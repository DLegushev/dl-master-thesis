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B14FB" w14:textId="77777777" w:rsidR="0092573A" w:rsidRPr="00712ABD" w:rsidRDefault="0092573A" w:rsidP="00595665">
      <w:pPr>
        <w:jc w:val="center"/>
        <w:rPr>
          <w:rFonts w:ascii="Times New Roman" w:hAnsi="Times New Roman"/>
          <w:b/>
          <w:sz w:val="28"/>
          <w:szCs w:val="28"/>
        </w:rPr>
      </w:pPr>
      <w:bookmarkStart w:id="0" w:name="_Hlk69036427"/>
      <w:bookmarkStart w:id="1" w:name="_Hlk69026617"/>
      <w:bookmarkStart w:id="2" w:name="_Hlk69026492"/>
      <w:bookmarkEnd w:id="0"/>
      <w:r w:rsidRPr="00712ABD">
        <w:rPr>
          <w:rFonts w:ascii="Times New Roman" w:hAnsi="Times New Roman"/>
          <w:b/>
          <w:sz w:val="28"/>
          <w:szCs w:val="28"/>
        </w:rPr>
        <w:t>МИНИСТЕРСТВО ОБРАЗОВАНИЯ РЕСПУБЛИКИ БЕЛАРУСЬ</w:t>
      </w:r>
    </w:p>
    <w:p w14:paraId="01E0C91D" w14:textId="77777777" w:rsidR="0092573A" w:rsidRDefault="0092573A" w:rsidP="00595665">
      <w:pPr>
        <w:jc w:val="center"/>
        <w:rPr>
          <w:rFonts w:ascii="Times New Roman" w:hAnsi="Times New Roman"/>
          <w:b/>
          <w:sz w:val="28"/>
          <w:szCs w:val="28"/>
        </w:rPr>
      </w:pPr>
    </w:p>
    <w:p w14:paraId="27900E9D" w14:textId="77777777" w:rsidR="0092573A" w:rsidRPr="00712ABD" w:rsidRDefault="0092573A" w:rsidP="00595665">
      <w:pPr>
        <w:jc w:val="center"/>
        <w:rPr>
          <w:rFonts w:ascii="Times New Roman" w:hAnsi="Times New Roman"/>
          <w:b/>
          <w:sz w:val="28"/>
          <w:szCs w:val="28"/>
        </w:rPr>
      </w:pPr>
      <w:r w:rsidRPr="00712ABD">
        <w:rPr>
          <w:rFonts w:ascii="Times New Roman" w:hAnsi="Times New Roman"/>
          <w:b/>
          <w:sz w:val="28"/>
          <w:szCs w:val="28"/>
        </w:rPr>
        <w:t>БЕЛОРУССКИЙ ГОСУДАРСТВЕННЫЙ УНИВЕРСИТЕТ</w:t>
      </w:r>
    </w:p>
    <w:p w14:paraId="5C8D75E7" w14:textId="77777777" w:rsidR="0092573A" w:rsidRDefault="0092573A" w:rsidP="00595665">
      <w:pPr>
        <w:jc w:val="center"/>
        <w:rPr>
          <w:rFonts w:ascii="Times New Roman" w:hAnsi="Times New Roman"/>
          <w:b/>
          <w:sz w:val="28"/>
          <w:szCs w:val="28"/>
        </w:rPr>
      </w:pPr>
    </w:p>
    <w:p w14:paraId="39F0F9BB" w14:textId="3B98920B" w:rsidR="0092573A" w:rsidRPr="00712ABD" w:rsidRDefault="0092573A" w:rsidP="00595665">
      <w:pPr>
        <w:jc w:val="center"/>
        <w:rPr>
          <w:rFonts w:ascii="Times New Roman" w:hAnsi="Times New Roman"/>
          <w:sz w:val="28"/>
          <w:szCs w:val="28"/>
        </w:rPr>
      </w:pPr>
      <w:r w:rsidRPr="00712ABD">
        <w:rPr>
          <w:rFonts w:ascii="Times New Roman" w:hAnsi="Times New Roman"/>
          <w:b/>
          <w:sz w:val="28"/>
          <w:szCs w:val="28"/>
        </w:rPr>
        <w:t xml:space="preserve">ФАКУЛЬТЕТ </w:t>
      </w:r>
      <w:r>
        <w:rPr>
          <w:rFonts w:ascii="Times New Roman" w:hAnsi="Times New Roman"/>
          <w:b/>
          <w:sz w:val="28"/>
          <w:szCs w:val="28"/>
          <w:lang w:val="ru-RU"/>
        </w:rPr>
        <w:t>МЕХАНИКО</w:t>
      </w:r>
      <w:r w:rsidR="0033328B" w:rsidRPr="0033328B">
        <w:rPr>
          <w:rFonts w:ascii="Times New Roman" w:hAnsi="Times New Roman"/>
          <w:sz w:val="28"/>
          <w:szCs w:val="28"/>
          <w:lang w:val="ru-RU"/>
        </w:rPr>
        <w:t>-</w:t>
      </w:r>
      <w:r>
        <w:rPr>
          <w:rFonts w:ascii="Times New Roman" w:hAnsi="Times New Roman"/>
          <w:b/>
          <w:sz w:val="28"/>
          <w:szCs w:val="28"/>
          <w:lang w:val="ru-RU"/>
        </w:rPr>
        <w:t>МАТЕМАТИЧЕСКИЙ</w:t>
      </w:r>
      <w:r w:rsidRPr="00712ABD">
        <w:rPr>
          <w:rFonts w:ascii="Times New Roman" w:hAnsi="Times New Roman"/>
          <w:b/>
          <w:sz w:val="28"/>
          <w:szCs w:val="28"/>
        </w:rPr>
        <w:t xml:space="preserve"> </w:t>
      </w:r>
    </w:p>
    <w:p w14:paraId="6CA95A77" w14:textId="77777777" w:rsidR="0092573A" w:rsidRDefault="0092573A" w:rsidP="00595665">
      <w:pPr>
        <w:jc w:val="center"/>
        <w:rPr>
          <w:rFonts w:ascii="Times New Roman" w:hAnsi="Times New Roman"/>
          <w:b/>
          <w:sz w:val="28"/>
          <w:szCs w:val="28"/>
        </w:rPr>
      </w:pPr>
    </w:p>
    <w:p w14:paraId="380077C6" w14:textId="2250836A" w:rsidR="0092573A" w:rsidRPr="00E9748F" w:rsidRDefault="0092573A" w:rsidP="00595665">
      <w:pPr>
        <w:jc w:val="center"/>
        <w:rPr>
          <w:rFonts w:ascii="Times New Roman" w:hAnsi="Times New Roman"/>
          <w:b/>
          <w:sz w:val="28"/>
          <w:szCs w:val="28"/>
          <w:lang w:val="ru-RU"/>
        </w:rPr>
      </w:pPr>
      <w:r w:rsidRPr="004507E6">
        <w:rPr>
          <w:rFonts w:ascii="Times New Roman" w:hAnsi="Times New Roman"/>
          <w:b/>
          <w:sz w:val="28"/>
          <w:szCs w:val="28"/>
        </w:rPr>
        <w:t xml:space="preserve">Кафедра </w:t>
      </w:r>
      <w:r>
        <w:rPr>
          <w:rFonts w:ascii="Times New Roman" w:hAnsi="Times New Roman"/>
          <w:b/>
          <w:sz w:val="28"/>
          <w:szCs w:val="28"/>
          <w:lang w:val="ru-RU"/>
        </w:rPr>
        <w:t>дифференциальных уравнени</w:t>
      </w:r>
      <w:r w:rsidR="00D53CF5">
        <w:rPr>
          <w:rFonts w:ascii="Times New Roman" w:hAnsi="Times New Roman"/>
          <w:b/>
          <w:sz w:val="28"/>
          <w:szCs w:val="28"/>
          <w:lang w:val="ru-RU"/>
        </w:rPr>
        <w:t>й</w:t>
      </w:r>
      <w:r>
        <w:rPr>
          <w:rFonts w:ascii="Times New Roman" w:hAnsi="Times New Roman"/>
          <w:b/>
          <w:sz w:val="28"/>
          <w:szCs w:val="28"/>
          <w:lang w:val="ru-RU"/>
        </w:rPr>
        <w:t xml:space="preserve"> и системного анализа</w:t>
      </w:r>
    </w:p>
    <w:p w14:paraId="04FFBA2E" w14:textId="77777777" w:rsidR="0092573A" w:rsidRDefault="0092573A" w:rsidP="00595665">
      <w:pPr>
        <w:jc w:val="center"/>
        <w:rPr>
          <w:rFonts w:ascii="Times New Roman" w:hAnsi="Times New Roman"/>
          <w:sz w:val="28"/>
          <w:szCs w:val="28"/>
        </w:rPr>
      </w:pPr>
    </w:p>
    <w:p w14:paraId="6196229E" w14:textId="77777777" w:rsidR="0092573A" w:rsidRDefault="0092573A" w:rsidP="00595665">
      <w:pPr>
        <w:jc w:val="center"/>
        <w:rPr>
          <w:rFonts w:ascii="Times New Roman" w:hAnsi="Times New Roman"/>
          <w:sz w:val="28"/>
          <w:szCs w:val="28"/>
        </w:rPr>
      </w:pPr>
    </w:p>
    <w:p w14:paraId="57BAF22C" w14:textId="77777777" w:rsidR="0092573A" w:rsidRDefault="0092573A" w:rsidP="00595665">
      <w:pPr>
        <w:jc w:val="center"/>
        <w:rPr>
          <w:rFonts w:ascii="Times New Roman" w:hAnsi="Times New Roman"/>
          <w:sz w:val="28"/>
          <w:szCs w:val="28"/>
        </w:rPr>
      </w:pPr>
    </w:p>
    <w:p w14:paraId="39E9559B" w14:textId="77777777" w:rsidR="0092573A" w:rsidRPr="00E9748F" w:rsidRDefault="0092573A" w:rsidP="00595665">
      <w:pPr>
        <w:jc w:val="center"/>
        <w:rPr>
          <w:rFonts w:ascii="Times New Roman" w:hAnsi="Times New Roman"/>
          <w:sz w:val="28"/>
          <w:szCs w:val="28"/>
          <w:lang w:val="ru-RU"/>
        </w:rPr>
      </w:pPr>
      <w:r>
        <w:rPr>
          <w:rFonts w:ascii="Times New Roman" w:hAnsi="Times New Roman"/>
          <w:sz w:val="28"/>
          <w:szCs w:val="28"/>
          <w:lang w:val="ru-RU"/>
        </w:rPr>
        <w:t>ЛЕГУШЕВ Дмитрий Александрович</w:t>
      </w:r>
    </w:p>
    <w:p w14:paraId="4785EA0F" w14:textId="77777777" w:rsidR="0092573A" w:rsidRDefault="0092573A" w:rsidP="00595665">
      <w:pPr>
        <w:jc w:val="center"/>
        <w:rPr>
          <w:rFonts w:ascii="Times New Roman" w:hAnsi="Times New Roman"/>
          <w:b/>
          <w:sz w:val="28"/>
          <w:szCs w:val="28"/>
        </w:rPr>
      </w:pPr>
    </w:p>
    <w:p w14:paraId="7771179D" w14:textId="77777777" w:rsidR="00D74112" w:rsidRDefault="0092573A" w:rsidP="00595665">
      <w:pPr>
        <w:jc w:val="cente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РАСПОЗНАВАНИЕ ЧЕЛОВЕЧЕСКИХ ЛИЦ И ЭМОЦИЙ </w:t>
      </w:r>
    </w:p>
    <w:p w14:paraId="48A3DDE4" w14:textId="52632AC6" w:rsidR="0092573A" w:rsidRDefault="0092573A" w:rsidP="0059566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ru-RU"/>
        </w:rPr>
        <w:t>НА ОСНОВЕ ГЛУБО</w:t>
      </w:r>
      <w:r w:rsidR="00D53CF5">
        <w:rPr>
          <w:rFonts w:ascii="Times New Roman" w:eastAsia="Times New Roman" w:hAnsi="Times New Roman" w:cs="Times New Roman"/>
          <w:b/>
          <w:sz w:val="28"/>
          <w:szCs w:val="28"/>
          <w:lang w:val="ru-RU"/>
        </w:rPr>
        <w:t>КО</w:t>
      </w:r>
      <w:r>
        <w:rPr>
          <w:rFonts w:ascii="Times New Roman" w:eastAsia="Times New Roman" w:hAnsi="Times New Roman" w:cs="Times New Roman"/>
          <w:b/>
          <w:sz w:val="28"/>
          <w:szCs w:val="28"/>
          <w:lang w:val="ru-RU"/>
        </w:rPr>
        <w:t>ГО ОБУЧЕНИЯ</w:t>
      </w:r>
    </w:p>
    <w:p w14:paraId="51845768" w14:textId="77777777" w:rsidR="0092573A" w:rsidRDefault="0092573A" w:rsidP="00595665">
      <w:pPr>
        <w:jc w:val="center"/>
        <w:rPr>
          <w:rFonts w:ascii="Times New Roman" w:hAnsi="Times New Roman"/>
          <w:sz w:val="28"/>
          <w:szCs w:val="28"/>
        </w:rPr>
      </w:pPr>
    </w:p>
    <w:p w14:paraId="5D1A19FB" w14:textId="77777777" w:rsidR="0092573A" w:rsidRPr="00712ABD" w:rsidRDefault="0092573A" w:rsidP="00595665">
      <w:pPr>
        <w:jc w:val="center"/>
        <w:rPr>
          <w:rFonts w:ascii="Times New Roman" w:hAnsi="Times New Roman"/>
          <w:sz w:val="28"/>
          <w:szCs w:val="28"/>
        </w:rPr>
      </w:pPr>
      <w:r w:rsidRPr="00712ABD">
        <w:rPr>
          <w:rFonts w:ascii="Times New Roman" w:hAnsi="Times New Roman"/>
          <w:sz w:val="28"/>
          <w:szCs w:val="28"/>
        </w:rPr>
        <w:t xml:space="preserve">Магистерская </w:t>
      </w:r>
      <w:r>
        <w:rPr>
          <w:rFonts w:ascii="Times New Roman" w:hAnsi="Times New Roman"/>
          <w:sz w:val="28"/>
          <w:szCs w:val="28"/>
        </w:rPr>
        <w:t>диссертация</w:t>
      </w:r>
    </w:p>
    <w:p w14:paraId="4D638CEC" w14:textId="77777777" w:rsidR="0092573A" w:rsidRDefault="0092573A" w:rsidP="00595665">
      <w:pPr>
        <w:jc w:val="center"/>
        <w:rPr>
          <w:rFonts w:ascii="Times New Roman" w:hAnsi="Times New Roman"/>
          <w:sz w:val="28"/>
          <w:szCs w:val="28"/>
        </w:rPr>
      </w:pPr>
    </w:p>
    <w:p w14:paraId="7F22124C" w14:textId="4BD6BA1F" w:rsidR="0092573A" w:rsidRPr="00D74112" w:rsidRDefault="0092573A" w:rsidP="00595665">
      <w:pPr>
        <w:jc w:val="center"/>
        <w:rPr>
          <w:rFonts w:ascii="Times New Roman" w:hAnsi="Times New Roman"/>
          <w:sz w:val="28"/>
          <w:szCs w:val="28"/>
        </w:rPr>
      </w:pPr>
      <w:r w:rsidRPr="00D74112">
        <w:rPr>
          <w:rFonts w:ascii="Times New Roman" w:hAnsi="Times New Roman"/>
          <w:sz w:val="28"/>
          <w:szCs w:val="28"/>
        </w:rPr>
        <w:t>специальность 1</w:t>
      </w:r>
      <w:r w:rsidR="001C408D">
        <w:rPr>
          <w:rFonts w:ascii="Times New Roman" w:hAnsi="Times New Roman"/>
          <w:sz w:val="28"/>
          <w:szCs w:val="28"/>
          <w:lang w:val="ru-RU"/>
        </w:rPr>
        <w:t xml:space="preserve"> - </w:t>
      </w:r>
      <w:r w:rsidR="00D74112" w:rsidRPr="00D74112">
        <w:rPr>
          <w:rFonts w:ascii="Times New Roman" w:hAnsi="Times New Roman"/>
          <w:sz w:val="28"/>
          <w:szCs w:val="28"/>
          <w:lang w:val="ru-RU"/>
        </w:rPr>
        <w:t>31</w:t>
      </w:r>
      <w:r w:rsidRPr="00D74112">
        <w:rPr>
          <w:rFonts w:ascii="Times New Roman" w:hAnsi="Times New Roman"/>
          <w:sz w:val="28"/>
          <w:szCs w:val="28"/>
        </w:rPr>
        <w:t xml:space="preserve"> 80 0</w:t>
      </w:r>
      <w:r w:rsidR="00D74112" w:rsidRPr="00D74112">
        <w:rPr>
          <w:rFonts w:ascii="Times New Roman" w:hAnsi="Times New Roman"/>
          <w:sz w:val="28"/>
          <w:szCs w:val="28"/>
          <w:lang w:val="ru-RU"/>
        </w:rPr>
        <w:t>3</w:t>
      </w:r>
      <w:r w:rsidRPr="00D74112">
        <w:rPr>
          <w:rFonts w:ascii="Times New Roman" w:hAnsi="Times New Roman"/>
          <w:sz w:val="28"/>
          <w:szCs w:val="28"/>
        </w:rPr>
        <w:t xml:space="preserve"> «</w:t>
      </w:r>
      <w:r w:rsidR="00D74112" w:rsidRPr="00D74112">
        <w:rPr>
          <w:rFonts w:ascii="Times New Roman" w:hAnsi="Times New Roman"/>
          <w:sz w:val="28"/>
          <w:szCs w:val="28"/>
          <w:lang w:val="ru-RU"/>
        </w:rPr>
        <w:t>Математика и компьютерные науки</w:t>
      </w:r>
      <w:r w:rsidRPr="00D74112">
        <w:rPr>
          <w:rFonts w:ascii="Times New Roman" w:hAnsi="Times New Roman"/>
          <w:sz w:val="28"/>
          <w:szCs w:val="28"/>
        </w:rPr>
        <w:t>»</w:t>
      </w:r>
    </w:p>
    <w:p w14:paraId="5924E246" w14:textId="77777777" w:rsidR="0092573A" w:rsidRPr="00D74112" w:rsidRDefault="0092573A" w:rsidP="00595665">
      <w:pPr>
        <w:ind w:left="4955"/>
        <w:rPr>
          <w:rFonts w:ascii="Times New Roman" w:hAnsi="Times New Roman"/>
          <w:sz w:val="28"/>
          <w:szCs w:val="28"/>
        </w:rPr>
      </w:pPr>
    </w:p>
    <w:p w14:paraId="77096A39" w14:textId="77777777" w:rsidR="0092573A" w:rsidRPr="00D74112" w:rsidRDefault="0092573A" w:rsidP="00595665">
      <w:pPr>
        <w:ind w:left="4955"/>
        <w:rPr>
          <w:rFonts w:ascii="Times New Roman" w:hAnsi="Times New Roman"/>
          <w:sz w:val="28"/>
          <w:szCs w:val="28"/>
        </w:rPr>
      </w:pPr>
    </w:p>
    <w:p w14:paraId="3F3D01E5" w14:textId="77777777" w:rsidR="0092573A" w:rsidRPr="00D74112" w:rsidRDefault="0092573A" w:rsidP="00595665">
      <w:pPr>
        <w:ind w:left="4955"/>
        <w:rPr>
          <w:rFonts w:ascii="Times New Roman" w:hAnsi="Times New Roman"/>
          <w:sz w:val="28"/>
          <w:szCs w:val="28"/>
        </w:rPr>
      </w:pPr>
    </w:p>
    <w:p w14:paraId="227E8B54" w14:textId="77777777" w:rsidR="0092573A" w:rsidRPr="00D74112" w:rsidRDefault="0092573A" w:rsidP="00595665">
      <w:pPr>
        <w:ind w:left="4955"/>
        <w:rPr>
          <w:rFonts w:ascii="Times New Roman" w:hAnsi="Times New Roman"/>
          <w:sz w:val="28"/>
          <w:szCs w:val="28"/>
        </w:rPr>
      </w:pPr>
    </w:p>
    <w:p w14:paraId="6BB3E6E3" w14:textId="77777777" w:rsidR="0092573A" w:rsidRPr="00D74112" w:rsidRDefault="0092573A" w:rsidP="00595665">
      <w:pPr>
        <w:ind w:left="4955"/>
        <w:rPr>
          <w:rFonts w:ascii="Times New Roman" w:hAnsi="Times New Roman"/>
          <w:sz w:val="28"/>
          <w:szCs w:val="28"/>
          <w:lang w:val="ru-RU"/>
        </w:rPr>
      </w:pPr>
      <w:r w:rsidRPr="00D74112">
        <w:rPr>
          <w:rFonts w:ascii="Times New Roman" w:hAnsi="Times New Roman"/>
          <w:sz w:val="28"/>
          <w:szCs w:val="28"/>
        </w:rPr>
        <w:t xml:space="preserve">Научный руководитель </w:t>
      </w:r>
      <w:r w:rsidR="00D74112" w:rsidRPr="00D74112">
        <w:rPr>
          <w:rFonts w:ascii="Times New Roman" w:hAnsi="Times New Roman"/>
          <w:sz w:val="28"/>
          <w:szCs w:val="28"/>
          <w:lang w:val="ru-RU"/>
        </w:rPr>
        <w:t xml:space="preserve">Голубева </w:t>
      </w:r>
      <w:r w:rsidR="00D74112">
        <w:rPr>
          <w:rFonts w:ascii="Times New Roman" w:hAnsi="Times New Roman"/>
          <w:sz w:val="28"/>
          <w:szCs w:val="28"/>
          <w:lang w:val="ru-RU"/>
        </w:rPr>
        <w:br/>
      </w:r>
      <w:r w:rsidR="00D74112" w:rsidRPr="00D74112">
        <w:rPr>
          <w:rFonts w:ascii="Times New Roman" w:hAnsi="Times New Roman"/>
          <w:sz w:val="28"/>
          <w:szCs w:val="28"/>
          <w:lang w:val="ru-RU"/>
        </w:rPr>
        <w:t>Лариса</w:t>
      </w:r>
      <w:r w:rsidRPr="00D74112">
        <w:rPr>
          <w:rFonts w:ascii="Times New Roman" w:hAnsi="Times New Roman"/>
          <w:sz w:val="28"/>
          <w:szCs w:val="28"/>
        </w:rPr>
        <w:t xml:space="preserve"> </w:t>
      </w:r>
      <w:r w:rsidR="00D74112" w:rsidRPr="00D74112">
        <w:rPr>
          <w:rFonts w:ascii="Times New Roman" w:hAnsi="Times New Roman"/>
          <w:sz w:val="28"/>
          <w:szCs w:val="28"/>
          <w:lang w:val="ru-RU"/>
        </w:rPr>
        <w:t>Леонидовна</w:t>
      </w:r>
    </w:p>
    <w:p w14:paraId="6FAD7657" w14:textId="77777777" w:rsidR="0092573A" w:rsidRPr="00D74112" w:rsidRDefault="00D74112" w:rsidP="00595665">
      <w:pPr>
        <w:ind w:left="4955"/>
        <w:rPr>
          <w:rFonts w:ascii="Times New Roman" w:hAnsi="Times New Roman"/>
          <w:sz w:val="28"/>
          <w:szCs w:val="28"/>
        </w:rPr>
      </w:pPr>
      <w:r w:rsidRPr="00D74112">
        <w:rPr>
          <w:rFonts w:ascii="Times New Roman" w:hAnsi="Times New Roman"/>
          <w:sz w:val="28"/>
          <w:szCs w:val="28"/>
          <w:lang w:val="ru-RU"/>
        </w:rPr>
        <w:t xml:space="preserve">доцент, </w:t>
      </w:r>
      <w:proofErr w:type="spellStart"/>
      <w:r w:rsidRPr="00D74112">
        <w:rPr>
          <w:rFonts w:ascii="Times New Roman" w:hAnsi="Times New Roman"/>
          <w:sz w:val="28"/>
          <w:szCs w:val="28"/>
          <w:lang w:val="ru-RU"/>
        </w:rPr>
        <w:t>канд.физ</w:t>
      </w:r>
      <w:proofErr w:type="spellEnd"/>
      <w:r w:rsidRPr="00D74112">
        <w:rPr>
          <w:rFonts w:ascii="Times New Roman" w:hAnsi="Times New Roman"/>
          <w:sz w:val="28"/>
          <w:szCs w:val="28"/>
          <w:lang w:val="ru-RU"/>
        </w:rPr>
        <w:t>.-мат. наук</w:t>
      </w:r>
    </w:p>
    <w:p w14:paraId="6CA1ECC0" w14:textId="77777777" w:rsidR="0092573A" w:rsidRPr="00D74112" w:rsidRDefault="0092573A" w:rsidP="00595665">
      <w:pPr>
        <w:ind w:left="4955"/>
        <w:rPr>
          <w:rFonts w:ascii="Times New Roman" w:hAnsi="Times New Roman"/>
          <w:sz w:val="28"/>
          <w:szCs w:val="28"/>
        </w:rPr>
      </w:pPr>
    </w:p>
    <w:p w14:paraId="1B04796A" w14:textId="77777777" w:rsidR="0092573A" w:rsidRPr="00D74112" w:rsidRDefault="0092573A" w:rsidP="00595665">
      <w:pPr>
        <w:ind w:firstLine="6271"/>
        <w:rPr>
          <w:rFonts w:ascii="Times New Roman" w:hAnsi="Times New Roman"/>
          <w:sz w:val="28"/>
          <w:szCs w:val="28"/>
        </w:rPr>
      </w:pPr>
    </w:p>
    <w:p w14:paraId="15B28E22" w14:textId="77777777" w:rsidR="0092573A" w:rsidRPr="00D74112" w:rsidRDefault="0092573A" w:rsidP="00595665">
      <w:pPr>
        <w:ind w:firstLine="6271"/>
        <w:rPr>
          <w:rFonts w:ascii="Times New Roman" w:hAnsi="Times New Roman"/>
          <w:sz w:val="28"/>
          <w:szCs w:val="28"/>
        </w:rPr>
      </w:pPr>
    </w:p>
    <w:p w14:paraId="7E0371C9" w14:textId="77777777" w:rsidR="0092573A" w:rsidRPr="00D74112" w:rsidRDefault="0092573A" w:rsidP="00595665">
      <w:pPr>
        <w:rPr>
          <w:rFonts w:ascii="Times New Roman" w:hAnsi="Times New Roman"/>
          <w:sz w:val="28"/>
          <w:szCs w:val="28"/>
        </w:rPr>
      </w:pPr>
      <w:r w:rsidRPr="00D74112">
        <w:rPr>
          <w:rFonts w:ascii="Times New Roman" w:hAnsi="Times New Roman"/>
          <w:sz w:val="28"/>
          <w:szCs w:val="28"/>
        </w:rPr>
        <w:t>Допущен к защите</w:t>
      </w:r>
    </w:p>
    <w:p w14:paraId="65311824" w14:textId="77777777" w:rsidR="0092573A" w:rsidRPr="00D74112" w:rsidRDefault="0092573A" w:rsidP="00595665">
      <w:pPr>
        <w:rPr>
          <w:rFonts w:ascii="Times New Roman" w:hAnsi="Times New Roman"/>
          <w:sz w:val="28"/>
          <w:szCs w:val="28"/>
        </w:rPr>
      </w:pPr>
      <w:r w:rsidRPr="00D74112">
        <w:rPr>
          <w:rFonts w:ascii="Times New Roman" w:hAnsi="Times New Roman"/>
          <w:sz w:val="28"/>
          <w:szCs w:val="28"/>
        </w:rPr>
        <w:t>«___» ____________ 20</w:t>
      </w:r>
      <w:r w:rsidR="0001082E" w:rsidRPr="00D74112">
        <w:rPr>
          <w:rFonts w:ascii="Times New Roman" w:hAnsi="Times New Roman"/>
          <w:sz w:val="28"/>
          <w:szCs w:val="28"/>
          <w:lang w:val="ru-RU"/>
        </w:rPr>
        <w:t>21</w:t>
      </w:r>
      <w:r w:rsidRPr="00D74112">
        <w:rPr>
          <w:rFonts w:ascii="Times New Roman" w:hAnsi="Times New Roman"/>
          <w:sz w:val="28"/>
          <w:szCs w:val="28"/>
        </w:rPr>
        <w:t> г.</w:t>
      </w:r>
    </w:p>
    <w:p w14:paraId="2777FB1D" w14:textId="77777777" w:rsidR="00D74112" w:rsidRPr="00D74112" w:rsidRDefault="0092573A" w:rsidP="00595665">
      <w:pPr>
        <w:rPr>
          <w:rFonts w:ascii="Times New Roman" w:hAnsi="Times New Roman"/>
          <w:sz w:val="28"/>
          <w:szCs w:val="28"/>
          <w:lang w:val="ru-RU"/>
        </w:rPr>
      </w:pPr>
      <w:r w:rsidRPr="00D74112">
        <w:rPr>
          <w:rFonts w:ascii="Times New Roman" w:hAnsi="Times New Roman"/>
          <w:sz w:val="28"/>
          <w:szCs w:val="28"/>
        </w:rPr>
        <w:t xml:space="preserve">Зав. кафедрой </w:t>
      </w:r>
      <w:r w:rsidR="00D74112" w:rsidRPr="00D74112">
        <w:rPr>
          <w:rFonts w:ascii="Times New Roman" w:hAnsi="Times New Roman"/>
          <w:sz w:val="28"/>
          <w:szCs w:val="28"/>
          <w:lang w:val="ru-RU"/>
        </w:rPr>
        <w:t>дифференциальных</w:t>
      </w:r>
    </w:p>
    <w:p w14:paraId="40E95FCD" w14:textId="77777777" w:rsidR="0092573A" w:rsidRPr="00D74112" w:rsidRDefault="00D74112" w:rsidP="00595665">
      <w:pPr>
        <w:rPr>
          <w:rFonts w:ascii="Times New Roman" w:hAnsi="Times New Roman"/>
          <w:sz w:val="28"/>
          <w:szCs w:val="28"/>
        </w:rPr>
      </w:pPr>
      <w:r w:rsidRPr="00D74112">
        <w:rPr>
          <w:rFonts w:ascii="Times New Roman" w:hAnsi="Times New Roman"/>
          <w:sz w:val="28"/>
          <w:szCs w:val="28"/>
          <w:lang w:val="ru-RU"/>
        </w:rPr>
        <w:t>уравнений и системного анализа</w:t>
      </w:r>
    </w:p>
    <w:p w14:paraId="540D1443" w14:textId="77777777" w:rsidR="0092573A" w:rsidRPr="00D74112" w:rsidRDefault="0092573A" w:rsidP="00595665">
      <w:pPr>
        <w:rPr>
          <w:rFonts w:ascii="Times New Roman" w:hAnsi="Times New Roman"/>
          <w:sz w:val="28"/>
          <w:szCs w:val="28"/>
          <w:lang w:val="ru-RU"/>
        </w:rPr>
      </w:pPr>
      <w:r w:rsidRPr="00D74112">
        <w:rPr>
          <w:rFonts w:ascii="Times New Roman" w:hAnsi="Times New Roman"/>
          <w:sz w:val="28"/>
          <w:szCs w:val="28"/>
        </w:rPr>
        <w:t>____________</w:t>
      </w:r>
      <w:r w:rsidR="00D74112" w:rsidRPr="00D74112">
        <w:rPr>
          <w:rFonts w:ascii="Times New Roman" w:hAnsi="Times New Roman"/>
          <w:sz w:val="28"/>
          <w:szCs w:val="28"/>
          <w:lang w:val="ru-RU"/>
        </w:rPr>
        <w:t>В</w:t>
      </w:r>
      <w:r w:rsidRPr="00D74112">
        <w:rPr>
          <w:rFonts w:ascii="Times New Roman" w:hAnsi="Times New Roman"/>
          <w:sz w:val="28"/>
          <w:szCs w:val="28"/>
        </w:rPr>
        <w:t>.</w:t>
      </w:r>
      <w:r w:rsidR="00D74112" w:rsidRPr="00D74112">
        <w:rPr>
          <w:rFonts w:ascii="Times New Roman" w:hAnsi="Times New Roman"/>
          <w:sz w:val="28"/>
          <w:szCs w:val="28"/>
          <w:lang w:val="ru-RU"/>
        </w:rPr>
        <w:t>И</w:t>
      </w:r>
      <w:r w:rsidRPr="00D74112">
        <w:rPr>
          <w:rFonts w:ascii="Times New Roman" w:hAnsi="Times New Roman"/>
          <w:sz w:val="28"/>
          <w:szCs w:val="28"/>
        </w:rPr>
        <w:t>.</w:t>
      </w:r>
      <w:proofErr w:type="spellStart"/>
      <w:r w:rsidR="00D74112" w:rsidRPr="00D74112">
        <w:rPr>
          <w:rFonts w:ascii="Times New Roman" w:hAnsi="Times New Roman"/>
          <w:sz w:val="28"/>
          <w:szCs w:val="28"/>
          <w:lang w:val="ru-RU"/>
        </w:rPr>
        <w:t>Громак</w:t>
      </w:r>
      <w:proofErr w:type="spellEnd"/>
    </w:p>
    <w:p w14:paraId="14CF318C" w14:textId="77777777" w:rsidR="0092573A" w:rsidRPr="00D74112" w:rsidRDefault="0092573A" w:rsidP="00595665">
      <w:pPr>
        <w:rPr>
          <w:rFonts w:ascii="Times New Roman" w:hAnsi="Times New Roman"/>
          <w:sz w:val="28"/>
          <w:szCs w:val="28"/>
        </w:rPr>
      </w:pPr>
      <w:r w:rsidRPr="00D74112">
        <w:rPr>
          <w:rFonts w:ascii="Times New Roman" w:hAnsi="Times New Roman"/>
          <w:sz w:val="28"/>
          <w:szCs w:val="28"/>
        </w:rPr>
        <w:t xml:space="preserve">доктор </w:t>
      </w:r>
      <w:r w:rsidR="00D74112" w:rsidRPr="00D74112">
        <w:rPr>
          <w:rFonts w:ascii="Times New Roman" w:hAnsi="Times New Roman"/>
          <w:sz w:val="28"/>
          <w:szCs w:val="28"/>
          <w:lang w:val="ru-RU"/>
        </w:rPr>
        <w:t>физ.-мат.</w:t>
      </w:r>
      <w:r w:rsidRPr="00D74112">
        <w:rPr>
          <w:rFonts w:ascii="Times New Roman" w:hAnsi="Times New Roman"/>
          <w:sz w:val="28"/>
          <w:szCs w:val="28"/>
        </w:rPr>
        <w:t xml:space="preserve"> наук, профессор</w:t>
      </w:r>
    </w:p>
    <w:p w14:paraId="6BAC8E37" w14:textId="77777777" w:rsidR="0092573A" w:rsidRPr="00D74112" w:rsidRDefault="0092573A" w:rsidP="00595665">
      <w:pPr>
        <w:ind w:firstLine="709"/>
        <w:rPr>
          <w:rFonts w:ascii="Times New Roman" w:hAnsi="Times New Roman"/>
          <w:sz w:val="28"/>
          <w:szCs w:val="28"/>
        </w:rPr>
      </w:pPr>
    </w:p>
    <w:p w14:paraId="55D8C353" w14:textId="77777777" w:rsidR="0092573A" w:rsidRPr="00D74112" w:rsidRDefault="0092573A" w:rsidP="00595665">
      <w:pPr>
        <w:ind w:firstLine="709"/>
        <w:rPr>
          <w:rFonts w:ascii="Times New Roman" w:hAnsi="Times New Roman"/>
          <w:sz w:val="28"/>
          <w:szCs w:val="28"/>
        </w:rPr>
      </w:pPr>
    </w:p>
    <w:p w14:paraId="77CA1DFE" w14:textId="77777777" w:rsidR="00D74112" w:rsidRPr="00D74112" w:rsidRDefault="00D74112" w:rsidP="00595665">
      <w:pPr>
        <w:ind w:firstLine="709"/>
        <w:rPr>
          <w:rFonts w:ascii="Times New Roman" w:hAnsi="Times New Roman"/>
          <w:sz w:val="28"/>
          <w:szCs w:val="28"/>
        </w:rPr>
      </w:pPr>
    </w:p>
    <w:p w14:paraId="1FED871F" w14:textId="77777777" w:rsidR="0092573A" w:rsidRPr="00D74112" w:rsidRDefault="0092573A" w:rsidP="00595665">
      <w:pPr>
        <w:ind w:firstLine="709"/>
        <w:rPr>
          <w:rFonts w:ascii="Times New Roman" w:hAnsi="Times New Roman"/>
          <w:sz w:val="28"/>
          <w:szCs w:val="28"/>
        </w:rPr>
      </w:pPr>
    </w:p>
    <w:p w14:paraId="76656ED3" w14:textId="77777777" w:rsidR="008F2023" w:rsidRPr="00407F6C" w:rsidRDefault="0092573A" w:rsidP="00595665">
      <w:pPr>
        <w:jc w:val="center"/>
        <w:rPr>
          <w:rFonts w:ascii="Times New Roman" w:hAnsi="Times New Roman"/>
          <w:sz w:val="28"/>
          <w:szCs w:val="28"/>
          <w:lang w:val="ru-RU"/>
        </w:rPr>
      </w:pPr>
      <w:r w:rsidRPr="00D74112">
        <w:rPr>
          <w:rFonts w:ascii="Times New Roman" w:hAnsi="Times New Roman"/>
          <w:sz w:val="28"/>
          <w:szCs w:val="28"/>
        </w:rPr>
        <w:t>Минск, 20</w:t>
      </w:r>
      <w:r w:rsidRPr="00D74112">
        <w:rPr>
          <w:rFonts w:ascii="Times New Roman" w:hAnsi="Times New Roman"/>
          <w:sz w:val="28"/>
          <w:szCs w:val="28"/>
          <w:lang w:val="ru-RU"/>
        </w:rPr>
        <w:t>21</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2"/>
        <w:gridCol w:w="496"/>
      </w:tblGrid>
      <w:tr w:rsidR="008F2023" w14:paraId="54FEF40B" w14:textId="77777777" w:rsidTr="00421EC6">
        <w:tc>
          <w:tcPr>
            <w:tcW w:w="9628" w:type="dxa"/>
            <w:gridSpan w:val="2"/>
          </w:tcPr>
          <w:p w14:paraId="2C598831" w14:textId="77777777" w:rsidR="008F2023" w:rsidRPr="0062473A" w:rsidRDefault="008F2023" w:rsidP="00595665">
            <w:pPr>
              <w:jc w:val="center"/>
              <w:rPr>
                <w:rFonts w:ascii="Times New Roman" w:eastAsia="Times New Roman" w:hAnsi="Times New Roman" w:cs="Times New Roman"/>
                <w:b/>
                <w:sz w:val="32"/>
                <w:szCs w:val="28"/>
              </w:rPr>
            </w:pPr>
            <w:r w:rsidRPr="0062473A">
              <w:rPr>
                <w:rFonts w:ascii="Times New Roman" w:eastAsia="Times New Roman" w:hAnsi="Times New Roman" w:cs="Times New Roman"/>
                <w:b/>
                <w:sz w:val="32"/>
                <w:szCs w:val="28"/>
              </w:rPr>
              <w:lastRenderedPageBreak/>
              <w:t>ОГЛАВЛЕНИЕ</w:t>
            </w:r>
          </w:p>
          <w:p w14:paraId="01CA9D3E" w14:textId="77777777" w:rsidR="008F2023" w:rsidRPr="008F2023" w:rsidRDefault="008F2023" w:rsidP="00595665">
            <w:pPr>
              <w:jc w:val="center"/>
              <w:rPr>
                <w:rFonts w:ascii="Times New Roman" w:eastAsia="Times New Roman" w:hAnsi="Times New Roman" w:cs="Times New Roman"/>
                <w:b/>
                <w:sz w:val="28"/>
                <w:szCs w:val="28"/>
              </w:rPr>
            </w:pPr>
          </w:p>
        </w:tc>
      </w:tr>
      <w:tr w:rsidR="00407F6C" w14:paraId="42A79399" w14:textId="77777777" w:rsidTr="00421EC6">
        <w:tc>
          <w:tcPr>
            <w:tcW w:w="9132" w:type="dxa"/>
          </w:tcPr>
          <w:p w14:paraId="53E51D65" w14:textId="77777777" w:rsidR="00407F6C" w:rsidRDefault="00407F6C" w:rsidP="00595665">
            <w:pPr>
              <w:tabs>
                <w:tab w:val="right" w:pos="9354"/>
              </w:tabs>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val="ru-RU"/>
              </w:rPr>
              <w:t>ОБЩАЯ ХАРАКТЕРИСТИКА РАБОТЫ</w:t>
            </w:r>
            <w:r>
              <w:rPr>
                <w:rFonts w:ascii="Times New Roman" w:eastAsia="Times New Roman" w:hAnsi="Times New Roman" w:cs="Times New Roman"/>
                <w:sz w:val="28"/>
                <w:szCs w:val="28"/>
                <w:lang w:val="ru-RU"/>
              </w:rPr>
              <w:t>…………………………………</w:t>
            </w:r>
          </w:p>
        </w:tc>
        <w:tc>
          <w:tcPr>
            <w:tcW w:w="496" w:type="dxa"/>
          </w:tcPr>
          <w:p w14:paraId="17A57C8B" w14:textId="72680165" w:rsidR="00407F6C" w:rsidRPr="00407F6C" w:rsidRDefault="0035606D" w:rsidP="00595665">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w:t>
            </w:r>
          </w:p>
        </w:tc>
      </w:tr>
      <w:tr w:rsidR="00407F6C" w14:paraId="20CB1674" w14:textId="77777777" w:rsidTr="00421EC6">
        <w:tc>
          <w:tcPr>
            <w:tcW w:w="9132" w:type="dxa"/>
          </w:tcPr>
          <w:p w14:paraId="31D629C7" w14:textId="77777777" w:rsidR="00407F6C" w:rsidRDefault="00407F6C" w:rsidP="00595665">
            <w:pPr>
              <w:tabs>
                <w:tab w:val="right" w:pos="9354"/>
              </w:tabs>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lang w:val="ru-RU"/>
              </w:rPr>
              <w:t>ВВЕДЕНИЕ</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000D7EEE" w14:textId="73FF06E0" w:rsidR="00407F6C" w:rsidRPr="00407F6C" w:rsidRDefault="0035606D" w:rsidP="00595665">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6</w:t>
            </w:r>
          </w:p>
        </w:tc>
      </w:tr>
      <w:tr w:rsidR="00407F6C" w14:paraId="3D6B3341" w14:textId="77777777" w:rsidTr="00421EC6">
        <w:tc>
          <w:tcPr>
            <w:tcW w:w="9132" w:type="dxa"/>
          </w:tcPr>
          <w:p w14:paraId="2A291724" w14:textId="77777777" w:rsidR="00407F6C" w:rsidRDefault="00407F6C" w:rsidP="00595665">
            <w:pPr>
              <w:tabs>
                <w:tab w:val="right" w:pos="9354"/>
              </w:tabs>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ГЛАВА 1</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ДЕТЕКТИРОВАНИЕ ЛИЦ</w:t>
            </w:r>
            <w:r>
              <w:rPr>
                <w:rFonts w:ascii="Times New Roman" w:eastAsia="Times New Roman" w:hAnsi="Times New Roman" w:cs="Times New Roman"/>
                <w:sz w:val="28"/>
                <w:szCs w:val="28"/>
                <w:lang w:val="ru-RU"/>
              </w:rPr>
              <w:t>………………………………………</w:t>
            </w:r>
          </w:p>
        </w:tc>
        <w:tc>
          <w:tcPr>
            <w:tcW w:w="496" w:type="dxa"/>
          </w:tcPr>
          <w:p w14:paraId="05698DA2" w14:textId="67DC2EA0" w:rsidR="00407F6C" w:rsidRPr="00407F6C" w:rsidRDefault="0035606D" w:rsidP="00595665">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8</w:t>
            </w:r>
          </w:p>
        </w:tc>
      </w:tr>
      <w:tr w:rsidR="00407F6C" w14:paraId="044E8C0B" w14:textId="77777777" w:rsidTr="00421EC6">
        <w:tc>
          <w:tcPr>
            <w:tcW w:w="9132" w:type="dxa"/>
          </w:tcPr>
          <w:p w14:paraId="549A0F51" w14:textId="77777777" w:rsidR="00407F6C" w:rsidRDefault="00D74112" w:rsidP="00595665">
            <w:pPr>
              <w:tabs>
                <w:tab w:val="right" w:pos="93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 </w:t>
            </w:r>
            <w:r w:rsidR="00407F6C">
              <w:rPr>
                <w:rFonts w:ascii="Times New Roman" w:eastAsia="Times New Roman" w:hAnsi="Times New Roman" w:cs="Times New Roman"/>
                <w:sz w:val="28"/>
                <w:szCs w:val="28"/>
                <w:lang w:val="ru-RU"/>
              </w:rPr>
              <w:t xml:space="preserve"> </w:t>
            </w:r>
            <w:r w:rsidR="00407F6C" w:rsidRPr="008F2023">
              <w:rPr>
                <w:rFonts w:ascii="Times New Roman" w:eastAsia="Times New Roman" w:hAnsi="Times New Roman" w:cs="Times New Roman"/>
                <w:sz w:val="28"/>
                <w:szCs w:val="28"/>
              </w:rPr>
              <w:t>1.1 Описание моделей</w:t>
            </w:r>
            <w:r w:rsidR="00407F6C">
              <w:rPr>
                <w:rFonts w:ascii="Times New Roman" w:eastAsia="Times New Roman" w:hAnsi="Times New Roman" w:cs="Times New Roman"/>
                <w:sz w:val="28"/>
                <w:szCs w:val="28"/>
                <w:lang w:val="ru-RU"/>
              </w:rPr>
              <w:t>…………………………</w:t>
            </w:r>
            <w:proofErr w:type="gramStart"/>
            <w:r w:rsidR="00407F6C">
              <w:rPr>
                <w:rFonts w:ascii="Times New Roman" w:eastAsia="Times New Roman" w:hAnsi="Times New Roman" w:cs="Times New Roman"/>
                <w:sz w:val="28"/>
                <w:szCs w:val="28"/>
                <w:lang w:val="ru-RU"/>
              </w:rPr>
              <w:t>…….</w:t>
            </w:r>
            <w:proofErr w:type="gramEnd"/>
            <w:r w:rsidR="00407F6C">
              <w:rPr>
                <w:rFonts w:ascii="Times New Roman" w:eastAsia="Times New Roman" w:hAnsi="Times New Roman" w:cs="Times New Roman"/>
                <w:sz w:val="28"/>
                <w:szCs w:val="28"/>
                <w:lang w:val="ru-RU"/>
              </w:rPr>
              <w:t>………………</w:t>
            </w:r>
            <w:r w:rsidR="00E967B8">
              <w:rPr>
                <w:rFonts w:ascii="Times New Roman" w:eastAsia="Times New Roman" w:hAnsi="Times New Roman" w:cs="Times New Roman"/>
                <w:sz w:val="28"/>
                <w:szCs w:val="28"/>
                <w:lang w:val="ru-RU"/>
              </w:rPr>
              <w:t>.</w:t>
            </w:r>
            <w:r w:rsidR="00407F6C">
              <w:rPr>
                <w:rFonts w:ascii="Times New Roman" w:eastAsia="Times New Roman" w:hAnsi="Times New Roman" w:cs="Times New Roman"/>
                <w:sz w:val="28"/>
                <w:szCs w:val="28"/>
                <w:lang w:val="ru-RU"/>
              </w:rPr>
              <w:t>……….</w:t>
            </w:r>
          </w:p>
        </w:tc>
        <w:tc>
          <w:tcPr>
            <w:tcW w:w="496" w:type="dxa"/>
          </w:tcPr>
          <w:p w14:paraId="354A73F0" w14:textId="6CEA1337" w:rsidR="00407F6C" w:rsidRPr="00407F6C" w:rsidRDefault="0035606D" w:rsidP="00595665">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8</w:t>
            </w:r>
          </w:p>
        </w:tc>
      </w:tr>
      <w:tr w:rsidR="00C828D3" w14:paraId="670F76AC" w14:textId="77777777" w:rsidTr="00421EC6">
        <w:tc>
          <w:tcPr>
            <w:tcW w:w="9132" w:type="dxa"/>
          </w:tcPr>
          <w:p w14:paraId="0097943A" w14:textId="74BF8A89" w:rsidR="00C828D3" w:rsidRDefault="00C828D3" w:rsidP="00C828D3">
            <w:pPr>
              <w:jc w:val="both"/>
              <w:rPr>
                <w:rFonts w:ascii="Times New Roman" w:eastAsia="Times New Roman" w:hAnsi="Times New Roman" w:cs="Times New Roman"/>
                <w:sz w:val="28"/>
                <w:szCs w:val="28"/>
                <w:lang w:val="ru-RU"/>
              </w:rPr>
            </w:pPr>
            <w:r w:rsidRPr="00C828D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    </w:t>
            </w:r>
            <w:r w:rsidRPr="00C828D3">
              <w:rPr>
                <w:rFonts w:ascii="Times New Roman" w:eastAsia="Times New Roman" w:hAnsi="Times New Roman" w:cs="Times New Roman"/>
                <w:sz w:val="28"/>
                <w:szCs w:val="28"/>
              </w:rPr>
              <w:t>1.1</w:t>
            </w:r>
            <w:r w:rsidRPr="00C828D3">
              <w:rPr>
                <w:rFonts w:ascii="Times New Roman" w:eastAsia="Times New Roman" w:hAnsi="Times New Roman" w:cs="Times New Roman"/>
                <w:sz w:val="28"/>
                <w:szCs w:val="28"/>
                <w:lang w:val="ru-RU"/>
              </w:rPr>
              <w:t>.1</w:t>
            </w:r>
            <w:r w:rsidRPr="00C828D3">
              <w:rPr>
                <w:rFonts w:ascii="Times New Roman" w:eastAsia="Times New Roman" w:hAnsi="Times New Roman" w:cs="Times New Roman"/>
                <w:sz w:val="28"/>
                <w:szCs w:val="28"/>
              </w:rPr>
              <w:t xml:space="preserve"> </w:t>
            </w:r>
            <w:r w:rsidRPr="00C828D3">
              <w:rPr>
                <w:rFonts w:ascii="Times New Roman" w:eastAsia="Times New Roman" w:hAnsi="Times New Roman" w:cs="Times New Roman"/>
                <w:sz w:val="28"/>
                <w:szCs w:val="28"/>
                <w:lang w:val="ru-RU"/>
              </w:rPr>
              <w:t>Одноступенчатый</w:t>
            </w:r>
            <w:r w:rsidRPr="00C828D3">
              <w:rPr>
                <w:rFonts w:ascii="Times New Roman" w:eastAsia="Times New Roman" w:hAnsi="Times New Roman" w:cs="Times New Roman"/>
                <w:sz w:val="28"/>
                <w:szCs w:val="28"/>
              </w:rPr>
              <w:t xml:space="preserve"> детектор лица </w:t>
            </w:r>
            <w:proofErr w:type="spellStart"/>
            <w:r w:rsidRPr="00C828D3">
              <w:rPr>
                <w:rFonts w:ascii="Times New Roman" w:eastAsia="Times New Roman" w:hAnsi="Times New Roman" w:cs="Times New Roman"/>
                <w:i/>
                <w:sz w:val="28"/>
                <w:szCs w:val="28"/>
              </w:rPr>
              <w:t>RetineFace</w:t>
            </w:r>
            <w:proofErr w:type="spellEnd"/>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521E14C4" w14:textId="7442A04D"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8</w:t>
            </w:r>
          </w:p>
        </w:tc>
      </w:tr>
      <w:tr w:rsidR="00C828D3" w14:paraId="5B2D4C99" w14:textId="77777777" w:rsidTr="00421EC6">
        <w:tc>
          <w:tcPr>
            <w:tcW w:w="9132" w:type="dxa"/>
          </w:tcPr>
          <w:p w14:paraId="56FAECDA" w14:textId="2A033663" w:rsidR="00C828D3" w:rsidRPr="00C828D3" w:rsidRDefault="00C828D3" w:rsidP="00C828D3">
            <w:pPr>
              <w:tabs>
                <w:tab w:val="right" w:pos="9354"/>
              </w:tabs>
              <w:jc w:val="both"/>
              <w:rPr>
                <w:rFonts w:ascii="Times New Roman" w:eastAsia="Times New Roman" w:hAnsi="Times New Roman" w:cs="Times New Roman"/>
                <w:sz w:val="28"/>
                <w:szCs w:val="28"/>
                <w:lang w:val="en-US"/>
              </w:rPr>
            </w:pPr>
            <w:r w:rsidRPr="00C828D3">
              <w:rPr>
                <w:rFonts w:ascii="Times New Roman" w:eastAsia="Times New Roman" w:hAnsi="Times New Roman" w:cs="Times New Roman"/>
                <w:sz w:val="28"/>
                <w:szCs w:val="28"/>
                <w:lang w:val="ru-RU"/>
              </w:rPr>
              <w:t xml:space="preserve">     </w:t>
            </w:r>
            <w:r w:rsidRPr="00C828D3">
              <w:rPr>
                <w:rFonts w:ascii="Times New Roman" w:eastAsia="Times New Roman" w:hAnsi="Times New Roman" w:cs="Times New Roman"/>
                <w:sz w:val="28"/>
                <w:szCs w:val="28"/>
              </w:rPr>
              <w:t>1.1</w:t>
            </w:r>
            <w:r w:rsidRPr="00C828D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2</w:t>
            </w:r>
            <w:r w:rsidRPr="00C828D3">
              <w:rPr>
                <w:rFonts w:ascii="Times New Roman" w:eastAsia="Times New Roman" w:hAnsi="Times New Roman" w:cs="Times New Roman"/>
                <w:sz w:val="28"/>
                <w:szCs w:val="28"/>
              </w:rPr>
              <w:t xml:space="preserve"> </w:t>
            </w:r>
            <w:r w:rsidRPr="00C828D3">
              <w:rPr>
                <w:rFonts w:ascii="Times New Roman" w:eastAsia="Times New Roman" w:hAnsi="Times New Roman" w:cs="Times New Roman"/>
                <w:sz w:val="28"/>
                <w:szCs w:val="28"/>
                <w:lang w:val="ru-RU"/>
              </w:rPr>
              <w:t xml:space="preserve">Модель </w:t>
            </w:r>
            <w:proofErr w:type="spellStart"/>
            <w:r w:rsidRPr="00C828D3">
              <w:rPr>
                <w:rFonts w:ascii="Times New Roman" w:eastAsia="Times New Roman" w:hAnsi="Times New Roman" w:cs="Times New Roman"/>
                <w:i/>
                <w:sz w:val="28"/>
                <w:szCs w:val="28"/>
              </w:rPr>
              <w:t>A</w:t>
            </w:r>
            <w:r>
              <w:rPr>
                <w:rFonts w:ascii="Times New Roman" w:eastAsia="Times New Roman" w:hAnsi="Times New Roman" w:cs="Times New Roman"/>
                <w:i/>
                <w:sz w:val="28"/>
                <w:szCs w:val="28"/>
              </w:rPr>
              <w:t>I</w:t>
            </w:r>
            <w:r w:rsidRPr="00C828D3">
              <w:rPr>
                <w:rFonts w:ascii="Times New Roman" w:eastAsia="Times New Roman" w:hAnsi="Times New Roman" w:cs="Times New Roman"/>
                <w:i/>
                <w:sz w:val="28"/>
                <w:szCs w:val="28"/>
              </w:rPr>
              <w:t>nnoFace</w:t>
            </w:r>
            <w:proofErr w:type="spellEnd"/>
            <w:r w:rsidRPr="00C828D3">
              <w:rPr>
                <w:rFonts w:ascii="Times New Roman" w:eastAsia="Times New Roman" w:hAnsi="Times New Roman" w:cs="Times New Roman"/>
                <w:sz w:val="28"/>
                <w:szCs w:val="28"/>
                <w:lang w:val="ru-RU"/>
              </w:rPr>
              <w:t xml:space="preserve"> ………………………</w:t>
            </w:r>
            <w:proofErr w:type="gramStart"/>
            <w:r w:rsidRPr="00C828D3">
              <w:rPr>
                <w:rFonts w:ascii="Times New Roman" w:eastAsia="Times New Roman" w:hAnsi="Times New Roman" w:cs="Times New Roman"/>
                <w:sz w:val="28"/>
                <w:szCs w:val="28"/>
                <w:lang w:val="ru-RU"/>
              </w:rPr>
              <w:t>…….</w:t>
            </w:r>
            <w:proofErr w:type="gramEnd"/>
            <w:r w:rsidRPr="00C828D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p>
        </w:tc>
        <w:tc>
          <w:tcPr>
            <w:tcW w:w="496" w:type="dxa"/>
          </w:tcPr>
          <w:p w14:paraId="735D3E56" w14:textId="6BBC0234"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11</w:t>
            </w:r>
          </w:p>
        </w:tc>
      </w:tr>
      <w:tr w:rsidR="00C828D3" w:rsidRPr="00C828D3" w14:paraId="45563A8C" w14:textId="77777777" w:rsidTr="00421EC6">
        <w:tc>
          <w:tcPr>
            <w:tcW w:w="9132" w:type="dxa"/>
          </w:tcPr>
          <w:p w14:paraId="402F90B1" w14:textId="59201C05" w:rsidR="00C828D3" w:rsidRPr="00C828D3" w:rsidRDefault="00C828D3" w:rsidP="00C828D3">
            <w:pPr>
              <w:tabs>
                <w:tab w:val="right" w:pos="9354"/>
              </w:tabs>
              <w:jc w:val="both"/>
              <w:rPr>
                <w:rFonts w:ascii="Times New Roman" w:eastAsia="Times New Roman" w:hAnsi="Times New Roman" w:cs="Times New Roman"/>
                <w:sz w:val="28"/>
                <w:szCs w:val="28"/>
                <w:lang w:val="en-US"/>
              </w:rPr>
            </w:pPr>
            <w:r w:rsidRPr="00C828D3">
              <w:rPr>
                <w:rFonts w:ascii="Times New Roman" w:eastAsia="Times New Roman" w:hAnsi="Times New Roman" w:cs="Times New Roman"/>
                <w:sz w:val="28"/>
                <w:szCs w:val="28"/>
                <w:lang w:val="en-US"/>
              </w:rPr>
              <w:t xml:space="preserve">     1.1.</w:t>
            </w:r>
            <w:r>
              <w:rPr>
                <w:rFonts w:ascii="Times New Roman" w:eastAsia="Times New Roman" w:hAnsi="Times New Roman" w:cs="Times New Roman"/>
                <w:sz w:val="28"/>
                <w:szCs w:val="28"/>
                <w:lang w:val="en-US"/>
              </w:rPr>
              <w:t>3</w:t>
            </w:r>
            <w:r w:rsidRPr="00C828D3">
              <w:rPr>
                <w:rFonts w:ascii="Times New Roman" w:eastAsia="Times New Roman" w:hAnsi="Times New Roman" w:cs="Times New Roman"/>
                <w:sz w:val="28"/>
                <w:szCs w:val="28"/>
                <w:lang w:val="en-US"/>
              </w:rPr>
              <w:t xml:space="preserve"> </w:t>
            </w:r>
            <w:r w:rsidRPr="00B03E25">
              <w:rPr>
                <w:rFonts w:ascii="Times New Roman" w:eastAsia="Times New Roman" w:hAnsi="Times New Roman" w:cs="Times New Roman"/>
                <w:sz w:val="28"/>
                <w:szCs w:val="28"/>
              </w:rPr>
              <w:t>Модель</w:t>
            </w:r>
            <w:r w:rsidRPr="00B03E25">
              <w:rPr>
                <w:rFonts w:ascii="Times New Roman" w:eastAsia="Times New Roman" w:hAnsi="Times New Roman" w:cs="Times New Roman"/>
                <w:sz w:val="28"/>
                <w:szCs w:val="28"/>
                <w:lang w:val="en-US"/>
              </w:rPr>
              <w:t xml:space="preserve"> </w:t>
            </w:r>
            <w:r w:rsidRPr="00B03E25">
              <w:rPr>
                <w:rFonts w:ascii="Times New Roman" w:eastAsia="Times New Roman" w:hAnsi="Times New Roman" w:cs="Times New Roman"/>
                <w:i/>
                <w:sz w:val="28"/>
                <w:szCs w:val="28"/>
                <w:lang w:val="en-US"/>
              </w:rPr>
              <w:t>Dual Shot Face Detector</w:t>
            </w:r>
            <w:r w:rsidRPr="00B03E25">
              <w:rPr>
                <w:rFonts w:ascii="Times New Roman" w:eastAsia="Times New Roman" w:hAnsi="Times New Roman" w:cs="Times New Roman"/>
                <w:sz w:val="28"/>
                <w:szCs w:val="28"/>
                <w:lang w:val="en-US"/>
              </w:rPr>
              <w:t xml:space="preserve"> (</w:t>
            </w:r>
            <w:r w:rsidRPr="00B03E25">
              <w:rPr>
                <w:rFonts w:ascii="Times New Roman" w:eastAsia="Times New Roman" w:hAnsi="Times New Roman" w:cs="Times New Roman"/>
                <w:i/>
                <w:sz w:val="28"/>
                <w:szCs w:val="28"/>
                <w:lang w:val="en-US"/>
              </w:rPr>
              <w:t>DSFD</w:t>
            </w:r>
            <w:r w:rsidRPr="00B03E25">
              <w:rPr>
                <w:rFonts w:ascii="Times New Roman" w:eastAsia="Times New Roman" w:hAnsi="Times New Roman" w:cs="Times New Roman"/>
                <w:sz w:val="28"/>
                <w:szCs w:val="28"/>
                <w:lang w:val="en-US"/>
              </w:rPr>
              <w:t>)</w:t>
            </w:r>
            <w:r w:rsidRPr="00C828D3">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w:t>
            </w:r>
            <w:r w:rsidRPr="00C828D3">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w:t>
            </w:r>
            <w:r w:rsidRPr="00C828D3">
              <w:rPr>
                <w:rFonts w:ascii="Times New Roman" w:eastAsia="Times New Roman" w:hAnsi="Times New Roman" w:cs="Times New Roman"/>
                <w:sz w:val="28"/>
                <w:szCs w:val="28"/>
                <w:lang w:val="en-US"/>
              </w:rPr>
              <w:t>…</w:t>
            </w:r>
          </w:p>
        </w:tc>
        <w:tc>
          <w:tcPr>
            <w:tcW w:w="496" w:type="dxa"/>
          </w:tcPr>
          <w:p w14:paraId="7BCEBDD9" w14:textId="64D89517" w:rsidR="00C828D3" w:rsidRPr="00B9304B"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14</w:t>
            </w:r>
          </w:p>
        </w:tc>
      </w:tr>
      <w:tr w:rsidR="00C828D3" w14:paraId="648E8B4B" w14:textId="77777777" w:rsidTr="00421EC6">
        <w:tc>
          <w:tcPr>
            <w:tcW w:w="9132" w:type="dxa"/>
          </w:tcPr>
          <w:p w14:paraId="545F2AE8" w14:textId="77777777" w:rsidR="00C828D3" w:rsidRDefault="00C828D3" w:rsidP="00C828D3">
            <w:pPr>
              <w:tabs>
                <w:tab w:val="right" w:pos="9354"/>
              </w:tabs>
              <w:jc w:val="both"/>
              <w:rPr>
                <w:rFonts w:ascii="Times New Roman" w:eastAsia="Times New Roman" w:hAnsi="Times New Roman" w:cs="Times New Roman"/>
                <w:sz w:val="28"/>
                <w:szCs w:val="28"/>
              </w:rPr>
            </w:pPr>
            <w:r w:rsidRPr="00C828D3">
              <w:rPr>
                <w:rFonts w:ascii="Times New Roman" w:eastAsia="Times New Roman" w:hAnsi="Times New Roman" w:cs="Times New Roman"/>
                <w:sz w:val="28"/>
                <w:szCs w:val="28"/>
                <w:lang w:val="en-US"/>
              </w:rPr>
              <w:t xml:space="preserve">  </w:t>
            </w:r>
            <w:r w:rsidRPr="008F2023">
              <w:rPr>
                <w:rFonts w:ascii="Times New Roman" w:eastAsia="Times New Roman" w:hAnsi="Times New Roman" w:cs="Times New Roman"/>
                <w:sz w:val="28"/>
                <w:szCs w:val="28"/>
              </w:rPr>
              <w:t xml:space="preserve">1.2 Описание </w:t>
            </w:r>
            <w:proofErr w:type="spellStart"/>
            <w:r w:rsidRPr="008F2023">
              <w:rPr>
                <w:rFonts w:ascii="Times New Roman" w:eastAsia="Times New Roman" w:hAnsi="Times New Roman" w:cs="Times New Roman"/>
                <w:sz w:val="28"/>
                <w:szCs w:val="28"/>
              </w:rPr>
              <w:t>датасетов</w:t>
            </w:r>
            <w:proofErr w:type="spellEnd"/>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61FDE6DD" w14:textId="7C607563"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17</w:t>
            </w:r>
          </w:p>
        </w:tc>
      </w:tr>
      <w:tr w:rsidR="00C828D3" w14:paraId="33088374" w14:textId="77777777" w:rsidTr="00421EC6">
        <w:tc>
          <w:tcPr>
            <w:tcW w:w="9132" w:type="dxa"/>
          </w:tcPr>
          <w:p w14:paraId="65934F6B" w14:textId="01B3F04D"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ru-RU"/>
              </w:rPr>
              <w:t>.1</w:t>
            </w:r>
            <w:r w:rsidRPr="008F2023">
              <w:rPr>
                <w:rFonts w:ascii="Times New Roman" w:eastAsia="Times New Roman" w:hAnsi="Times New Roman" w:cs="Times New Roman"/>
                <w:sz w:val="28"/>
                <w:szCs w:val="28"/>
              </w:rPr>
              <w:t xml:space="preserve"> </w:t>
            </w:r>
            <w:r w:rsidRPr="00B03E25">
              <w:rPr>
                <w:rFonts w:ascii="Times New Roman" w:eastAsia="Times New Roman" w:hAnsi="Times New Roman" w:cs="Times New Roman"/>
                <w:sz w:val="28"/>
                <w:szCs w:val="28"/>
              </w:rPr>
              <w:t xml:space="preserve">Набор данных </w:t>
            </w:r>
            <w:r w:rsidRPr="00B03E25">
              <w:rPr>
                <w:rFonts w:ascii="Times New Roman" w:eastAsia="Times New Roman" w:hAnsi="Times New Roman" w:cs="Times New Roman"/>
                <w:i/>
                <w:sz w:val="28"/>
                <w:szCs w:val="28"/>
              </w:rPr>
              <w:t>WIDER</w:t>
            </w:r>
            <w:r w:rsidRPr="00B03E25">
              <w:rPr>
                <w:rFonts w:ascii="Times New Roman" w:eastAsia="Times New Roman" w:hAnsi="Times New Roman" w:cs="Times New Roman"/>
                <w:sz w:val="28"/>
                <w:szCs w:val="28"/>
              </w:rPr>
              <w:t xml:space="preserve"> </w:t>
            </w:r>
            <w:proofErr w:type="gramStart"/>
            <w:r w:rsidRPr="00B03E25">
              <w:rPr>
                <w:rFonts w:ascii="Times New Roman" w:eastAsia="Times New Roman" w:hAnsi="Times New Roman" w:cs="Times New Roman"/>
                <w:i/>
                <w:sz w:val="28"/>
                <w:szCs w:val="28"/>
              </w:rPr>
              <w:t>FACE</w:t>
            </w:r>
            <w:r w:rsidR="00036C06">
              <w:rPr>
                <w:rFonts w:ascii="Times New Roman" w:eastAsia="Times New Roman" w:hAnsi="Times New Roman" w:cs="Times New Roman"/>
                <w:i/>
                <w:sz w:val="28"/>
                <w:szCs w:val="28"/>
              </w:rPr>
              <w:t>.</w:t>
            </w:r>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w:t>
            </w:r>
          </w:p>
        </w:tc>
        <w:tc>
          <w:tcPr>
            <w:tcW w:w="496" w:type="dxa"/>
          </w:tcPr>
          <w:p w14:paraId="5F5AA212" w14:textId="1B38FE9F"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17</w:t>
            </w:r>
          </w:p>
        </w:tc>
      </w:tr>
      <w:tr w:rsidR="00C828D3" w14:paraId="393D6081" w14:textId="77777777" w:rsidTr="00421EC6">
        <w:tc>
          <w:tcPr>
            <w:tcW w:w="9132" w:type="dxa"/>
          </w:tcPr>
          <w:p w14:paraId="52EF922B" w14:textId="27673A1E" w:rsidR="00C828D3" w:rsidRDefault="00C828D3" w:rsidP="00421EC6">
            <w:pPr>
              <w:tabs>
                <w:tab w:val="right" w:pos="9354"/>
              </w:tabs>
              <w:jc w:val="right"/>
              <w:rPr>
                <w:rFonts w:ascii="Times New Roman" w:eastAsia="Times New Roman" w:hAnsi="Times New Roman" w:cs="Times New Roman"/>
                <w:sz w:val="28"/>
                <w:szCs w:val="28"/>
                <w:lang w:val="ru-RU"/>
              </w:rPr>
            </w:pPr>
            <w:r w:rsidRPr="008F2023">
              <w:rPr>
                <w:rFonts w:ascii="Times New Roman" w:eastAsia="Times New Roman" w:hAnsi="Times New Roman" w:cs="Times New Roman"/>
                <w:sz w:val="28"/>
                <w:szCs w:val="28"/>
              </w:rPr>
              <w:t>1.</w:t>
            </w:r>
            <w:r w:rsidR="00036C06">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ru-RU"/>
              </w:rPr>
              <w:t>.</w:t>
            </w:r>
            <w:r w:rsidR="00036C06">
              <w:rPr>
                <w:rFonts w:ascii="Times New Roman" w:eastAsia="Times New Roman" w:hAnsi="Times New Roman" w:cs="Times New Roman"/>
                <w:sz w:val="28"/>
                <w:szCs w:val="28"/>
                <w:lang w:val="en-US"/>
              </w:rPr>
              <w:t>2</w:t>
            </w:r>
            <w:r w:rsidRPr="008F2023">
              <w:rPr>
                <w:rFonts w:ascii="Times New Roman" w:eastAsia="Times New Roman" w:hAnsi="Times New Roman" w:cs="Times New Roman"/>
                <w:sz w:val="28"/>
                <w:szCs w:val="28"/>
              </w:rPr>
              <w:t xml:space="preserve"> </w:t>
            </w:r>
            <w:r w:rsidR="00036C06" w:rsidRPr="00B03E25">
              <w:rPr>
                <w:rFonts w:ascii="Times New Roman" w:eastAsia="Times New Roman" w:hAnsi="Times New Roman" w:cs="Times New Roman"/>
                <w:sz w:val="28"/>
                <w:szCs w:val="28"/>
              </w:rPr>
              <w:t xml:space="preserve">Набор данных </w:t>
            </w:r>
            <w:r w:rsidR="00036C06" w:rsidRPr="00B03E25">
              <w:rPr>
                <w:rFonts w:ascii="Times New Roman" w:eastAsia="Times New Roman" w:hAnsi="Times New Roman" w:cs="Times New Roman"/>
                <w:i/>
                <w:sz w:val="28"/>
                <w:szCs w:val="28"/>
              </w:rPr>
              <w:t>FDDB</w:t>
            </w:r>
            <w:r w:rsidR="00421EC6">
              <w:rPr>
                <w:rFonts w:ascii="Times New Roman" w:eastAsia="Times New Roman" w:hAnsi="Times New Roman" w:cs="Times New Roman"/>
                <w:i/>
                <w:sz w:val="28"/>
                <w:szCs w:val="28"/>
                <w:lang w:val="ru-RU"/>
              </w:rPr>
              <w:t>...</w:t>
            </w:r>
            <w:r w:rsidR="00421EC6">
              <w:rPr>
                <w:rFonts w:ascii="Times New Roman" w:eastAsia="Times New Roman" w:hAnsi="Times New Roman" w:cs="Times New Roman"/>
                <w:sz w:val="28"/>
                <w:szCs w:val="28"/>
                <w:lang w:val="ru-RU"/>
              </w:rPr>
              <w:t>............</w:t>
            </w:r>
            <w:r w:rsidR="00036C06">
              <w:rPr>
                <w:rFonts w:ascii="Times New Roman" w:eastAsia="Times New Roman" w:hAnsi="Times New Roman" w:cs="Times New Roman"/>
                <w:i/>
                <w:sz w:val="28"/>
                <w:szCs w:val="28"/>
              </w:rPr>
              <w:t>.</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4BC7560F" w14:textId="5B8D2D98"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20</w:t>
            </w:r>
          </w:p>
        </w:tc>
      </w:tr>
      <w:tr w:rsidR="00C828D3" w14:paraId="15B07838" w14:textId="77777777" w:rsidTr="00421EC6">
        <w:tc>
          <w:tcPr>
            <w:tcW w:w="9132" w:type="dxa"/>
          </w:tcPr>
          <w:p w14:paraId="4B82A25F" w14:textId="77777777" w:rsidR="00C828D3" w:rsidRDefault="00C828D3" w:rsidP="00C828D3">
            <w:pPr>
              <w:tabs>
                <w:tab w:val="right" w:pos="93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1.3 Описание метрик</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6D9C0674" w14:textId="5B0F5DE7"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22</w:t>
            </w:r>
          </w:p>
        </w:tc>
      </w:tr>
      <w:tr w:rsidR="00C828D3" w14:paraId="143655EC" w14:textId="77777777" w:rsidTr="00421EC6">
        <w:tc>
          <w:tcPr>
            <w:tcW w:w="9132" w:type="dxa"/>
          </w:tcPr>
          <w:p w14:paraId="2E00BB5C" w14:textId="77777777"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Выводы по главе 1………………………………………………………</w:t>
            </w:r>
            <w:proofErr w:type="gramStart"/>
            <w:r>
              <w:rPr>
                <w:rFonts w:ascii="Times New Roman" w:eastAsia="Times New Roman" w:hAnsi="Times New Roman" w:cs="Times New Roman"/>
                <w:sz w:val="28"/>
                <w:szCs w:val="28"/>
                <w:lang w:val="ru-RU"/>
              </w:rPr>
              <w:t>…….</w:t>
            </w:r>
            <w:proofErr w:type="gramEnd"/>
          </w:p>
        </w:tc>
        <w:tc>
          <w:tcPr>
            <w:tcW w:w="496" w:type="dxa"/>
          </w:tcPr>
          <w:p w14:paraId="6D20890B" w14:textId="14151A32" w:rsidR="00C828D3"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25</w:t>
            </w:r>
          </w:p>
        </w:tc>
      </w:tr>
      <w:tr w:rsidR="00C828D3" w14:paraId="43A39BE7" w14:textId="77777777" w:rsidTr="00421EC6">
        <w:tc>
          <w:tcPr>
            <w:tcW w:w="9132" w:type="dxa"/>
          </w:tcPr>
          <w:p w14:paraId="038AFA02" w14:textId="77777777" w:rsidR="00C828D3" w:rsidRDefault="00C828D3" w:rsidP="00C828D3">
            <w:pPr>
              <w:tabs>
                <w:tab w:val="right" w:pos="9354"/>
              </w:tabs>
              <w:jc w:val="both"/>
              <w:rPr>
                <w:rFonts w:ascii="Times New Roman" w:eastAsia="Times New Roman" w:hAnsi="Times New Roman" w:cs="Times New Roman"/>
                <w:sz w:val="28"/>
                <w:szCs w:val="28"/>
              </w:rPr>
            </w:pPr>
            <w:r w:rsidRPr="00E9748F">
              <w:rPr>
                <w:rFonts w:ascii="Times New Roman" w:eastAsia="Times New Roman" w:hAnsi="Times New Roman" w:cs="Times New Roman"/>
                <w:b/>
                <w:sz w:val="28"/>
                <w:szCs w:val="28"/>
              </w:rPr>
              <w:t>ГЛАВА 2</w:t>
            </w:r>
            <w:r>
              <w:rPr>
                <w:rFonts w:ascii="Times New Roman" w:eastAsia="Times New Roman" w:hAnsi="Times New Roman" w:cs="Times New Roman"/>
                <w:b/>
                <w:sz w:val="28"/>
                <w:szCs w:val="28"/>
                <w:lang w:val="ru-RU"/>
              </w:rPr>
              <w:t xml:space="preserve"> </w:t>
            </w:r>
            <w:r w:rsidRPr="00E9748F">
              <w:rPr>
                <w:rFonts w:ascii="Times New Roman" w:eastAsia="Times New Roman" w:hAnsi="Times New Roman" w:cs="Times New Roman"/>
                <w:b/>
                <w:sz w:val="28"/>
                <w:szCs w:val="28"/>
              </w:rPr>
              <w:t>РАСПОЗНАВАНИЕ ЛИЦ</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05A5C5D8" w14:textId="31C9BB26"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26</w:t>
            </w:r>
          </w:p>
        </w:tc>
      </w:tr>
      <w:tr w:rsidR="00C828D3" w14:paraId="6F1D0757" w14:textId="77777777" w:rsidTr="00421EC6">
        <w:tc>
          <w:tcPr>
            <w:tcW w:w="9132" w:type="dxa"/>
          </w:tcPr>
          <w:p w14:paraId="76A0BBBD" w14:textId="77777777" w:rsidR="00C828D3" w:rsidRPr="00E9748F" w:rsidRDefault="00C828D3" w:rsidP="00C828D3">
            <w:pPr>
              <w:tabs>
                <w:tab w:val="right" w:pos="9354"/>
              </w:tabs>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2.1 Описание моделей</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0F4F452A" w14:textId="637D10EE"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27</w:t>
            </w:r>
          </w:p>
        </w:tc>
      </w:tr>
      <w:tr w:rsidR="00C828D3" w14:paraId="145103DE" w14:textId="77777777" w:rsidTr="00421EC6">
        <w:tc>
          <w:tcPr>
            <w:tcW w:w="9132" w:type="dxa"/>
          </w:tcPr>
          <w:p w14:paraId="2299E7A1" w14:textId="3440EDC0" w:rsidR="00C828D3" w:rsidRPr="00421EC6" w:rsidRDefault="00C828D3" w:rsidP="00C828D3">
            <w:pPr>
              <w:tabs>
                <w:tab w:val="right" w:pos="9354"/>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     </w:t>
            </w:r>
            <w:r w:rsidR="00421EC6">
              <w:rPr>
                <w:rFonts w:ascii="Times New Roman" w:eastAsia="Times New Roman" w:hAnsi="Times New Roman" w:cs="Times New Roman"/>
                <w:sz w:val="28"/>
                <w:szCs w:val="28"/>
                <w:lang w:val="en-US"/>
              </w:rPr>
              <w:t>2</w:t>
            </w:r>
            <w:r w:rsidRPr="008F2023">
              <w:rPr>
                <w:rFonts w:ascii="Times New Roman" w:eastAsia="Times New Roman" w:hAnsi="Times New Roman" w:cs="Times New Roman"/>
                <w:sz w:val="28"/>
                <w:szCs w:val="28"/>
              </w:rPr>
              <w:t>.1</w:t>
            </w:r>
            <w:r>
              <w:rPr>
                <w:rFonts w:ascii="Times New Roman" w:eastAsia="Times New Roman" w:hAnsi="Times New Roman" w:cs="Times New Roman"/>
                <w:sz w:val="28"/>
                <w:szCs w:val="28"/>
                <w:lang w:val="ru-RU"/>
              </w:rPr>
              <w:t>.1</w:t>
            </w:r>
            <w:r w:rsidRPr="008F2023">
              <w:rPr>
                <w:rFonts w:ascii="Times New Roman" w:eastAsia="Times New Roman" w:hAnsi="Times New Roman" w:cs="Times New Roman"/>
                <w:sz w:val="28"/>
                <w:szCs w:val="28"/>
              </w:rPr>
              <w:t xml:space="preserve"> </w:t>
            </w:r>
            <w:r w:rsidR="00421EC6" w:rsidRPr="00EA4207">
              <w:rPr>
                <w:rFonts w:ascii="Times New Roman" w:eastAsia="Times New Roman" w:hAnsi="Times New Roman" w:cs="Times New Roman"/>
                <w:sz w:val="28"/>
                <w:szCs w:val="28"/>
                <w:lang w:val="ru-RU"/>
              </w:rPr>
              <w:t xml:space="preserve">Модель </w:t>
            </w:r>
            <w:proofErr w:type="spellStart"/>
            <w:r w:rsidR="00421EC6" w:rsidRPr="00EA4207">
              <w:rPr>
                <w:rFonts w:ascii="Times New Roman" w:eastAsia="Times New Roman" w:hAnsi="Times New Roman" w:cs="Times New Roman"/>
                <w:i/>
                <w:sz w:val="28"/>
                <w:szCs w:val="28"/>
              </w:rPr>
              <w:t>ArcFace</w:t>
            </w:r>
            <w:proofErr w:type="spellEnd"/>
            <w:r w:rsidR="00421EC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en-US"/>
              </w:rPr>
              <w:t>………………</w:t>
            </w:r>
          </w:p>
        </w:tc>
        <w:tc>
          <w:tcPr>
            <w:tcW w:w="496" w:type="dxa"/>
          </w:tcPr>
          <w:p w14:paraId="0557CC9B" w14:textId="722B49C5"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27</w:t>
            </w:r>
          </w:p>
        </w:tc>
      </w:tr>
      <w:tr w:rsidR="00C828D3" w:rsidRPr="00421EC6" w14:paraId="0B1372C7" w14:textId="77777777" w:rsidTr="00421EC6">
        <w:tc>
          <w:tcPr>
            <w:tcW w:w="9132" w:type="dxa"/>
          </w:tcPr>
          <w:p w14:paraId="0385B484" w14:textId="73D23D7F" w:rsidR="00C828D3" w:rsidRPr="00421EC6" w:rsidRDefault="00C828D3" w:rsidP="00C828D3">
            <w:pPr>
              <w:tabs>
                <w:tab w:val="right" w:pos="9354"/>
              </w:tabs>
              <w:jc w:val="both"/>
              <w:rPr>
                <w:rFonts w:ascii="Times New Roman" w:eastAsia="Times New Roman" w:hAnsi="Times New Roman" w:cs="Times New Roman"/>
                <w:sz w:val="28"/>
                <w:szCs w:val="28"/>
                <w:lang w:val="ru-RU"/>
              </w:rPr>
            </w:pPr>
            <w:r w:rsidRPr="00421EC6">
              <w:rPr>
                <w:rFonts w:ascii="Times New Roman" w:eastAsia="Times New Roman" w:hAnsi="Times New Roman" w:cs="Times New Roman"/>
                <w:sz w:val="28"/>
                <w:szCs w:val="28"/>
                <w:lang w:val="en-US"/>
              </w:rPr>
              <w:t xml:space="preserve">     </w:t>
            </w:r>
            <w:r w:rsidR="00421EC6" w:rsidRPr="00421EC6">
              <w:rPr>
                <w:rFonts w:ascii="Times New Roman" w:eastAsia="Times New Roman" w:hAnsi="Times New Roman" w:cs="Times New Roman"/>
                <w:sz w:val="28"/>
                <w:szCs w:val="28"/>
                <w:lang w:val="en-US"/>
              </w:rPr>
              <w:t>2</w:t>
            </w:r>
            <w:r w:rsidRPr="00421EC6">
              <w:rPr>
                <w:rFonts w:ascii="Times New Roman" w:eastAsia="Times New Roman" w:hAnsi="Times New Roman" w:cs="Times New Roman"/>
                <w:sz w:val="28"/>
                <w:szCs w:val="28"/>
                <w:lang w:val="en-US"/>
              </w:rPr>
              <w:t>.1.</w:t>
            </w:r>
            <w:r w:rsidR="00421EC6" w:rsidRPr="00421EC6">
              <w:rPr>
                <w:rFonts w:ascii="Times New Roman" w:eastAsia="Times New Roman" w:hAnsi="Times New Roman" w:cs="Times New Roman"/>
                <w:sz w:val="28"/>
                <w:szCs w:val="28"/>
                <w:lang w:val="en-US"/>
              </w:rPr>
              <w:t>2</w:t>
            </w:r>
            <w:r w:rsidRPr="00421EC6">
              <w:rPr>
                <w:rFonts w:ascii="Times New Roman" w:eastAsia="Times New Roman" w:hAnsi="Times New Roman" w:cs="Times New Roman"/>
                <w:sz w:val="28"/>
                <w:szCs w:val="28"/>
                <w:lang w:val="en-US"/>
              </w:rPr>
              <w:t xml:space="preserve"> </w:t>
            </w:r>
            <w:r w:rsidR="00421EC6" w:rsidRPr="00421EC6">
              <w:rPr>
                <w:rFonts w:ascii="Times New Roman" w:eastAsia="Times New Roman" w:hAnsi="Times New Roman" w:cs="Times New Roman"/>
                <w:sz w:val="28"/>
                <w:szCs w:val="28"/>
                <w:lang w:val="ru-RU"/>
              </w:rPr>
              <w:t>Модель</w:t>
            </w:r>
            <w:r w:rsidR="00421EC6" w:rsidRPr="00421EC6">
              <w:rPr>
                <w:rFonts w:ascii="Times New Roman" w:eastAsia="Times New Roman" w:hAnsi="Times New Roman" w:cs="Times New Roman"/>
                <w:i/>
                <w:sz w:val="28"/>
                <w:szCs w:val="28"/>
                <w:lang w:val="en-US"/>
              </w:rPr>
              <w:t xml:space="preserve"> </w:t>
            </w:r>
            <w:proofErr w:type="spellStart"/>
            <w:r w:rsidR="00421EC6" w:rsidRPr="00421EC6">
              <w:rPr>
                <w:rFonts w:ascii="Times New Roman" w:eastAsia="Times New Roman" w:hAnsi="Times New Roman" w:cs="Times New Roman"/>
                <w:i/>
                <w:sz w:val="28"/>
                <w:szCs w:val="28"/>
                <w:lang w:val="en-US"/>
              </w:rPr>
              <w:t>FaceNet+Adaptive</w:t>
            </w:r>
            <w:proofErr w:type="spellEnd"/>
            <w:r w:rsidR="00421EC6" w:rsidRPr="00421EC6">
              <w:rPr>
                <w:rFonts w:ascii="Times New Roman" w:eastAsia="Times New Roman" w:hAnsi="Times New Roman" w:cs="Times New Roman"/>
                <w:i/>
                <w:sz w:val="28"/>
                <w:szCs w:val="28"/>
                <w:lang w:val="en-US"/>
              </w:rPr>
              <w:t xml:space="preserve"> threshold</w:t>
            </w:r>
            <w:r w:rsidRPr="00421EC6">
              <w:rPr>
                <w:rFonts w:ascii="Times New Roman" w:eastAsia="Times New Roman" w:hAnsi="Times New Roman" w:cs="Times New Roman"/>
                <w:sz w:val="28"/>
                <w:szCs w:val="28"/>
                <w:lang w:val="en-US"/>
              </w:rPr>
              <w:t>………………….…………</w:t>
            </w:r>
            <w:r w:rsidR="00421EC6">
              <w:rPr>
                <w:rFonts w:ascii="Times New Roman" w:eastAsia="Times New Roman" w:hAnsi="Times New Roman" w:cs="Times New Roman"/>
                <w:sz w:val="28"/>
                <w:szCs w:val="28"/>
                <w:lang w:val="ru-RU"/>
              </w:rPr>
              <w:t>……</w:t>
            </w:r>
          </w:p>
        </w:tc>
        <w:tc>
          <w:tcPr>
            <w:tcW w:w="496" w:type="dxa"/>
          </w:tcPr>
          <w:p w14:paraId="3B6ACBA6" w14:textId="58DA3DB6" w:rsidR="00C828D3" w:rsidRPr="00B9304B"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29</w:t>
            </w:r>
          </w:p>
        </w:tc>
      </w:tr>
      <w:tr w:rsidR="00C828D3" w14:paraId="0CA0134F" w14:textId="77777777" w:rsidTr="00421EC6">
        <w:tc>
          <w:tcPr>
            <w:tcW w:w="9132" w:type="dxa"/>
          </w:tcPr>
          <w:p w14:paraId="47AF7F74" w14:textId="77777777" w:rsidR="00C828D3" w:rsidRPr="00407F6C" w:rsidRDefault="00C828D3" w:rsidP="00C828D3">
            <w:pPr>
              <w:tabs>
                <w:tab w:val="right" w:pos="9354"/>
              </w:tabs>
              <w:jc w:val="both"/>
              <w:rPr>
                <w:rFonts w:ascii="Times New Roman" w:eastAsia="Times New Roman" w:hAnsi="Times New Roman" w:cs="Times New Roman"/>
                <w:b/>
                <w:sz w:val="28"/>
                <w:szCs w:val="28"/>
                <w:lang w:val="ru-RU"/>
              </w:rPr>
            </w:pPr>
            <w:r w:rsidRPr="00421EC6">
              <w:rPr>
                <w:rFonts w:ascii="Times New Roman" w:eastAsia="Times New Roman" w:hAnsi="Times New Roman" w:cs="Times New Roman"/>
                <w:sz w:val="28"/>
                <w:szCs w:val="28"/>
                <w:lang w:val="en-US"/>
              </w:rPr>
              <w:t xml:space="preserve">  </w:t>
            </w:r>
            <w:r w:rsidRPr="008F2023">
              <w:rPr>
                <w:rFonts w:ascii="Times New Roman" w:eastAsia="Times New Roman" w:hAnsi="Times New Roman" w:cs="Times New Roman"/>
                <w:sz w:val="28"/>
                <w:szCs w:val="28"/>
              </w:rPr>
              <w:t>2.</w:t>
            </w:r>
            <w:r>
              <w:rPr>
                <w:rFonts w:ascii="Times New Roman" w:eastAsia="Times New Roman" w:hAnsi="Times New Roman" w:cs="Times New Roman"/>
                <w:sz w:val="28"/>
                <w:szCs w:val="28"/>
                <w:lang w:val="ru-RU"/>
              </w:rPr>
              <w:t>2</w:t>
            </w:r>
            <w:r w:rsidRPr="008F2023">
              <w:rPr>
                <w:rFonts w:ascii="Times New Roman" w:eastAsia="Times New Roman" w:hAnsi="Times New Roman" w:cs="Times New Roman"/>
                <w:sz w:val="28"/>
                <w:szCs w:val="28"/>
              </w:rPr>
              <w:t xml:space="preserve"> Описание метрик</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32B95FE1" w14:textId="4E272CDD" w:rsidR="00C828D3" w:rsidRPr="00407F6C" w:rsidRDefault="00C828D3" w:rsidP="00C828D3">
            <w:pPr>
              <w:tabs>
                <w:tab w:val="right" w:pos="9354"/>
              </w:tabs>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32</w:t>
            </w:r>
          </w:p>
        </w:tc>
      </w:tr>
      <w:tr w:rsidR="00C828D3" w14:paraId="534BEF0B" w14:textId="77777777" w:rsidTr="00421EC6">
        <w:tc>
          <w:tcPr>
            <w:tcW w:w="9132" w:type="dxa"/>
          </w:tcPr>
          <w:p w14:paraId="741165A2" w14:textId="77777777"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Выводы по главе 2………………………………………………………</w:t>
            </w:r>
            <w:proofErr w:type="gramStart"/>
            <w:r>
              <w:rPr>
                <w:rFonts w:ascii="Times New Roman" w:eastAsia="Times New Roman" w:hAnsi="Times New Roman" w:cs="Times New Roman"/>
                <w:sz w:val="28"/>
                <w:szCs w:val="28"/>
                <w:lang w:val="ru-RU"/>
              </w:rPr>
              <w:t>…….</w:t>
            </w:r>
            <w:proofErr w:type="gramEnd"/>
          </w:p>
        </w:tc>
        <w:tc>
          <w:tcPr>
            <w:tcW w:w="496" w:type="dxa"/>
          </w:tcPr>
          <w:p w14:paraId="5A74F0EF" w14:textId="728630F6" w:rsidR="00C828D3"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33</w:t>
            </w:r>
          </w:p>
        </w:tc>
      </w:tr>
      <w:tr w:rsidR="00C828D3" w14:paraId="6CB08812" w14:textId="77777777" w:rsidTr="00421EC6">
        <w:tc>
          <w:tcPr>
            <w:tcW w:w="9132" w:type="dxa"/>
          </w:tcPr>
          <w:p w14:paraId="231E5A41" w14:textId="77777777" w:rsidR="00C828D3" w:rsidRPr="00407F6C" w:rsidRDefault="00C828D3" w:rsidP="00C828D3">
            <w:pPr>
              <w:tabs>
                <w:tab w:val="right" w:pos="9354"/>
              </w:tabs>
              <w:jc w:val="both"/>
              <w:rPr>
                <w:rFonts w:ascii="Times New Roman" w:eastAsia="Times New Roman" w:hAnsi="Times New Roman" w:cs="Times New Roman"/>
                <w:sz w:val="28"/>
                <w:szCs w:val="28"/>
              </w:rPr>
            </w:pPr>
            <w:r w:rsidRPr="00E9748F">
              <w:rPr>
                <w:rFonts w:ascii="Times New Roman" w:eastAsia="Times New Roman" w:hAnsi="Times New Roman" w:cs="Times New Roman"/>
                <w:b/>
                <w:sz w:val="28"/>
                <w:szCs w:val="28"/>
              </w:rPr>
              <w:t>ГЛАВА 3</w:t>
            </w:r>
            <w:r>
              <w:rPr>
                <w:rFonts w:ascii="Times New Roman" w:eastAsia="Times New Roman" w:hAnsi="Times New Roman" w:cs="Times New Roman"/>
                <w:b/>
                <w:sz w:val="28"/>
                <w:szCs w:val="28"/>
              </w:rPr>
              <w:t xml:space="preserve"> </w:t>
            </w:r>
            <w:r w:rsidRPr="00E9748F">
              <w:rPr>
                <w:rFonts w:ascii="Times New Roman" w:eastAsia="Times New Roman" w:hAnsi="Times New Roman" w:cs="Times New Roman"/>
                <w:b/>
                <w:sz w:val="28"/>
                <w:szCs w:val="28"/>
              </w:rPr>
              <w:t>РАСПОЗНАВАНИЕ ЭМОЦИЙ</w:t>
            </w:r>
            <w:r>
              <w:rPr>
                <w:rFonts w:ascii="Times New Roman" w:eastAsia="Times New Roman" w:hAnsi="Times New Roman" w:cs="Times New Roman"/>
                <w:sz w:val="28"/>
                <w:szCs w:val="28"/>
                <w:lang w:val="ru-RU"/>
              </w:rPr>
              <w:t>………………………………….</w:t>
            </w:r>
          </w:p>
        </w:tc>
        <w:tc>
          <w:tcPr>
            <w:tcW w:w="496" w:type="dxa"/>
          </w:tcPr>
          <w:p w14:paraId="5E79409C" w14:textId="595D08F2"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34</w:t>
            </w:r>
          </w:p>
        </w:tc>
      </w:tr>
      <w:tr w:rsidR="00C828D3" w14:paraId="48468CBB" w14:textId="77777777" w:rsidTr="00421EC6">
        <w:tc>
          <w:tcPr>
            <w:tcW w:w="9132" w:type="dxa"/>
          </w:tcPr>
          <w:p w14:paraId="4B610DDA" w14:textId="7F60A30A" w:rsidR="00C828D3" w:rsidRPr="00E9748F" w:rsidRDefault="00C828D3" w:rsidP="00C828D3">
            <w:pPr>
              <w:tabs>
                <w:tab w:val="right" w:pos="9354"/>
              </w:tabs>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3.1 Описание моделей</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w:t>
            </w:r>
          </w:p>
        </w:tc>
        <w:tc>
          <w:tcPr>
            <w:tcW w:w="496" w:type="dxa"/>
          </w:tcPr>
          <w:p w14:paraId="655D5303" w14:textId="09CBEE20"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34</w:t>
            </w:r>
          </w:p>
        </w:tc>
      </w:tr>
      <w:tr w:rsidR="00C828D3" w14:paraId="0B870C71" w14:textId="77777777" w:rsidTr="00421EC6">
        <w:tc>
          <w:tcPr>
            <w:tcW w:w="9132" w:type="dxa"/>
          </w:tcPr>
          <w:p w14:paraId="7433F09E" w14:textId="0311F5BE" w:rsidR="00C828D3" w:rsidRPr="00421EC6"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421EC6">
              <w:rPr>
                <w:rFonts w:ascii="Times New Roman" w:eastAsia="Times New Roman" w:hAnsi="Times New Roman" w:cs="Times New Roman"/>
                <w:sz w:val="28"/>
                <w:szCs w:val="28"/>
                <w:lang w:val="ru-RU"/>
              </w:rPr>
              <w:t>3</w:t>
            </w:r>
            <w:r w:rsidRPr="008F2023">
              <w:rPr>
                <w:rFonts w:ascii="Times New Roman" w:eastAsia="Times New Roman" w:hAnsi="Times New Roman" w:cs="Times New Roman"/>
                <w:sz w:val="28"/>
                <w:szCs w:val="28"/>
              </w:rPr>
              <w:t>.1</w:t>
            </w:r>
            <w:r>
              <w:rPr>
                <w:rFonts w:ascii="Times New Roman" w:eastAsia="Times New Roman" w:hAnsi="Times New Roman" w:cs="Times New Roman"/>
                <w:sz w:val="28"/>
                <w:szCs w:val="28"/>
                <w:lang w:val="ru-RU"/>
              </w:rPr>
              <w:t>.1</w:t>
            </w:r>
            <w:r w:rsidRPr="008F2023">
              <w:rPr>
                <w:rFonts w:ascii="Times New Roman" w:eastAsia="Times New Roman" w:hAnsi="Times New Roman" w:cs="Times New Roman"/>
                <w:sz w:val="28"/>
                <w:szCs w:val="28"/>
              </w:rPr>
              <w:t xml:space="preserve"> </w:t>
            </w:r>
            <w:r w:rsidR="00421EC6">
              <w:rPr>
                <w:rFonts w:ascii="Times New Roman" w:eastAsia="Times New Roman" w:hAnsi="Times New Roman" w:cs="Times New Roman"/>
                <w:sz w:val="28"/>
                <w:szCs w:val="28"/>
                <w:lang w:val="ru-RU"/>
              </w:rPr>
              <w:t>Модель</w:t>
            </w:r>
            <w:r w:rsidR="00421EC6" w:rsidRPr="00E81962">
              <w:rPr>
                <w:rFonts w:ascii="Times New Roman" w:eastAsia="Times New Roman" w:hAnsi="Times New Roman" w:cs="Times New Roman"/>
                <w:b/>
                <w:i/>
                <w:sz w:val="28"/>
                <w:szCs w:val="28"/>
              </w:rPr>
              <w:t xml:space="preserve"> </w:t>
            </w:r>
            <w:proofErr w:type="spellStart"/>
            <w:r w:rsidR="00421EC6" w:rsidRPr="00421EC6">
              <w:rPr>
                <w:rFonts w:ascii="Times New Roman" w:eastAsia="Times New Roman" w:hAnsi="Times New Roman" w:cs="Times New Roman"/>
                <w:i/>
                <w:sz w:val="28"/>
                <w:szCs w:val="28"/>
              </w:rPr>
              <w:t>EfficientNet</w:t>
            </w:r>
            <w:proofErr w:type="spellEnd"/>
            <w:r w:rsidR="00421EC6">
              <w:rPr>
                <w:rFonts w:ascii="Times New Roman" w:eastAsia="Times New Roman" w:hAnsi="Times New Roman" w:cs="Times New Roman"/>
                <w:sz w:val="28"/>
                <w:szCs w:val="28"/>
                <w:lang w:val="ru-RU"/>
              </w:rPr>
              <w:t>……………………………………………………</w:t>
            </w:r>
          </w:p>
        </w:tc>
        <w:tc>
          <w:tcPr>
            <w:tcW w:w="496" w:type="dxa"/>
          </w:tcPr>
          <w:p w14:paraId="07A2CC5F" w14:textId="51BC3372"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34</w:t>
            </w:r>
          </w:p>
        </w:tc>
      </w:tr>
      <w:tr w:rsidR="00C828D3" w14:paraId="4B8B6BAA" w14:textId="77777777" w:rsidTr="00421EC6">
        <w:tc>
          <w:tcPr>
            <w:tcW w:w="9132" w:type="dxa"/>
          </w:tcPr>
          <w:p w14:paraId="627F00C2" w14:textId="0E2CB195"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421EC6">
              <w:rPr>
                <w:rFonts w:ascii="Times New Roman" w:eastAsia="Times New Roman" w:hAnsi="Times New Roman" w:cs="Times New Roman"/>
                <w:sz w:val="28"/>
                <w:szCs w:val="28"/>
                <w:lang w:val="ru-RU"/>
              </w:rPr>
              <w:t>3</w:t>
            </w:r>
            <w:r w:rsidRPr="008F2023">
              <w:rPr>
                <w:rFonts w:ascii="Times New Roman" w:eastAsia="Times New Roman" w:hAnsi="Times New Roman" w:cs="Times New Roman"/>
                <w:sz w:val="28"/>
                <w:szCs w:val="28"/>
              </w:rPr>
              <w:t>.1</w:t>
            </w:r>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2</w:t>
            </w:r>
            <w:r w:rsidRPr="008F2023">
              <w:rPr>
                <w:rFonts w:ascii="Times New Roman" w:eastAsia="Times New Roman" w:hAnsi="Times New Roman" w:cs="Times New Roman"/>
                <w:sz w:val="28"/>
                <w:szCs w:val="28"/>
              </w:rPr>
              <w:t xml:space="preserve"> </w:t>
            </w:r>
            <w:r w:rsidR="00421EC6">
              <w:rPr>
                <w:rFonts w:ascii="Times New Roman" w:eastAsia="Times New Roman" w:hAnsi="Times New Roman" w:cs="Times New Roman"/>
                <w:sz w:val="28"/>
                <w:szCs w:val="28"/>
                <w:lang w:val="ru-RU"/>
              </w:rPr>
              <w:t xml:space="preserve">Модель </w:t>
            </w:r>
            <w:proofErr w:type="spellStart"/>
            <w:r w:rsidR="00421EC6" w:rsidRPr="00421EC6">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3D4CEF77" w14:textId="14E38A5F"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36</w:t>
            </w:r>
          </w:p>
        </w:tc>
      </w:tr>
      <w:tr w:rsidR="00C828D3" w14:paraId="42F5225D" w14:textId="77777777" w:rsidTr="00421EC6">
        <w:tc>
          <w:tcPr>
            <w:tcW w:w="9132" w:type="dxa"/>
          </w:tcPr>
          <w:p w14:paraId="5591B853" w14:textId="77777777" w:rsidR="00C828D3" w:rsidRPr="00E9748F" w:rsidRDefault="00C828D3" w:rsidP="00C828D3">
            <w:pPr>
              <w:tabs>
                <w:tab w:val="right" w:pos="9354"/>
              </w:tabs>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 xml:space="preserve">3.2 Описание </w:t>
            </w:r>
            <w:proofErr w:type="spellStart"/>
            <w:r w:rsidRPr="008F2023">
              <w:rPr>
                <w:rFonts w:ascii="Times New Roman" w:eastAsia="Times New Roman" w:hAnsi="Times New Roman" w:cs="Times New Roman"/>
                <w:sz w:val="28"/>
                <w:szCs w:val="28"/>
              </w:rPr>
              <w:t>датасетов</w:t>
            </w:r>
            <w:proofErr w:type="spellEnd"/>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5259328D" w14:textId="1D656A29"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38</w:t>
            </w:r>
          </w:p>
        </w:tc>
      </w:tr>
      <w:tr w:rsidR="00C828D3" w14:paraId="2BD472A5" w14:textId="77777777" w:rsidTr="00421EC6">
        <w:tc>
          <w:tcPr>
            <w:tcW w:w="9132" w:type="dxa"/>
          </w:tcPr>
          <w:p w14:paraId="00392954" w14:textId="6D1444F2"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421EC6">
              <w:rPr>
                <w:rFonts w:ascii="Times New Roman" w:eastAsia="Times New Roman" w:hAnsi="Times New Roman" w:cs="Times New Roman"/>
                <w:sz w:val="28"/>
                <w:szCs w:val="28"/>
                <w:lang w:val="ru-RU"/>
              </w:rPr>
              <w:t>3</w:t>
            </w:r>
            <w:r w:rsidRPr="008F2023">
              <w:rPr>
                <w:rFonts w:ascii="Times New Roman" w:eastAsia="Times New Roman" w:hAnsi="Times New Roman" w:cs="Times New Roman"/>
                <w:sz w:val="28"/>
                <w:szCs w:val="28"/>
              </w:rPr>
              <w:t>.</w:t>
            </w:r>
            <w:r w:rsidR="00421EC6">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w:t>
            </w:r>
            <w:r w:rsidRPr="008F2023">
              <w:rPr>
                <w:rFonts w:ascii="Times New Roman" w:eastAsia="Times New Roman" w:hAnsi="Times New Roman" w:cs="Times New Roman"/>
                <w:sz w:val="28"/>
                <w:szCs w:val="28"/>
              </w:rPr>
              <w:t xml:space="preserve"> </w:t>
            </w:r>
            <w:r w:rsidR="00421EC6">
              <w:rPr>
                <w:rFonts w:ascii="Times New Roman" w:eastAsia="Times New Roman" w:hAnsi="Times New Roman" w:cs="Times New Roman"/>
                <w:sz w:val="28"/>
                <w:szCs w:val="28"/>
                <w:lang w:val="ru-RU"/>
              </w:rPr>
              <w:t xml:space="preserve">Набор данных </w:t>
            </w:r>
            <w:r w:rsidR="00421EC6" w:rsidRPr="00421EC6">
              <w:rPr>
                <w:rFonts w:ascii="Times New Roman" w:eastAsia="Times New Roman" w:hAnsi="Times New Roman" w:cs="Times New Roman"/>
                <w:i/>
                <w:sz w:val="28"/>
                <w:szCs w:val="28"/>
              </w:rPr>
              <w:t>KDEF</w:t>
            </w:r>
            <w:r w:rsidR="00421EC6" w:rsidRPr="008F20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w:t>
            </w:r>
          </w:p>
        </w:tc>
        <w:tc>
          <w:tcPr>
            <w:tcW w:w="496" w:type="dxa"/>
          </w:tcPr>
          <w:p w14:paraId="2BF33211" w14:textId="4CE7E99E"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38</w:t>
            </w:r>
          </w:p>
        </w:tc>
      </w:tr>
      <w:tr w:rsidR="00C828D3" w14:paraId="0DAB4C3C" w14:textId="77777777" w:rsidTr="00421EC6">
        <w:tc>
          <w:tcPr>
            <w:tcW w:w="9132" w:type="dxa"/>
          </w:tcPr>
          <w:p w14:paraId="4D17C733" w14:textId="77DB6DCF" w:rsidR="00421EC6"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421EC6">
              <w:rPr>
                <w:rFonts w:ascii="Times New Roman" w:eastAsia="Times New Roman" w:hAnsi="Times New Roman" w:cs="Times New Roman"/>
                <w:sz w:val="28"/>
                <w:szCs w:val="28"/>
                <w:lang w:val="ru-RU"/>
              </w:rPr>
              <w:t>3</w:t>
            </w:r>
            <w:r w:rsidRPr="008F2023">
              <w:rPr>
                <w:rFonts w:ascii="Times New Roman" w:eastAsia="Times New Roman" w:hAnsi="Times New Roman" w:cs="Times New Roman"/>
                <w:sz w:val="28"/>
                <w:szCs w:val="28"/>
              </w:rPr>
              <w:t>.</w:t>
            </w:r>
            <w:r w:rsidR="00421EC6">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2</w:t>
            </w:r>
            <w:r w:rsidRPr="008F2023">
              <w:rPr>
                <w:rFonts w:ascii="Times New Roman" w:eastAsia="Times New Roman" w:hAnsi="Times New Roman" w:cs="Times New Roman"/>
                <w:sz w:val="28"/>
                <w:szCs w:val="28"/>
              </w:rPr>
              <w:t xml:space="preserve"> </w:t>
            </w:r>
            <w:r w:rsidR="00421EC6">
              <w:rPr>
                <w:rFonts w:ascii="Times New Roman" w:eastAsia="Times New Roman" w:hAnsi="Times New Roman" w:cs="Times New Roman"/>
                <w:sz w:val="28"/>
                <w:szCs w:val="28"/>
                <w:lang w:val="ru-RU"/>
              </w:rPr>
              <w:t>Набор данных</w:t>
            </w:r>
            <w:r w:rsidR="00421EC6" w:rsidRPr="00031B07">
              <w:rPr>
                <w:rFonts w:ascii="Times New Roman" w:eastAsia="Times New Roman" w:hAnsi="Times New Roman" w:cs="Times New Roman"/>
                <w:b/>
                <w:i/>
                <w:sz w:val="28"/>
                <w:szCs w:val="28"/>
                <w:lang w:val="en-US"/>
              </w:rPr>
              <w:t xml:space="preserve"> </w:t>
            </w:r>
            <w:r w:rsidR="00421EC6" w:rsidRPr="00421EC6">
              <w:rPr>
                <w:rFonts w:ascii="Times New Roman" w:eastAsia="Times New Roman" w:hAnsi="Times New Roman" w:cs="Times New Roman"/>
                <w:i/>
                <w:sz w:val="28"/>
                <w:szCs w:val="28"/>
                <w:lang w:val="en-US"/>
              </w:rPr>
              <w:t>JAFFE</w:t>
            </w:r>
            <w:r w:rsidR="00421EC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w:t>
            </w:r>
          </w:p>
        </w:tc>
        <w:tc>
          <w:tcPr>
            <w:tcW w:w="496" w:type="dxa"/>
          </w:tcPr>
          <w:p w14:paraId="2441DC40" w14:textId="52A57BA9"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40</w:t>
            </w:r>
          </w:p>
        </w:tc>
      </w:tr>
      <w:tr w:rsidR="00C828D3" w14:paraId="581F3959" w14:textId="77777777" w:rsidTr="00421EC6">
        <w:tc>
          <w:tcPr>
            <w:tcW w:w="9132" w:type="dxa"/>
          </w:tcPr>
          <w:p w14:paraId="6322876D" w14:textId="6EBCA1B4"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421EC6">
              <w:rPr>
                <w:rFonts w:ascii="Times New Roman" w:eastAsia="Times New Roman" w:hAnsi="Times New Roman" w:cs="Times New Roman"/>
                <w:sz w:val="28"/>
                <w:szCs w:val="28"/>
                <w:lang w:val="ru-RU"/>
              </w:rPr>
              <w:t>3</w:t>
            </w:r>
            <w:r w:rsidRPr="008F2023">
              <w:rPr>
                <w:rFonts w:ascii="Times New Roman" w:eastAsia="Times New Roman" w:hAnsi="Times New Roman" w:cs="Times New Roman"/>
                <w:sz w:val="28"/>
                <w:szCs w:val="28"/>
              </w:rPr>
              <w:t>.</w:t>
            </w:r>
            <w:r w:rsidR="00421EC6">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3</w:t>
            </w:r>
            <w:r w:rsidRPr="008F2023">
              <w:rPr>
                <w:rFonts w:ascii="Times New Roman" w:eastAsia="Times New Roman" w:hAnsi="Times New Roman" w:cs="Times New Roman"/>
                <w:sz w:val="28"/>
                <w:szCs w:val="28"/>
              </w:rPr>
              <w:t xml:space="preserve"> </w:t>
            </w:r>
            <w:r w:rsidR="00421EC6">
              <w:rPr>
                <w:rFonts w:ascii="Times New Roman" w:eastAsia="Times New Roman" w:hAnsi="Times New Roman" w:cs="Times New Roman"/>
                <w:sz w:val="28"/>
                <w:szCs w:val="28"/>
                <w:lang w:val="ru-RU"/>
              </w:rPr>
              <w:t xml:space="preserve">Набор данных </w:t>
            </w:r>
            <w:r w:rsidR="00421EC6" w:rsidRPr="00421EC6">
              <w:rPr>
                <w:rFonts w:ascii="Times New Roman" w:eastAsia="Times New Roman" w:hAnsi="Times New Roman" w:cs="Times New Roman"/>
                <w:i/>
                <w:sz w:val="28"/>
                <w:szCs w:val="28"/>
              </w:rPr>
              <w:t>FER</w:t>
            </w:r>
            <w:r w:rsidR="00421EC6" w:rsidRPr="00421EC6">
              <w:rPr>
                <w:rFonts w:ascii="Times New Roman" w:eastAsia="Times New Roman" w:hAnsi="Times New Roman" w:cs="Times New Roman"/>
                <w:sz w:val="28"/>
                <w:szCs w:val="28"/>
              </w:rPr>
              <w:t>2013</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sidR="00421EC6">
              <w:rPr>
                <w:rFonts w:ascii="Times New Roman" w:eastAsia="Times New Roman" w:hAnsi="Times New Roman" w:cs="Times New Roman"/>
                <w:sz w:val="28"/>
                <w:szCs w:val="28"/>
                <w:lang w:val="ru-RU"/>
              </w:rPr>
              <w:t>………</w:t>
            </w:r>
          </w:p>
        </w:tc>
        <w:tc>
          <w:tcPr>
            <w:tcW w:w="496" w:type="dxa"/>
          </w:tcPr>
          <w:p w14:paraId="3EB24574" w14:textId="7844B11F" w:rsidR="00C828D3" w:rsidRDefault="00B9304B"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41</w:t>
            </w:r>
          </w:p>
        </w:tc>
      </w:tr>
      <w:tr w:rsidR="00C828D3" w14:paraId="7F602D9C" w14:textId="77777777" w:rsidTr="00421EC6">
        <w:tc>
          <w:tcPr>
            <w:tcW w:w="9132" w:type="dxa"/>
          </w:tcPr>
          <w:p w14:paraId="51342D24" w14:textId="77777777" w:rsidR="00C828D3" w:rsidRPr="00E9748F" w:rsidRDefault="00C828D3" w:rsidP="00C828D3">
            <w:pPr>
              <w:tabs>
                <w:tab w:val="right" w:pos="9354"/>
              </w:tabs>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 xml:space="preserve">3.3 Подготовка </w:t>
            </w:r>
            <w:proofErr w:type="spellStart"/>
            <w:r w:rsidRPr="008F2023">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59B4925F" w14:textId="525AD4B1"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43</w:t>
            </w:r>
          </w:p>
        </w:tc>
      </w:tr>
      <w:tr w:rsidR="00C828D3" w14:paraId="1648811F" w14:textId="77777777" w:rsidTr="00421EC6">
        <w:tc>
          <w:tcPr>
            <w:tcW w:w="9132" w:type="dxa"/>
          </w:tcPr>
          <w:p w14:paraId="27C2B77A" w14:textId="77777777" w:rsidR="00C828D3" w:rsidRPr="00E9748F" w:rsidRDefault="00C828D3" w:rsidP="00C828D3">
            <w:pPr>
              <w:tabs>
                <w:tab w:val="right" w:pos="9354"/>
              </w:tabs>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lang w:val="ru-RU"/>
              </w:rPr>
              <w:t xml:space="preserve">  </w:t>
            </w:r>
            <w:r w:rsidRPr="008F2023">
              <w:rPr>
                <w:rFonts w:ascii="Times New Roman" w:eastAsia="Times New Roman" w:hAnsi="Times New Roman" w:cs="Times New Roman"/>
                <w:sz w:val="28"/>
                <w:szCs w:val="28"/>
              </w:rPr>
              <w:t>3.4 Обучение и подсчет метрик</w:t>
            </w:r>
            <w:r>
              <w:rPr>
                <w:rFonts w:ascii="Times New Roman" w:eastAsia="Times New Roman" w:hAnsi="Times New Roman" w:cs="Times New Roman"/>
                <w:sz w:val="28"/>
                <w:szCs w:val="28"/>
                <w:lang w:val="ru-RU"/>
              </w:rPr>
              <w:t>……………………………………………....</w:t>
            </w:r>
          </w:p>
        </w:tc>
        <w:tc>
          <w:tcPr>
            <w:tcW w:w="496" w:type="dxa"/>
          </w:tcPr>
          <w:p w14:paraId="74059C42" w14:textId="3E76F27A"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49</w:t>
            </w:r>
          </w:p>
        </w:tc>
      </w:tr>
      <w:tr w:rsidR="00C828D3" w14:paraId="39C7D7AD" w14:textId="77777777" w:rsidTr="00421EC6">
        <w:tc>
          <w:tcPr>
            <w:tcW w:w="9132" w:type="dxa"/>
          </w:tcPr>
          <w:p w14:paraId="768E4086" w14:textId="77777777"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Выводы по главе 3…………………………………………………………….</w:t>
            </w:r>
          </w:p>
        </w:tc>
        <w:tc>
          <w:tcPr>
            <w:tcW w:w="496" w:type="dxa"/>
          </w:tcPr>
          <w:p w14:paraId="4A4E52B5" w14:textId="669E85CC" w:rsidR="00C828D3"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57</w:t>
            </w:r>
          </w:p>
        </w:tc>
      </w:tr>
      <w:tr w:rsidR="00C828D3" w14:paraId="520EC3E9" w14:textId="77777777" w:rsidTr="00421EC6">
        <w:tc>
          <w:tcPr>
            <w:tcW w:w="9132" w:type="dxa"/>
          </w:tcPr>
          <w:p w14:paraId="42A9CD3B" w14:textId="77777777" w:rsidR="00C828D3" w:rsidRPr="00E9748F" w:rsidRDefault="00C828D3" w:rsidP="00C828D3">
            <w:pPr>
              <w:tabs>
                <w:tab w:val="right" w:pos="9354"/>
              </w:tabs>
              <w:jc w:val="both"/>
              <w:rPr>
                <w:rFonts w:ascii="Times New Roman" w:eastAsia="Times New Roman" w:hAnsi="Times New Roman" w:cs="Times New Roman"/>
                <w:b/>
                <w:sz w:val="28"/>
                <w:szCs w:val="28"/>
              </w:rPr>
            </w:pPr>
            <w:r w:rsidRPr="00E9748F">
              <w:rPr>
                <w:rFonts w:ascii="Times New Roman" w:eastAsia="Times New Roman" w:hAnsi="Times New Roman" w:cs="Times New Roman"/>
                <w:b/>
                <w:sz w:val="28"/>
                <w:szCs w:val="28"/>
              </w:rPr>
              <w:t>ГЛАВА 4</w:t>
            </w:r>
            <w:r>
              <w:rPr>
                <w:rFonts w:ascii="Times New Roman" w:eastAsia="Times New Roman" w:hAnsi="Times New Roman" w:cs="Times New Roman"/>
                <w:b/>
                <w:sz w:val="28"/>
                <w:szCs w:val="28"/>
                <w:lang w:val="ru-RU"/>
              </w:rPr>
              <w:t xml:space="preserve"> </w:t>
            </w:r>
            <w:r w:rsidRPr="00E9748F">
              <w:rPr>
                <w:rFonts w:ascii="Times New Roman" w:eastAsia="Times New Roman" w:hAnsi="Times New Roman" w:cs="Times New Roman"/>
                <w:b/>
                <w:sz w:val="28"/>
                <w:szCs w:val="28"/>
              </w:rPr>
              <w:t>ОПИСАНИЕ СИСТЕМЫ</w:t>
            </w:r>
            <w:r>
              <w:rPr>
                <w:rFonts w:ascii="Times New Roman" w:eastAsia="Times New Roman" w:hAnsi="Times New Roman" w:cs="Times New Roman"/>
                <w:sz w:val="28"/>
                <w:szCs w:val="28"/>
                <w:lang w:val="ru-RU"/>
              </w:rPr>
              <w:t>………………………………………...</w:t>
            </w:r>
          </w:p>
        </w:tc>
        <w:tc>
          <w:tcPr>
            <w:tcW w:w="496" w:type="dxa"/>
          </w:tcPr>
          <w:p w14:paraId="073331EB" w14:textId="506F232F"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59</w:t>
            </w:r>
          </w:p>
        </w:tc>
      </w:tr>
      <w:tr w:rsidR="00C828D3" w14:paraId="36F1CB7C" w14:textId="77777777" w:rsidTr="00421EC6">
        <w:tc>
          <w:tcPr>
            <w:tcW w:w="9132" w:type="dxa"/>
          </w:tcPr>
          <w:p w14:paraId="1B7E9CAF" w14:textId="77777777" w:rsidR="00C828D3" w:rsidRDefault="00C828D3" w:rsidP="00C828D3">
            <w:pPr>
              <w:tabs>
                <w:tab w:val="right" w:pos="9354"/>
              </w:tabs>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Выводы по главе 4…………………………………………………………….</w:t>
            </w:r>
          </w:p>
        </w:tc>
        <w:tc>
          <w:tcPr>
            <w:tcW w:w="496" w:type="dxa"/>
          </w:tcPr>
          <w:p w14:paraId="634DB3A6" w14:textId="24AB03C8" w:rsidR="00C828D3"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60</w:t>
            </w:r>
          </w:p>
        </w:tc>
      </w:tr>
      <w:tr w:rsidR="00C828D3" w14:paraId="7C6D2560" w14:textId="77777777" w:rsidTr="00421EC6">
        <w:tc>
          <w:tcPr>
            <w:tcW w:w="9132" w:type="dxa"/>
          </w:tcPr>
          <w:p w14:paraId="75182843" w14:textId="4C4EC5A2" w:rsidR="00C828D3" w:rsidRPr="00407F6C" w:rsidRDefault="00C828D3" w:rsidP="00C828D3">
            <w:pPr>
              <w:tabs>
                <w:tab w:val="right" w:pos="9354"/>
              </w:tabs>
              <w:jc w:val="both"/>
            </w:pPr>
            <w:r w:rsidRPr="00E9748F">
              <w:rPr>
                <w:rFonts w:ascii="Times New Roman" w:eastAsia="Times New Roman" w:hAnsi="Times New Roman" w:cs="Times New Roman"/>
                <w:b/>
                <w:sz w:val="28"/>
                <w:szCs w:val="28"/>
              </w:rPr>
              <w:t>ЗАКЛЮЧЕНИЕ</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3ACD98D6" w14:textId="2D1BC8AF"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61</w:t>
            </w:r>
          </w:p>
        </w:tc>
      </w:tr>
      <w:tr w:rsidR="00C828D3" w14:paraId="27179A1F" w14:textId="77777777" w:rsidTr="00421EC6">
        <w:tc>
          <w:tcPr>
            <w:tcW w:w="9132" w:type="dxa"/>
          </w:tcPr>
          <w:p w14:paraId="023FD9B3" w14:textId="77777777" w:rsidR="00C828D3" w:rsidRPr="00407F6C" w:rsidRDefault="00C828D3" w:rsidP="00C828D3">
            <w:pPr>
              <w:tabs>
                <w:tab w:val="right" w:pos="9354"/>
              </w:tabs>
              <w:jc w:val="both"/>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rPr>
              <w:t>СПИСОК ИСПОЛЬЗОВАННОЙ ЛИТЕРАТУРЫ</w:t>
            </w:r>
            <w:r>
              <w:rPr>
                <w:rFonts w:ascii="Times New Roman" w:eastAsia="Times New Roman" w:hAnsi="Times New Roman" w:cs="Times New Roman"/>
                <w:sz w:val="28"/>
                <w:szCs w:val="28"/>
                <w:lang w:val="ru-RU"/>
              </w:rPr>
              <w:t>………………………..</w:t>
            </w:r>
          </w:p>
        </w:tc>
        <w:tc>
          <w:tcPr>
            <w:tcW w:w="496" w:type="dxa"/>
          </w:tcPr>
          <w:p w14:paraId="668F6B63" w14:textId="555AFC0B"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63</w:t>
            </w:r>
          </w:p>
        </w:tc>
      </w:tr>
      <w:tr w:rsidR="00C828D3" w14:paraId="660CEDF6" w14:textId="77777777" w:rsidTr="00421EC6">
        <w:tc>
          <w:tcPr>
            <w:tcW w:w="9132" w:type="dxa"/>
          </w:tcPr>
          <w:p w14:paraId="7327FDD8" w14:textId="651FF86C" w:rsidR="00C828D3" w:rsidRPr="00407F6C" w:rsidRDefault="00C828D3" w:rsidP="00C828D3">
            <w:pPr>
              <w:tabs>
                <w:tab w:val="right" w:pos="9354"/>
              </w:tabs>
              <w:jc w:val="both"/>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rPr>
              <w:t>ПРИЛОЖЕНИ</w:t>
            </w:r>
            <w:r>
              <w:rPr>
                <w:rFonts w:ascii="Times New Roman" w:eastAsia="Times New Roman" w:hAnsi="Times New Roman" w:cs="Times New Roman"/>
                <w:b/>
                <w:sz w:val="28"/>
                <w:szCs w:val="28"/>
                <w:lang w:val="ru-RU"/>
              </w:rPr>
              <w:t>Е А</w:t>
            </w:r>
            <w:r w:rsidRPr="0087175D">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lang w:val="ru-RU"/>
              </w:rPr>
              <w:t xml:space="preserve">Листинг программного </w:t>
            </w:r>
            <w:proofErr w:type="gramStart"/>
            <w:r>
              <w:rPr>
                <w:rFonts w:ascii="Times New Roman" w:eastAsia="Times New Roman" w:hAnsi="Times New Roman" w:cs="Times New Roman"/>
                <w:b/>
                <w:sz w:val="28"/>
                <w:szCs w:val="28"/>
                <w:lang w:val="ru-RU"/>
              </w:rPr>
              <w:t>кода</w:t>
            </w:r>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p>
        </w:tc>
        <w:tc>
          <w:tcPr>
            <w:tcW w:w="496" w:type="dxa"/>
          </w:tcPr>
          <w:p w14:paraId="60422EDE" w14:textId="417CBBE8" w:rsidR="00C828D3" w:rsidRPr="00407F6C" w:rsidRDefault="00C828D3" w:rsidP="00C828D3">
            <w:pPr>
              <w:tabs>
                <w:tab w:val="right" w:pos="9354"/>
              </w:tabs>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66</w:t>
            </w:r>
          </w:p>
        </w:tc>
      </w:tr>
    </w:tbl>
    <w:p w14:paraId="1911E51D" w14:textId="77777777" w:rsidR="0092573A" w:rsidRPr="0062473A" w:rsidRDefault="00C66E0E" w:rsidP="00595665">
      <w:pPr>
        <w:jc w:val="center"/>
        <w:rPr>
          <w:rFonts w:ascii="Times New Roman" w:eastAsia="Times New Roman" w:hAnsi="Times New Roman" w:cs="Times New Roman"/>
          <w:b/>
          <w:sz w:val="32"/>
          <w:szCs w:val="28"/>
        </w:rPr>
      </w:pPr>
      <w:r>
        <w:rPr>
          <w:sz w:val="24"/>
        </w:rPr>
        <w:br w:type="textWrapping" w:clear="all"/>
      </w:r>
      <w:r w:rsidR="0092573A" w:rsidRPr="0062473A">
        <w:rPr>
          <w:sz w:val="24"/>
        </w:rPr>
        <w:br w:type="page"/>
      </w:r>
      <w:r w:rsidR="0092573A" w:rsidRPr="0062473A">
        <w:rPr>
          <w:rFonts w:ascii="Times New Roman" w:eastAsia="Times New Roman" w:hAnsi="Times New Roman" w:cs="Times New Roman"/>
          <w:b/>
          <w:sz w:val="32"/>
          <w:szCs w:val="28"/>
        </w:rPr>
        <w:lastRenderedPageBreak/>
        <w:t>ОБЩАЯ ХАРАКТЕРИСТИКА РАБОТЫ</w:t>
      </w:r>
    </w:p>
    <w:p w14:paraId="5E8F4ED8" w14:textId="77777777" w:rsidR="0092573A" w:rsidRDefault="0092573A" w:rsidP="00595665">
      <w:pPr>
        <w:ind w:firstLine="720"/>
        <w:jc w:val="both"/>
        <w:rPr>
          <w:rFonts w:ascii="Times New Roman" w:eastAsia="Times New Roman" w:hAnsi="Times New Roman" w:cs="Times New Roman"/>
          <w:sz w:val="28"/>
          <w:szCs w:val="28"/>
          <w:lang w:val="ru-RU"/>
        </w:rPr>
      </w:pPr>
    </w:p>
    <w:p w14:paraId="3AD08EFC" w14:textId="0E1D25D1" w:rsidR="00C66E0E" w:rsidRPr="00C66E0E" w:rsidRDefault="00C66E0E" w:rsidP="00595665">
      <w:pPr>
        <w:ind w:firstLine="720"/>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 xml:space="preserve">Ключевые слова: </w:t>
      </w:r>
      <w:r w:rsidR="003E3024" w:rsidRPr="00C66E0E">
        <w:rPr>
          <w:rFonts w:ascii="Times New Roman" w:eastAsia="Times New Roman" w:hAnsi="Times New Roman" w:cs="Times New Roman"/>
          <w:color w:val="000000"/>
          <w:sz w:val="28"/>
          <w:szCs w:val="28"/>
          <w:lang w:val="ru-RU"/>
        </w:rPr>
        <w:t>НЕЙРОННЫЕ СЕТИ, СВЕРТОЧНЫЕ НЕЙРОННЫЕ СЕТИ, КЛАССИФИКАЦИЯ, РАСПОЗНАВАНИЕ ЭМОЦИЙ, РАСПОЗНАВАНИЕ ЛИЦ, МАШИННОЕ ОБУЧЕНИЕ. </w:t>
      </w:r>
    </w:p>
    <w:p w14:paraId="6E0A1D34" w14:textId="67464EAA" w:rsidR="00C66E0E" w:rsidRPr="00C66E0E" w:rsidRDefault="00C66E0E" w:rsidP="00595665">
      <w:pPr>
        <w:ind w:firstLine="708"/>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Цель работы</w:t>
      </w:r>
      <w:r w:rsidR="0035606D">
        <w:rPr>
          <w:rFonts w:ascii="Times New Roman" w:eastAsia="Times New Roman" w:hAnsi="Times New Roman" w:cs="Times New Roman"/>
          <w:color w:val="000000"/>
          <w:sz w:val="28"/>
          <w:szCs w:val="28"/>
          <w:lang w:val="ru-RU"/>
        </w:rPr>
        <w:t xml:space="preserve"> – </w:t>
      </w:r>
      <w:r w:rsidRPr="00C66E0E">
        <w:rPr>
          <w:rFonts w:ascii="Times New Roman" w:eastAsia="Times New Roman" w:hAnsi="Times New Roman" w:cs="Times New Roman"/>
          <w:color w:val="000000"/>
          <w:sz w:val="28"/>
          <w:szCs w:val="28"/>
          <w:lang w:val="ru-RU"/>
        </w:rPr>
        <w:t>создать систему, которая будет детектировать лица и эмоции определенного круга людей, находящихся в базе данных и попадающих под обзор камеры (например видеонаблюдения) в реальных ситуациях, в реальном времени.</w:t>
      </w:r>
    </w:p>
    <w:p w14:paraId="150F54EC" w14:textId="77777777" w:rsidR="00C66E0E" w:rsidRPr="00C66E0E" w:rsidRDefault="00C66E0E" w:rsidP="00595665">
      <w:pPr>
        <w:ind w:firstLine="708"/>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 xml:space="preserve">Актуальность </w:t>
      </w:r>
      <w:r w:rsidRPr="00C66E0E">
        <w:rPr>
          <w:rFonts w:ascii="Times New Roman" w:eastAsia="Times New Roman" w:hAnsi="Times New Roman" w:cs="Times New Roman"/>
          <w:color w:val="000000"/>
          <w:sz w:val="28"/>
          <w:szCs w:val="28"/>
          <w:lang w:val="ru-RU"/>
        </w:rPr>
        <w:t>состоит в усовершенствовании систем видеонаблюдения, охранных комплексов, криминалистической экспертизы, системы виртуальной реальности, системы идентификации и верификации личности в мобильных устройствах благодаря современным подходам на основе нейронных сетей.</w:t>
      </w:r>
    </w:p>
    <w:p w14:paraId="08398D1F" w14:textId="77777777" w:rsidR="00C66E0E" w:rsidRPr="00C66E0E" w:rsidRDefault="00C66E0E" w:rsidP="00595665">
      <w:pPr>
        <w:ind w:firstLine="708"/>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 xml:space="preserve">Объектом </w:t>
      </w:r>
      <w:r w:rsidRPr="00C66E0E">
        <w:rPr>
          <w:rFonts w:ascii="Times New Roman" w:eastAsia="Times New Roman" w:hAnsi="Times New Roman" w:cs="Times New Roman"/>
          <w:color w:val="000000"/>
          <w:sz w:val="28"/>
          <w:szCs w:val="28"/>
          <w:lang w:val="ru-RU"/>
        </w:rPr>
        <w:t>данного исследования являются подходы и методы распознавания мимических выражений лица. </w:t>
      </w:r>
    </w:p>
    <w:p w14:paraId="22E79842" w14:textId="77777777" w:rsidR="00C66E0E" w:rsidRPr="00C66E0E" w:rsidRDefault="00C66E0E" w:rsidP="00595665">
      <w:pPr>
        <w:ind w:firstLine="708"/>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 xml:space="preserve">Предметом </w:t>
      </w:r>
      <w:r w:rsidRPr="00C66E0E">
        <w:rPr>
          <w:rFonts w:ascii="Times New Roman" w:eastAsia="Times New Roman" w:hAnsi="Times New Roman" w:cs="Times New Roman"/>
          <w:color w:val="000000"/>
          <w:sz w:val="28"/>
          <w:szCs w:val="28"/>
          <w:lang w:val="ru-RU"/>
        </w:rPr>
        <w:t>исследования являются архитектуры нейронных сетей для распознавания эмоций.</w:t>
      </w:r>
    </w:p>
    <w:p w14:paraId="29C8E615" w14:textId="77777777" w:rsidR="00C66E0E" w:rsidRPr="00C66E0E" w:rsidRDefault="00C66E0E" w:rsidP="00595665">
      <w:pPr>
        <w:ind w:firstLine="708"/>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Формулировка результатов и их новизна</w:t>
      </w:r>
    </w:p>
    <w:p w14:paraId="10D9CC94" w14:textId="77777777" w:rsidR="004119B4" w:rsidRDefault="00C66E0E" w:rsidP="00595665">
      <w:pPr>
        <w:jc w:val="both"/>
        <w:rPr>
          <w:rFonts w:ascii="Times New Roman" w:eastAsia="Times New Roman" w:hAnsi="Times New Roman" w:cs="Times New Roman"/>
          <w:color w:val="000000"/>
          <w:sz w:val="28"/>
          <w:szCs w:val="28"/>
          <w:lang w:val="ru-RU"/>
        </w:rPr>
      </w:pPr>
      <w:r w:rsidRPr="00C66E0E">
        <w:rPr>
          <w:rFonts w:ascii="Times New Roman" w:eastAsia="Times New Roman" w:hAnsi="Times New Roman" w:cs="Times New Roman"/>
          <w:color w:val="000000"/>
          <w:sz w:val="28"/>
          <w:szCs w:val="28"/>
          <w:lang w:val="ru-RU"/>
        </w:rPr>
        <w:tab/>
        <w:t xml:space="preserve">Разработанная система распознавания 7 классов эмоций работает с взвешенной точностью равной 0.67, что превосходит аналогичные базовые системы, точность которых составляет порядка 0.64. Также к преимуществам разработанной модели можно отнести скорость работы и количество затраченных вычислительных ресурсов системы. Новизна заключается в использовании </w:t>
      </w:r>
      <w:proofErr w:type="spellStart"/>
      <w:r w:rsidRPr="00C66E0E">
        <w:rPr>
          <w:rFonts w:ascii="Times New Roman" w:eastAsia="Times New Roman" w:hAnsi="Times New Roman" w:cs="Times New Roman"/>
          <w:color w:val="000000"/>
          <w:sz w:val="28"/>
          <w:szCs w:val="28"/>
          <w:lang w:val="ru-RU"/>
        </w:rPr>
        <w:t>генеративно</w:t>
      </w:r>
      <w:proofErr w:type="spellEnd"/>
      <w:r w:rsidRPr="00C66E0E">
        <w:rPr>
          <w:rFonts w:ascii="Times New Roman" w:eastAsia="Times New Roman" w:hAnsi="Times New Roman" w:cs="Times New Roman"/>
          <w:color w:val="000000"/>
          <w:sz w:val="28"/>
          <w:szCs w:val="28"/>
          <w:lang w:val="ru-RU"/>
        </w:rPr>
        <w:t xml:space="preserve">-состязательных моделей нейронных сетей при подготовке обучающей выборки, а также в использовании усовершенствованных архитектур НС (нейронных сетей) для задач классификации, одной из которых является архитектура </w:t>
      </w:r>
      <w:r w:rsidRPr="00C66E0E">
        <w:rPr>
          <w:rFonts w:ascii="Times New Roman" w:eastAsia="Times New Roman" w:hAnsi="Times New Roman" w:cs="Times New Roman"/>
          <w:i/>
          <w:color w:val="000000"/>
          <w:sz w:val="28"/>
          <w:szCs w:val="28"/>
          <w:lang w:val="ru-RU"/>
        </w:rPr>
        <w:t>EfficientNetB</w:t>
      </w:r>
      <w:r w:rsidRPr="00C66E0E">
        <w:rPr>
          <w:rFonts w:ascii="Times New Roman" w:eastAsia="Times New Roman" w:hAnsi="Times New Roman" w:cs="Times New Roman"/>
          <w:color w:val="000000"/>
          <w:sz w:val="28"/>
          <w:szCs w:val="28"/>
          <w:lang w:val="ru-RU"/>
        </w:rPr>
        <w:t>0.</w:t>
      </w:r>
    </w:p>
    <w:p w14:paraId="31ECDECF" w14:textId="03FF5057" w:rsidR="004119B4" w:rsidRDefault="004119B4" w:rsidP="00595665">
      <w:pPr>
        <w:ind w:firstLine="708"/>
        <w:jc w:val="both"/>
        <w:rPr>
          <w:rFonts w:ascii="Times New Roman" w:eastAsia="Times New Roman" w:hAnsi="Times New Roman" w:cs="Times New Roman"/>
          <w:sz w:val="24"/>
          <w:szCs w:val="24"/>
          <w:lang w:val="ru-RU"/>
        </w:rPr>
      </w:pPr>
      <w:r w:rsidRPr="004119B4">
        <w:t xml:space="preserve"> </w:t>
      </w:r>
      <w:r w:rsidRPr="004119B4">
        <w:rPr>
          <w:rFonts w:ascii="Times New Roman" w:eastAsia="Times New Roman" w:hAnsi="Times New Roman" w:cs="Times New Roman"/>
          <w:color w:val="000000"/>
          <w:sz w:val="28"/>
          <w:szCs w:val="28"/>
          <w:lang w:val="ru-RU"/>
        </w:rPr>
        <w:t xml:space="preserve">Общий объем диссертационной работы составляет </w:t>
      </w:r>
      <w:r w:rsidR="003E3024" w:rsidRPr="003E3024">
        <w:rPr>
          <w:rFonts w:ascii="Times New Roman" w:eastAsia="Times New Roman" w:hAnsi="Times New Roman" w:cs="Times New Roman"/>
          <w:color w:val="000000"/>
          <w:sz w:val="28"/>
          <w:szCs w:val="28"/>
          <w:lang w:val="ru-RU"/>
        </w:rPr>
        <w:t>6</w:t>
      </w:r>
      <w:r w:rsidR="00D53CF5">
        <w:rPr>
          <w:rFonts w:ascii="Times New Roman" w:eastAsia="Times New Roman" w:hAnsi="Times New Roman" w:cs="Times New Roman"/>
          <w:color w:val="000000"/>
          <w:sz w:val="28"/>
          <w:szCs w:val="28"/>
          <w:lang w:val="ru-RU"/>
        </w:rPr>
        <w:t>7</w:t>
      </w:r>
      <w:r w:rsidRPr="003E3024">
        <w:rPr>
          <w:rFonts w:ascii="Times New Roman" w:eastAsia="Times New Roman" w:hAnsi="Times New Roman" w:cs="Times New Roman"/>
          <w:color w:val="000000"/>
          <w:sz w:val="28"/>
          <w:szCs w:val="28"/>
          <w:lang w:val="ru-RU"/>
        </w:rPr>
        <w:t xml:space="preserve"> </w:t>
      </w:r>
      <w:r w:rsidRPr="004119B4">
        <w:rPr>
          <w:rFonts w:ascii="Times New Roman" w:eastAsia="Times New Roman" w:hAnsi="Times New Roman" w:cs="Times New Roman"/>
          <w:color w:val="000000"/>
          <w:sz w:val="28"/>
          <w:szCs w:val="28"/>
          <w:lang w:val="ru-RU"/>
        </w:rPr>
        <w:t xml:space="preserve">страниц. Из </w:t>
      </w:r>
      <w:r w:rsidR="0004757E" w:rsidRPr="0004757E">
        <w:rPr>
          <w:rFonts w:ascii="Times New Roman" w:eastAsia="Times New Roman" w:hAnsi="Times New Roman" w:cs="Times New Roman"/>
          <w:color w:val="000000"/>
          <w:sz w:val="28"/>
          <w:szCs w:val="28"/>
          <w:lang w:val="ru-RU"/>
        </w:rPr>
        <w:t>45</w:t>
      </w:r>
      <w:r w:rsidRPr="004119B4">
        <w:rPr>
          <w:rFonts w:ascii="Times New Roman" w:eastAsia="Times New Roman" w:hAnsi="Times New Roman" w:cs="Times New Roman"/>
          <w:color w:val="000000"/>
          <w:sz w:val="28"/>
          <w:szCs w:val="28"/>
          <w:lang w:val="ru-RU"/>
        </w:rPr>
        <w:t xml:space="preserve"> иллюстраций на </w:t>
      </w:r>
      <w:r w:rsidR="0004757E" w:rsidRPr="0004757E">
        <w:rPr>
          <w:rFonts w:ascii="Times New Roman" w:eastAsia="Times New Roman" w:hAnsi="Times New Roman" w:cs="Times New Roman"/>
          <w:color w:val="000000"/>
          <w:sz w:val="28"/>
          <w:szCs w:val="28"/>
          <w:lang w:val="ru-RU"/>
        </w:rPr>
        <w:t>38</w:t>
      </w:r>
      <w:r w:rsidRPr="004119B4">
        <w:rPr>
          <w:rFonts w:ascii="Times New Roman" w:eastAsia="Times New Roman" w:hAnsi="Times New Roman" w:cs="Times New Roman"/>
          <w:color w:val="000000"/>
          <w:sz w:val="28"/>
          <w:szCs w:val="28"/>
          <w:lang w:val="ru-RU"/>
        </w:rPr>
        <w:t xml:space="preserve"> страницах, </w:t>
      </w:r>
      <w:r w:rsidR="0004757E" w:rsidRPr="0004757E">
        <w:rPr>
          <w:rFonts w:ascii="Times New Roman" w:eastAsia="Times New Roman" w:hAnsi="Times New Roman" w:cs="Times New Roman"/>
          <w:color w:val="000000"/>
          <w:sz w:val="28"/>
          <w:szCs w:val="28"/>
          <w:lang w:val="ru-RU"/>
        </w:rPr>
        <w:t>4</w:t>
      </w:r>
      <w:r w:rsidRPr="004119B4">
        <w:rPr>
          <w:rFonts w:ascii="Times New Roman" w:eastAsia="Times New Roman" w:hAnsi="Times New Roman" w:cs="Times New Roman"/>
          <w:color w:val="000000"/>
          <w:sz w:val="28"/>
          <w:szCs w:val="28"/>
          <w:lang w:val="ru-RU"/>
        </w:rPr>
        <w:t xml:space="preserve"> таблиц</w:t>
      </w:r>
      <w:r w:rsidR="003E3024">
        <w:rPr>
          <w:rFonts w:ascii="Times New Roman" w:eastAsia="Times New Roman" w:hAnsi="Times New Roman" w:cs="Times New Roman"/>
          <w:color w:val="000000"/>
          <w:sz w:val="28"/>
          <w:szCs w:val="28"/>
          <w:lang w:val="ru-RU"/>
        </w:rPr>
        <w:t>ы</w:t>
      </w:r>
      <w:r w:rsidRPr="004119B4">
        <w:rPr>
          <w:rFonts w:ascii="Times New Roman" w:eastAsia="Times New Roman" w:hAnsi="Times New Roman" w:cs="Times New Roman"/>
          <w:color w:val="000000"/>
          <w:sz w:val="28"/>
          <w:szCs w:val="28"/>
          <w:lang w:val="ru-RU"/>
        </w:rPr>
        <w:t xml:space="preserve"> на </w:t>
      </w:r>
      <w:r w:rsidRPr="0004757E">
        <w:rPr>
          <w:rFonts w:ascii="Times New Roman" w:eastAsia="Times New Roman" w:hAnsi="Times New Roman" w:cs="Times New Roman"/>
          <w:color w:val="000000"/>
          <w:sz w:val="28"/>
          <w:szCs w:val="28"/>
          <w:lang w:val="ru-RU"/>
        </w:rPr>
        <w:t>4</w:t>
      </w:r>
      <w:r w:rsidRPr="004119B4">
        <w:rPr>
          <w:rFonts w:ascii="Times New Roman" w:eastAsia="Times New Roman" w:hAnsi="Times New Roman" w:cs="Times New Roman"/>
          <w:color w:val="000000"/>
          <w:sz w:val="28"/>
          <w:szCs w:val="28"/>
          <w:lang w:val="ru-RU"/>
        </w:rPr>
        <w:t xml:space="preserve"> страницах, библиографический список из 39 наименований на 3 страницах, </w:t>
      </w:r>
      <w:r w:rsidR="0076589E" w:rsidRPr="0076589E">
        <w:rPr>
          <w:rFonts w:ascii="Times New Roman" w:eastAsia="Times New Roman" w:hAnsi="Times New Roman" w:cs="Times New Roman"/>
          <w:color w:val="000000"/>
          <w:sz w:val="28"/>
          <w:szCs w:val="28"/>
          <w:lang w:val="ru-RU"/>
        </w:rPr>
        <w:t>1</w:t>
      </w:r>
      <w:r w:rsidRPr="004119B4">
        <w:rPr>
          <w:rFonts w:ascii="Times New Roman" w:eastAsia="Times New Roman" w:hAnsi="Times New Roman" w:cs="Times New Roman"/>
          <w:color w:val="000000"/>
          <w:sz w:val="28"/>
          <w:szCs w:val="28"/>
          <w:lang w:val="ru-RU"/>
        </w:rPr>
        <w:t xml:space="preserve"> приложени</w:t>
      </w:r>
      <w:r w:rsidR="0076589E">
        <w:rPr>
          <w:rFonts w:ascii="Times New Roman" w:eastAsia="Times New Roman" w:hAnsi="Times New Roman" w:cs="Times New Roman"/>
          <w:color w:val="000000"/>
          <w:sz w:val="28"/>
          <w:szCs w:val="28"/>
          <w:lang w:val="ru-RU"/>
        </w:rPr>
        <w:t>е</w:t>
      </w:r>
      <w:r w:rsidRPr="004119B4">
        <w:rPr>
          <w:rFonts w:ascii="Times New Roman" w:eastAsia="Times New Roman" w:hAnsi="Times New Roman" w:cs="Times New Roman"/>
          <w:color w:val="000000"/>
          <w:sz w:val="28"/>
          <w:szCs w:val="28"/>
          <w:lang w:val="ru-RU"/>
        </w:rPr>
        <w:t xml:space="preserve"> на </w:t>
      </w:r>
      <w:r w:rsidR="0076589E">
        <w:rPr>
          <w:rFonts w:ascii="Times New Roman" w:eastAsia="Times New Roman" w:hAnsi="Times New Roman" w:cs="Times New Roman"/>
          <w:color w:val="000000"/>
          <w:sz w:val="28"/>
          <w:szCs w:val="28"/>
          <w:lang w:val="ru-RU"/>
        </w:rPr>
        <w:t>2</w:t>
      </w:r>
      <w:r w:rsidRPr="004119B4">
        <w:rPr>
          <w:rFonts w:ascii="Times New Roman" w:eastAsia="Times New Roman" w:hAnsi="Times New Roman" w:cs="Times New Roman"/>
          <w:color w:val="000000"/>
          <w:sz w:val="28"/>
          <w:szCs w:val="28"/>
          <w:lang w:val="ru-RU"/>
        </w:rPr>
        <w:t xml:space="preserve"> страницах.</w:t>
      </w:r>
    </w:p>
    <w:p w14:paraId="62FB69D6" w14:textId="3B93D8B1" w:rsidR="0092573A" w:rsidRPr="004119B4" w:rsidRDefault="00D74112" w:rsidP="00595665">
      <w:pPr>
        <w:jc w:val="both"/>
        <w:rPr>
          <w:rFonts w:ascii="Times New Roman" w:eastAsia="Times New Roman" w:hAnsi="Times New Roman" w:cs="Times New Roman"/>
          <w:sz w:val="24"/>
          <w:szCs w:val="24"/>
          <w:lang w:val="ru-RU"/>
        </w:rPr>
      </w:pPr>
      <w:r>
        <w:rPr>
          <w:rFonts w:ascii="Times New Roman" w:eastAsia="Times New Roman" w:hAnsi="Times New Roman" w:cs="Times New Roman"/>
          <w:sz w:val="28"/>
          <w:szCs w:val="28"/>
          <w:shd w:val="clear" w:color="auto" w:fill="CCCCCC"/>
        </w:rPr>
        <w:br w:type="page"/>
      </w:r>
    </w:p>
    <w:p w14:paraId="62182123" w14:textId="77777777" w:rsidR="00C66E0E" w:rsidRPr="00C66E0E" w:rsidRDefault="00C66E0E" w:rsidP="00595665">
      <w:pPr>
        <w:jc w:val="center"/>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lastRenderedPageBreak/>
        <w:t>АГУЛЬНАЯ ХАРАКТАРЫСТЫКА РАБОТЫ</w:t>
      </w:r>
    </w:p>
    <w:p w14:paraId="52BC3938" w14:textId="77777777" w:rsidR="00C66E0E" w:rsidRPr="00C66E0E" w:rsidRDefault="00C66E0E" w:rsidP="00595665">
      <w:pPr>
        <w:rPr>
          <w:rFonts w:ascii="Times New Roman" w:eastAsia="Times New Roman" w:hAnsi="Times New Roman" w:cs="Times New Roman"/>
          <w:sz w:val="24"/>
          <w:szCs w:val="24"/>
          <w:lang w:val="ru-RU"/>
        </w:rPr>
      </w:pPr>
    </w:p>
    <w:p w14:paraId="19EBFCB4" w14:textId="2836EE5E" w:rsidR="00C66E0E" w:rsidRPr="00C66E0E" w:rsidRDefault="00C66E0E" w:rsidP="00595665">
      <w:pPr>
        <w:ind w:firstLine="708"/>
        <w:jc w:val="both"/>
        <w:rPr>
          <w:rFonts w:ascii="Times New Roman" w:eastAsia="Times New Roman" w:hAnsi="Times New Roman" w:cs="Times New Roman"/>
          <w:sz w:val="24"/>
          <w:szCs w:val="24"/>
          <w:lang w:val="ru-RU"/>
        </w:rPr>
      </w:pPr>
      <w:proofErr w:type="spellStart"/>
      <w:r w:rsidRPr="00C66E0E">
        <w:rPr>
          <w:rFonts w:ascii="Times New Roman" w:eastAsia="Times New Roman" w:hAnsi="Times New Roman" w:cs="Times New Roman"/>
          <w:b/>
          <w:bCs/>
          <w:color w:val="000000"/>
          <w:sz w:val="28"/>
          <w:szCs w:val="28"/>
          <w:lang w:val="ru-RU"/>
        </w:rPr>
        <w:t>Ключавыя</w:t>
      </w:r>
      <w:proofErr w:type="spellEnd"/>
      <w:r w:rsidRPr="00C66E0E">
        <w:rPr>
          <w:rFonts w:ascii="Times New Roman" w:eastAsia="Times New Roman" w:hAnsi="Times New Roman" w:cs="Times New Roman"/>
          <w:b/>
          <w:bCs/>
          <w:color w:val="000000"/>
          <w:sz w:val="28"/>
          <w:szCs w:val="28"/>
          <w:lang w:val="ru-RU"/>
        </w:rPr>
        <w:t xml:space="preserve"> </w:t>
      </w:r>
      <w:proofErr w:type="spellStart"/>
      <w:r w:rsidRPr="00C66E0E">
        <w:rPr>
          <w:rFonts w:ascii="Times New Roman" w:eastAsia="Times New Roman" w:hAnsi="Times New Roman" w:cs="Times New Roman"/>
          <w:b/>
          <w:bCs/>
          <w:color w:val="000000"/>
          <w:sz w:val="28"/>
          <w:szCs w:val="28"/>
          <w:lang w:val="ru-RU"/>
        </w:rPr>
        <w:t>словы</w:t>
      </w:r>
      <w:proofErr w:type="spellEnd"/>
      <w:r w:rsidRPr="00C66E0E">
        <w:rPr>
          <w:rFonts w:ascii="Times New Roman" w:eastAsia="Times New Roman" w:hAnsi="Times New Roman" w:cs="Times New Roman"/>
          <w:b/>
          <w:bCs/>
          <w:color w:val="000000"/>
          <w:sz w:val="28"/>
          <w:szCs w:val="28"/>
          <w:lang w:val="ru-RU"/>
        </w:rPr>
        <w:t xml:space="preserve">: </w:t>
      </w:r>
      <w:r w:rsidR="003E3024" w:rsidRPr="00C66E0E">
        <w:rPr>
          <w:rFonts w:ascii="Times New Roman" w:eastAsia="Times New Roman" w:hAnsi="Times New Roman" w:cs="Times New Roman"/>
          <w:color w:val="000000"/>
          <w:sz w:val="28"/>
          <w:szCs w:val="28"/>
          <w:lang w:val="ru-RU"/>
        </w:rPr>
        <w:t>НЕЙРОНЫЯ СЕТКИ, СВЁРТАЧНЫЯ НЕЙРОНЫЯ СЕТКИ, КЛАСІФІКАЦЫЯ, РАСПАЗНАННЕ ЭМОЦЫЙ, РАСПАЗНАННЕ ТВАРАУ, МАШЫННАЕ НАВУЧАННЕ. </w:t>
      </w:r>
    </w:p>
    <w:p w14:paraId="0D4A3353" w14:textId="7B8506F8" w:rsidR="00C66E0E" w:rsidRPr="00C66E0E" w:rsidRDefault="00C66E0E" w:rsidP="00595665">
      <w:pPr>
        <w:ind w:firstLine="708"/>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b/>
          <w:bCs/>
          <w:color w:val="000000"/>
          <w:sz w:val="28"/>
          <w:szCs w:val="28"/>
          <w:lang w:val="ru-RU"/>
        </w:rPr>
        <w:t xml:space="preserve">Мэта </w:t>
      </w:r>
      <w:proofErr w:type="spellStart"/>
      <w:r w:rsidRPr="00C66E0E">
        <w:rPr>
          <w:rFonts w:ascii="Times New Roman" w:eastAsia="Times New Roman" w:hAnsi="Times New Roman" w:cs="Times New Roman"/>
          <w:b/>
          <w:bCs/>
          <w:color w:val="000000"/>
          <w:sz w:val="28"/>
          <w:szCs w:val="28"/>
          <w:lang w:val="ru-RU"/>
        </w:rPr>
        <w:t>працы</w:t>
      </w:r>
      <w:proofErr w:type="spellEnd"/>
      <w:r w:rsidR="0035606D">
        <w:rPr>
          <w:rFonts w:ascii="Times New Roman" w:eastAsia="Times New Roman" w:hAnsi="Times New Roman" w:cs="Times New Roman"/>
          <w:color w:val="000000"/>
          <w:sz w:val="28"/>
          <w:szCs w:val="28"/>
          <w:lang w:val="ru-RU"/>
        </w:rPr>
        <w:t xml:space="preserve"> – </w:t>
      </w:r>
      <w:proofErr w:type="spellStart"/>
      <w:r w:rsidRPr="00C66E0E">
        <w:rPr>
          <w:rFonts w:ascii="Times New Roman" w:eastAsia="Times New Roman" w:hAnsi="Times New Roman" w:cs="Times New Roman"/>
          <w:color w:val="000000"/>
          <w:sz w:val="28"/>
          <w:szCs w:val="28"/>
          <w:lang w:val="ru-RU"/>
        </w:rPr>
        <w:t>стварыць</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сістэму</w:t>
      </w:r>
      <w:proofErr w:type="spellEnd"/>
      <w:r w:rsidRPr="00C66E0E">
        <w:rPr>
          <w:rFonts w:ascii="Times New Roman" w:eastAsia="Times New Roman" w:hAnsi="Times New Roman" w:cs="Times New Roman"/>
          <w:color w:val="000000"/>
          <w:sz w:val="28"/>
          <w:szCs w:val="28"/>
          <w:lang w:val="ru-RU"/>
        </w:rPr>
        <w:t xml:space="preserve">, якая </w:t>
      </w:r>
      <w:proofErr w:type="spellStart"/>
      <w:r w:rsidRPr="00C66E0E">
        <w:rPr>
          <w:rFonts w:ascii="Times New Roman" w:eastAsia="Times New Roman" w:hAnsi="Times New Roman" w:cs="Times New Roman"/>
          <w:color w:val="000000"/>
          <w:sz w:val="28"/>
          <w:szCs w:val="28"/>
          <w:lang w:val="ru-RU"/>
        </w:rPr>
        <w:t>будзе</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дэтэктаваць</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твары</w:t>
      </w:r>
      <w:proofErr w:type="spellEnd"/>
      <w:r w:rsidRPr="00C66E0E">
        <w:rPr>
          <w:rFonts w:ascii="Times New Roman" w:eastAsia="Times New Roman" w:hAnsi="Times New Roman" w:cs="Times New Roman"/>
          <w:color w:val="000000"/>
          <w:sz w:val="28"/>
          <w:szCs w:val="28"/>
          <w:lang w:val="ru-RU"/>
        </w:rPr>
        <w:t xml:space="preserve"> і </w:t>
      </w:r>
      <w:proofErr w:type="spellStart"/>
      <w:r w:rsidRPr="00C66E0E">
        <w:rPr>
          <w:rFonts w:ascii="Times New Roman" w:eastAsia="Times New Roman" w:hAnsi="Times New Roman" w:cs="Times New Roman"/>
          <w:color w:val="000000"/>
          <w:sz w:val="28"/>
          <w:szCs w:val="28"/>
          <w:lang w:val="ru-RU"/>
        </w:rPr>
        <w:t>эмоцыі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пэўнага</w:t>
      </w:r>
      <w:proofErr w:type="spellEnd"/>
      <w:r w:rsidRPr="00C66E0E">
        <w:rPr>
          <w:rFonts w:ascii="Times New Roman" w:eastAsia="Times New Roman" w:hAnsi="Times New Roman" w:cs="Times New Roman"/>
          <w:color w:val="000000"/>
          <w:sz w:val="28"/>
          <w:szCs w:val="28"/>
          <w:lang w:val="ru-RU"/>
        </w:rPr>
        <w:t xml:space="preserve"> кола </w:t>
      </w:r>
      <w:proofErr w:type="spellStart"/>
      <w:r w:rsidRPr="00C66E0E">
        <w:rPr>
          <w:rFonts w:ascii="Times New Roman" w:eastAsia="Times New Roman" w:hAnsi="Times New Roman" w:cs="Times New Roman"/>
          <w:color w:val="000000"/>
          <w:sz w:val="28"/>
          <w:szCs w:val="28"/>
          <w:lang w:val="ru-RU"/>
        </w:rPr>
        <w:t>людзей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якія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знаходзяцца</w:t>
      </w:r>
      <w:proofErr w:type="spellEnd"/>
      <w:r w:rsidRPr="00C66E0E">
        <w:rPr>
          <w:rFonts w:ascii="Times New Roman" w:eastAsia="Times New Roman" w:hAnsi="Times New Roman" w:cs="Times New Roman"/>
          <w:color w:val="000000"/>
          <w:sz w:val="28"/>
          <w:szCs w:val="28"/>
          <w:lang w:val="ru-RU"/>
        </w:rPr>
        <w:t xml:space="preserve"> ў базе </w:t>
      </w:r>
      <w:proofErr w:type="spellStart"/>
      <w:r w:rsidRPr="00C66E0E">
        <w:rPr>
          <w:rFonts w:ascii="Times New Roman" w:eastAsia="Times New Roman" w:hAnsi="Times New Roman" w:cs="Times New Roman"/>
          <w:color w:val="000000"/>
          <w:sz w:val="28"/>
          <w:szCs w:val="28"/>
          <w:lang w:val="ru-RU"/>
        </w:rPr>
        <w:t>дадзеных</w:t>
      </w:r>
      <w:proofErr w:type="spellEnd"/>
      <w:r w:rsidRPr="00C66E0E">
        <w:rPr>
          <w:rFonts w:ascii="Times New Roman" w:eastAsia="Times New Roman" w:hAnsi="Times New Roman" w:cs="Times New Roman"/>
          <w:color w:val="000000"/>
          <w:sz w:val="28"/>
          <w:szCs w:val="28"/>
          <w:lang w:val="ru-RU"/>
        </w:rPr>
        <w:t xml:space="preserve"> і </w:t>
      </w:r>
      <w:proofErr w:type="spellStart"/>
      <w:r w:rsidRPr="00C66E0E">
        <w:rPr>
          <w:rFonts w:ascii="Times New Roman" w:eastAsia="Times New Roman" w:hAnsi="Times New Roman" w:cs="Times New Roman"/>
          <w:color w:val="000000"/>
          <w:sz w:val="28"/>
          <w:szCs w:val="28"/>
          <w:lang w:val="ru-RU"/>
        </w:rPr>
        <w:t>трапляюць</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пад</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агляд</w:t>
      </w:r>
      <w:proofErr w:type="spellEnd"/>
      <w:r w:rsidRPr="00C66E0E">
        <w:rPr>
          <w:rFonts w:ascii="Times New Roman" w:eastAsia="Times New Roman" w:hAnsi="Times New Roman" w:cs="Times New Roman"/>
          <w:color w:val="000000"/>
          <w:sz w:val="28"/>
          <w:szCs w:val="28"/>
          <w:lang w:val="ru-RU"/>
        </w:rPr>
        <w:t xml:space="preserve"> камеры (</w:t>
      </w:r>
      <w:proofErr w:type="spellStart"/>
      <w:r w:rsidRPr="00C66E0E">
        <w:rPr>
          <w:rFonts w:ascii="Times New Roman" w:eastAsia="Times New Roman" w:hAnsi="Times New Roman" w:cs="Times New Roman"/>
          <w:color w:val="000000"/>
          <w:sz w:val="28"/>
          <w:szCs w:val="28"/>
          <w:lang w:val="ru-RU"/>
        </w:rPr>
        <w:t>напрыклад</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відэаназіранні</w:t>
      </w:r>
      <w:proofErr w:type="spellEnd"/>
      <w:r w:rsidRPr="00C66E0E">
        <w:rPr>
          <w:rFonts w:ascii="Times New Roman" w:eastAsia="Times New Roman" w:hAnsi="Times New Roman" w:cs="Times New Roman"/>
          <w:color w:val="000000"/>
          <w:sz w:val="28"/>
          <w:szCs w:val="28"/>
          <w:lang w:val="ru-RU"/>
        </w:rPr>
        <w:t xml:space="preserve">) у </w:t>
      </w:r>
      <w:proofErr w:type="spellStart"/>
      <w:r w:rsidRPr="00C66E0E">
        <w:rPr>
          <w:rFonts w:ascii="Times New Roman" w:eastAsia="Times New Roman" w:hAnsi="Times New Roman" w:cs="Times New Roman"/>
          <w:color w:val="000000"/>
          <w:sz w:val="28"/>
          <w:szCs w:val="28"/>
          <w:lang w:val="ru-RU"/>
        </w:rPr>
        <w:t>рэальных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сітуацыях</w:t>
      </w:r>
      <w:proofErr w:type="spellEnd"/>
      <w:r w:rsidRPr="00C66E0E">
        <w:rPr>
          <w:rFonts w:ascii="Times New Roman" w:eastAsia="Times New Roman" w:hAnsi="Times New Roman" w:cs="Times New Roman"/>
          <w:color w:val="000000"/>
          <w:sz w:val="28"/>
          <w:szCs w:val="28"/>
          <w:lang w:val="ru-RU"/>
        </w:rPr>
        <w:t xml:space="preserve">, у </w:t>
      </w:r>
      <w:proofErr w:type="spellStart"/>
      <w:r w:rsidRPr="00C66E0E">
        <w:rPr>
          <w:rFonts w:ascii="Times New Roman" w:eastAsia="Times New Roman" w:hAnsi="Times New Roman" w:cs="Times New Roman"/>
          <w:color w:val="000000"/>
          <w:sz w:val="28"/>
          <w:szCs w:val="28"/>
          <w:lang w:val="ru-RU"/>
        </w:rPr>
        <w:t>рэальным</w:t>
      </w:r>
      <w:proofErr w:type="spellEnd"/>
      <w:r w:rsidRPr="00C66E0E">
        <w:rPr>
          <w:rFonts w:ascii="Times New Roman" w:eastAsia="Times New Roman" w:hAnsi="Times New Roman" w:cs="Times New Roman"/>
          <w:color w:val="000000"/>
          <w:sz w:val="28"/>
          <w:szCs w:val="28"/>
          <w:lang w:val="ru-RU"/>
        </w:rPr>
        <w:t xml:space="preserve"> часе.</w:t>
      </w:r>
    </w:p>
    <w:p w14:paraId="729FB7E3" w14:textId="77777777" w:rsidR="00C66E0E" w:rsidRPr="00C66E0E" w:rsidRDefault="00C66E0E" w:rsidP="00595665">
      <w:pPr>
        <w:ind w:firstLine="708"/>
        <w:jc w:val="both"/>
        <w:rPr>
          <w:rFonts w:ascii="Times New Roman" w:eastAsia="Times New Roman" w:hAnsi="Times New Roman" w:cs="Times New Roman"/>
          <w:sz w:val="24"/>
          <w:szCs w:val="24"/>
          <w:lang w:val="ru-RU"/>
        </w:rPr>
      </w:pPr>
      <w:proofErr w:type="spellStart"/>
      <w:r w:rsidRPr="00C66E0E">
        <w:rPr>
          <w:rFonts w:ascii="Times New Roman" w:eastAsia="Times New Roman" w:hAnsi="Times New Roman" w:cs="Times New Roman"/>
          <w:b/>
          <w:bCs/>
          <w:color w:val="000000"/>
          <w:sz w:val="28"/>
          <w:szCs w:val="28"/>
          <w:lang w:val="ru-RU"/>
        </w:rPr>
        <w:t>Актуальнасць</w:t>
      </w:r>
      <w:proofErr w:type="spellEnd"/>
      <w:r w:rsidRPr="00C66E0E">
        <w:rPr>
          <w:rFonts w:ascii="Times New Roman" w:eastAsia="Times New Roman" w:hAnsi="Times New Roman" w:cs="Times New Roman"/>
          <w:b/>
          <w:bCs/>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складаецца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ўдасканаленні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відэаназірання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ахоўных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комплексаў</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крыміналістычнай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экспертызы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віртуальнай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рэальнасці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ідэнтыфікацыі</w:t>
      </w:r>
      <w:proofErr w:type="spellEnd"/>
      <w:r w:rsidRPr="00C66E0E">
        <w:rPr>
          <w:rFonts w:ascii="Times New Roman" w:eastAsia="Times New Roman" w:hAnsi="Times New Roman" w:cs="Times New Roman"/>
          <w:color w:val="000000"/>
          <w:sz w:val="28"/>
          <w:szCs w:val="28"/>
          <w:lang w:val="ru-RU"/>
        </w:rPr>
        <w:t xml:space="preserve"> і </w:t>
      </w:r>
      <w:proofErr w:type="spellStart"/>
      <w:r w:rsidRPr="00C66E0E">
        <w:rPr>
          <w:rFonts w:ascii="Times New Roman" w:eastAsia="Times New Roman" w:hAnsi="Times New Roman" w:cs="Times New Roman"/>
          <w:color w:val="000000"/>
          <w:sz w:val="28"/>
          <w:szCs w:val="28"/>
          <w:lang w:val="ru-RU"/>
        </w:rPr>
        <w:t>верыфікацыі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асобы</w:t>
      </w:r>
      <w:proofErr w:type="spellEnd"/>
      <w:r w:rsidRPr="00C66E0E">
        <w:rPr>
          <w:rFonts w:ascii="Times New Roman" w:eastAsia="Times New Roman" w:hAnsi="Times New Roman" w:cs="Times New Roman"/>
          <w:color w:val="000000"/>
          <w:sz w:val="28"/>
          <w:szCs w:val="28"/>
          <w:lang w:val="ru-RU"/>
        </w:rPr>
        <w:t xml:space="preserve"> ў </w:t>
      </w:r>
      <w:proofErr w:type="spellStart"/>
      <w:r w:rsidRPr="00C66E0E">
        <w:rPr>
          <w:rFonts w:ascii="Times New Roman" w:eastAsia="Times New Roman" w:hAnsi="Times New Roman" w:cs="Times New Roman"/>
          <w:color w:val="000000"/>
          <w:sz w:val="28"/>
          <w:szCs w:val="28"/>
          <w:lang w:val="ru-RU"/>
        </w:rPr>
        <w:t>мабільных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прыладах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дзякуючы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сучасным</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падыходам</w:t>
      </w:r>
      <w:proofErr w:type="spellEnd"/>
      <w:r w:rsidRPr="00C66E0E">
        <w:rPr>
          <w:rFonts w:ascii="Times New Roman" w:eastAsia="Times New Roman" w:hAnsi="Times New Roman" w:cs="Times New Roman"/>
          <w:color w:val="000000"/>
          <w:sz w:val="28"/>
          <w:szCs w:val="28"/>
          <w:lang w:val="ru-RU"/>
        </w:rPr>
        <w:t xml:space="preserve"> на </w:t>
      </w:r>
      <w:proofErr w:type="spellStart"/>
      <w:r w:rsidRPr="00C66E0E">
        <w:rPr>
          <w:rFonts w:ascii="Times New Roman" w:eastAsia="Times New Roman" w:hAnsi="Times New Roman" w:cs="Times New Roman"/>
          <w:color w:val="000000"/>
          <w:sz w:val="28"/>
          <w:szCs w:val="28"/>
          <w:lang w:val="ru-RU"/>
        </w:rPr>
        <w:t>грунце</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нейронавых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сетак</w:t>
      </w:r>
      <w:proofErr w:type="spellEnd"/>
      <w:r w:rsidRPr="00C66E0E">
        <w:rPr>
          <w:rFonts w:ascii="Times New Roman" w:eastAsia="Times New Roman" w:hAnsi="Times New Roman" w:cs="Times New Roman"/>
          <w:color w:val="000000"/>
          <w:sz w:val="28"/>
          <w:szCs w:val="28"/>
          <w:lang w:val="ru-RU"/>
        </w:rPr>
        <w:t>.</w:t>
      </w:r>
    </w:p>
    <w:p w14:paraId="745E7D44" w14:textId="77777777" w:rsidR="00C66E0E" w:rsidRPr="00C66E0E" w:rsidRDefault="00C66E0E" w:rsidP="00595665">
      <w:pPr>
        <w:ind w:firstLine="708"/>
        <w:jc w:val="both"/>
        <w:rPr>
          <w:rFonts w:ascii="Times New Roman" w:eastAsia="Times New Roman" w:hAnsi="Times New Roman" w:cs="Times New Roman"/>
          <w:sz w:val="24"/>
          <w:szCs w:val="24"/>
          <w:lang w:val="ru-RU"/>
        </w:rPr>
      </w:pPr>
      <w:proofErr w:type="spellStart"/>
      <w:r w:rsidRPr="00C66E0E">
        <w:rPr>
          <w:rFonts w:ascii="Times New Roman" w:eastAsia="Times New Roman" w:hAnsi="Times New Roman" w:cs="Times New Roman"/>
          <w:b/>
          <w:bCs/>
          <w:color w:val="000000"/>
          <w:sz w:val="28"/>
          <w:szCs w:val="28"/>
          <w:lang w:val="ru-RU"/>
        </w:rPr>
        <w:t>Аб'ектам</w:t>
      </w:r>
      <w:proofErr w:type="spellEnd"/>
      <w:r w:rsidRPr="00C66E0E">
        <w:rPr>
          <w:rFonts w:ascii="Times New Roman" w:eastAsia="Times New Roman" w:hAnsi="Times New Roman" w:cs="Times New Roman"/>
          <w:b/>
          <w:bCs/>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дадзенага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даследавання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з'яўляюцца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падыходы</w:t>
      </w:r>
      <w:proofErr w:type="spellEnd"/>
      <w:r w:rsidRPr="00C66E0E">
        <w:rPr>
          <w:rFonts w:ascii="Times New Roman" w:eastAsia="Times New Roman" w:hAnsi="Times New Roman" w:cs="Times New Roman"/>
          <w:color w:val="000000"/>
          <w:sz w:val="28"/>
          <w:szCs w:val="28"/>
          <w:lang w:val="ru-RU"/>
        </w:rPr>
        <w:t xml:space="preserve"> і </w:t>
      </w:r>
      <w:proofErr w:type="spellStart"/>
      <w:r w:rsidRPr="00C66E0E">
        <w:rPr>
          <w:rFonts w:ascii="Times New Roman" w:eastAsia="Times New Roman" w:hAnsi="Times New Roman" w:cs="Times New Roman"/>
          <w:color w:val="000000"/>
          <w:sz w:val="28"/>
          <w:szCs w:val="28"/>
          <w:lang w:val="ru-RU"/>
        </w:rPr>
        <w:t>метады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распазнання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мімічных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выразаў</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твару</w:t>
      </w:r>
      <w:proofErr w:type="spellEnd"/>
      <w:r w:rsidRPr="00C66E0E">
        <w:rPr>
          <w:rFonts w:ascii="Times New Roman" w:eastAsia="Times New Roman" w:hAnsi="Times New Roman" w:cs="Times New Roman"/>
          <w:color w:val="000000"/>
          <w:sz w:val="28"/>
          <w:szCs w:val="28"/>
          <w:lang w:val="ru-RU"/>
        </w:rPr>
        <w:t>.</w:t>
      </w:r>
      <w:r w:rsidRPr="00C66E0E">
        <w:rPr>
          <w:rFonts w:ascii="Times New Roman" w:eastAsia="Times New Roman" w:hAnsi="Times New Roman" w:cs="Times New Roman"/>
          <w:b/>
          <w:bCs/>
          <w:color w:val="000000"/>
          <w:sz w:val="28"/>
          <w:szCs w:val="28"/>
          <w:lang w:val="ru-RU"/>
        </w:rPr>
        <w:t> </w:t>
      </w:r>
    </w:p>
    <w:p w14:paraId="67F89901" w14:textId="77777777" w:rsidR="00C66E0E" w:rsidRPr="00C66E0E" w:rsidRDefault="00C66E0E" w:rsidP="00595665">
      <w:pPr>
        <w:ind w:firstLine="708"/>
        <w:jc w:val="both"/>
        <w:rPr>
          <w:rFonts w:ascii="Times New Roman" w:eastAsia="Times New Roman" w:hAnsi="Times New Roman" w:cs="Times New Roman"/>
          <w:sz w:val="24"/>
          <w:szCs w:val="24"/>
          <w:lang w:val="ru-RU"/>
        </w:rPr>
      </w:pPr>
      <w:proofErr w:type="spellStart"/>
      <w:r w:rsidRPr="00C66E0E">
        <w:rPr>
          <w:rFonts w:ascii="Times New Roman" w:eastAsia="Times New Roman" w:hAnsi="Times New Roman" w:cs="Times New Roman"/>
          <w:b/>
          <w:bCs/>
          <w:color w:val="000000"/>
          <w:sz w:val="28"/>
          <w:szCs w:val="28"/>
          <w:lang w:val="ru-RU"/>
        </w:rPr>
        <w:t>Прадметам</w:t>
      </w:r>
      <w:proofErr w:type="spellEnd"/>
      <w:r w:rsidRPr="00C66E0E">
        <w:rPr>
          <w:rFonts w:ascii="Times New Roman" w:eastAsia="Times New Roman" w:hAnsi="Times New Roman" w:cs="Times New Roman"/>
          <w:b/>
          <w:bCs/>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даследавання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з'яўляюцца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архітэктуры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нейронавых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сетак</w:t>
      </w:r>
      <w:proofErr w:type="spellEnd"/>
      <w:r w:rsidRPr="00C66E0E">
        <w:rPr>
          <w:rFonts w:ascii="Times New Roman" w:eastAsia="Times New Roman" w:hAnsi="Times New Roman" w:cs="Times New Roman"/>
          <w:color w:val="000000"/>
          <w:sz w:val="28"/>
          <w:szCs w:val="28"/>
          <w:lang w:val="ru-RU"/>
        </w:rPr>
        <w:t xml:space="preserve"> для </w:t>
      </w:r>
      <w:proofErr w:type="spellStart"/>
      <w:r w:rsidRPr="00C66E0E">
        <w:rPr>
          <w:rFonts w:ascii="Times New Roman" w:eastAsia="Times New Roman" w:hAnsi="Times New Roman" w:cs="Times New Roman"/>
          <w:color w:val="000000"/>
          <w:sz w:val="28"/>
          <w:szCs w:val="28"/>
          <w:lang w:val="ru-RU"/>
        </w:rPr>
        <w:t>распазнання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эмоцый</w:t>
      </w:r>
      <w:proofErr w:type="spellEnd"/>
      <w:r w:rsidRPr="00C66E0E">
        <w:rPr>
          <w:rFonts w:ascii="Times New Roman" w:eastAsia="Times New Roman" w:hAnsi="Times New Roman" w:cs="Times New Roman"/>
          <w:color w:val="000000"/>
          <w:sz w:val="28"/>
          <w:szCs w:val="28"/>
          <w:lang w:val="ru-RU"/>
        </w:rPr>
        <w:t>.</w:t>
      </w:r>
    </w:p>
    <w:p w14:paraId="4712AC94" w14:textId="77777777" w:rsidR="00C66E0E" w:rsidRDefault="00C66E0E" w:rsidP="00595665">
      <w:pPr>
        <w:ind w:firstLine="708"/>
        <w:jc w:val="both"/>
        <w:rPr>
          <w:rFonts w:ascii="Times New Roman" w:eastAsia="Times New Roman" w:hAnsi="Times New Roman" w:cs="Times New Roman"/>
          <w:b/>
          <w:bCs/>
          <w:color w:val="000000"/>
          <w:sz w:val="28"/>
          <w:szCs w:val="28"/>
          <w:lang w:val="ru-RU"/>
        </w:rPr>
      </w:pPr>
      <w:proofErr w:type="spellStart"/>
      <w:r w:rsidRPr="00C66E0E">
        <w:rPr>
          <w:rFonts w:ascii="Times New Roman" w:eastAsia="Times New Roman" w:hAnsi="Times New Roman" w:cs="Times New Roman"/>
          <w:b/>
          <w:bCs/>
          <w:color w:val="000000"/>
          <w:sz w:val="28"/>
          <w:szCs w:val="28"/>
          <w:lang w:val="ru-RU"/>
        </w:rPr>
        <w:t>Фармулёўка</w:t>
      </w:r>
      <w:proofErr w:type="spellEnd"/>
      <w:r w:rsidRPr="00C66E0E">
        <w:rPr>
          <w:rFonts w:ascii="Times New Roman" w:eastAsia="Times New Roman" w:hAnsi="Times New Roman" w:cs="Times New Roman"/>
          <w:b/>
          <w:bCs/>
          <w:color w:val="000000"/>
          <w:sz w:val="28"/>
          <w:szCs w:val="28"/>
          <w:lang w:val="ru-RU"/>
        </w:rPr>
        <w:t xml:space="preserve"> </w:t>
      </w:r>
      <w:proofErr w:type="spellStart"/>
      <w:r w:rsidRPr="00C66E0E">
        <w:rPr>
          <w:rFonts w:ascii="Times New Roman" w:eastAsia="Times New Roman" w:hAnsi="Times New Roman" w:cs="Times New Roman"/>
          <w:b/>
          <w:bCs/>
          <w:color w:val="000000"/>
          <w:sz w:val="28"/>
          <w:szCs w:val="28"/>
          <w:lang w:val="ru-RU"/>
        </w:rPr>
        <w:t>вынікаў</w:t>
      </w:r>
      <w:proofErr w:type="spellEnd"/>
      <w:r w:rsidRPr="00C66E0E">
        <w:rPr>
          <w:rFonts w:ascii="Times New Roman" w:eastAsia="Times New Roman" w:hAnsi="Times New Roman" w:cs="Times New Roman"/>
          <w:b/>
          <w:bCs/>
          <w:color w:val="000000"/>
          <w:sz w:val="28"/>
          <w:szCs w:val="28"/>
          <w:lang w:val="ru-RU"/>
        </w:rPr>
        <w:t xml:space="preserve"> і </w:t>
      </w:r>
      <w:proofErr w:type="spellStart"/>
      <w:r w:rsidRPr="00C66E0E">
        <w:rPr>
          <w:rFonts w:ascii="Times New Roman" w:eastAsia="Times New Roman" w:hAnsi="Times New Roman" w:cs="Times New Roman"/>
          <w:b/>
          <w:bCs/>
          <w:color w:val="000000"/>
          <w:sz w:val="28"/>
          <w:szCs w:val="28"/>
          <w:lang w:val="ru-RU"/>
        </w:rPr>
        <w:t>іх</w:t>
      </w:r>
      <w:proofErr w:type="spellEnd"/>
      <w:r w:rsidRPr="00C66E0E">
        <w:rPr>
          <w:rFonts w:ascii="Times New Roman" w:eastAsia="Times New Roman" w:hAnsi="Times New Roman" w:cs="Times New Roman"/>
          <w:b/>
          <w:bCs/>
          <w:color w:val="000000"/>
          <w:sz w:val="28"/>
          <w:szCs w:val="28"/>
          <w:lang w:val="ru-RU"/>
        </w:rPr>
        <w:t xml:space="preserve"> </w:t>
      </w:r>
      <w:proofErr w:type="spellStart"/>
      <w:r w:rsidRPr="00C66E0E">
        <w:rPr>
          <w:rFonts w:ascii="Times New Roman" w:eastAsia="Times New Roman" w:hAnsi="Times New Roman" w:cs="Times New Roman"/>
          <w:b/>
          <w:bCs/>
          <w:color w:val="000000"/>
          <w:sz w:val="28"/>
          <w:szCs w:val="28"/>
          <w:lang w:val="ru-RU"/>
        </w:rPr>
        <w:t>навізна</w:t>
      </w:r>
      <w:proofErr w:type="spellEnd"/>
      <w:r w:rsidRPr="00C66E0E">
        <w:rPr>
          <w:rFonts w:ascii="Times New Roman" w:eastAsia="Times New Roman" w:hAnsi="Times New Roman" w:cs="Times New Roman"/>
          <w:b/>
          <w:bCs/>
          <w:color w:val="000000"/>
          <w:sz w:val="28"/>
          <w:szCs w:val="28"/>
          <w:lang w:val="ru-RU"/>
        </w:rPr>
        <w:t xml:space="preserve"> </w:t>
      </w:r>
    </w:p>
    <w:p w14:paraId="74BE49C6" w14:textId="77777777" w:rsidR="004245D2" w:rsidRDefault="00C66E0E" w:rsidP="004245D2">
      <w:pPr>
        <w:ind w:firstLine="708"/>
        <w:jc w:val="both"/>
      </w:pPr>
      <w:proofErr w:type="spellStart"/>
      <w:r w:rsidRPr="00C66E0E">
        <w:rPr>
          <w:rFonts w:ascii="Times New Roman" w:eastAsia="Times New Roman" w:hAnsi="Times New Roman" w:cs="Times New Roman"/>
          <w:color w:val="000000"/>
          <w:sz w:val="28"/>
          <w:szCs w:val="28"/>
          <w:lang w:val="ru-RU"/>
        </w:rPr>
        <w:t>Распрацаваная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распазнання</w:t>
      </w:r>
      <w:proofErr w:type="spellEnd"/>
      <w:r w:rsidRPr="00C66E0E">
        <w:rPr>
          <w:rFonts w:ascii="Times New Roman" w:eastAsia="Times New Roman" w:hAnsi="Times New Roman" w:cs="Times New Roman"/>
          <w:color w:val="000000"/>
          <w:sz w:val="28"/>
          <w:szCs w:val="28"/>
          <w:lang w:val="ru-RU"/>
        </w:rPr>
        <w:t xml:space="preserve"> 7 </w:t>
      </w:r>
      <w:proofErr w:type="spellStart"/>
      <w:r w:rsidRPr="00C66E0E">
        <w:rPr>
          <w:rFonts w:ascii="Times New Roman" w:eastAsia="Times New Roman" w:hAnsi="Times New Roman" w:cs="Times New Roman"/>
          <w:color w:val="000000"/>
          <w:sz w:val="28"/>
          <w:szCs w:val="28"/>
          <w:lang w:val="ru-RU"/>
        </w:rPr>
        <w:t>класаў</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эмоцый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працуе</w:t>
      </w:r>
      <w:proofErr w:type="spellEnd"/>
      <w:r w:rsidRPr="00C66E0E">
        <w:rPr>
          <w:rFonts w:ascii="Times New Roman" w:eastAsia="Times New Roman" w:hAnsi="Times New Roman" w:cs="Times New Roman"/>
          <w:color w:val="000000"/>
          <w:sz w:val="28"/>
          <w:szCs w:val="28"/>
          <w:lang w:val="ru-RU"/>
        </w:rPr>
        <w:t xml:space="preserve"> з </w:t>
      </w:r>
      <w:proofErr w:type="spellStart"/>
      <w:r w:rsidRPr="00C66E0E">
        <w:rPr>
          <w:rFonts w:ascii="Times New Roman" w:eastAsia="Times New Roman" w:hAnsi="Times New Roman" w:cs="Times New Roman"/>
          <w:color w:val="000000"/>
          <w:sz w:val="28"/>
          <w:szCs w:val="28"/>
          <w:lang w:val="ru-RU"/>
        </w:rPr>
        <w:t>узважанай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дакладнасцю</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роўнай</w:t>
      </w:r>
      <w:proofErr w:type="spellEnd"/>
      <w:r w:rsidRPr="00C66E0E">
        <w:rPr>
          <w:rFonts w:ascii="Times New Roman" w:eastAsia="Times New Roman" w:hAnsi="Times New Roman" w:cs="Times New Roman"/>
          <w:color w:val="000000"/>
          <w:sz w:val="28"/>
          <w:szCs w:val="28"/>
          <w:lang w:val="ru-RU"/>
        </w:rPr>
        <w:t xml:space="preserve"> 0.67, </w:t>
      </w:r>
      <w:proofErr w:type="spellStart"/>
      <w:r w:rsidRPr="00C66E0E">
        <w:rPr>
          <w:rFonts w:ascii="Times New Roman" w:eastAsia="Times New Roman" w:hAnsi="Times New Roman" w:cs="Times New Roman"/>
          <w:color w:val="000000"/>
          <w:sz w:val="28"/>
          <w:szCs w:val="28"/>
          <w:lang w:val="ru-RU"/>
        </w:rPr>
        <w:t>што</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перасягае</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аналагічныя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базавыя</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дакладнасць</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якіх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складае</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парадку</w:t>
      </w:r>
      <w:proofErr w:type="spellEnd"/>
      <w:r w:rsidRPr="00C66E0E">
        <w:rPr>
          <w:rFonts w:ascii="Times New Roman" w:eastAsia="Times New Roman" w:hAnsi="Times New Roman" w:cs="Times New Roman"/>
          <w:color w:val="000000"/>
          <w:sz w:val="28"/>
          <w:szCs w:val="28"/>
          <w:lang w:val="ru-RU"/>
        </w:rPr>
        <w:t xml:space="preserve"> 0.64. </w:t>
      </w:r>
      <w:proofErr w:type="spellStart"/>
      <w:r w:rsidRPr="00C66E0E">
        <w:rPr>
          <w:rFonts w:ascii="Times New Roman" w:eastAsia="Times New Roman" w:hAnsi="Times New Roman" w:cs="Times New Roman"/>
          <w:color w:val="000000"/>
          <w:sz w:val="28"/>
          <w:szCs w:val="28"/>
          <w:lang w:val="ru-RU"/>
        </w:rPr>
        <w:t>Таксама</w:t>
      </w:r>
      <w:proofErr w:type="spellEnd"/>
      <w:r w:rsidRPr="00C66E0E">
        <w:rPr>
          <w:rFonts w:ascii="Times New Roman" w:eastAsia="Times New Roman" w:hAnsi="Times New Roman" w:cs="Times New Roman"/>
          <w:color w:val="000000"/>
          <w:sz w:val="28"/>
          <w:szCs w:val="28"/>
          <w:lang w:val="ru-RU"/>
        </w:rPr>
        <w:t xml:space="preserve"> да </w:t>
      </w:r>
      <w:proofErr w:type="spellStart"/>
      <w:r w:rsidRPr="00C66E0E">
        <w:rPr>
          <w:rFonts w:ascii="Times New Roman" w:eastAsia="Times New Roman" w:hAnsi="Times New Roman" w:cs="Times New Roman"/>
          <w:color w:val="000000"/>
          <w:sz w:val="28"/>
          <w:szCs w:val="28"/>
          <w:lang w:val="ru-RU"/>
        </w:rPr>
        <w:t>пераваг</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распрацаванай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мадэлі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можна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аднесці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хуткасць</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працы</w:t>
      </w:r>
      <w:proofErr w:type="spellEnd"/>
      <w:r w:rsidRPr="00C66E0E">
        <w:rPr>
          <w:rFonts w:ascii="Times New Roman" w:eastAsia="Times New Roman" w:hAnsi="Times New Roman" w:cs="Times New Roman"/>
          <w:color w:val="000000"/>
          <w:sz w:val="28"/>
          <w:szCs w:val="28"/>
          <w:lang w:val="ru-RU"/>
        </w:rPr>
        <w:t xml:space="preserve"> і </w:t>
      </w:r>
      <w:proofErr w:type="spellStart"/>
      <w:r w:rsidRPr="00C66E0E">
        <w:rPr>
          <w:rFonts w:ascii="Times New Roman" w:eastAsia="Times New Roman" w:hAnsi="Times New Roman" w:cs="Times New Roman"/>
          <w:color w:val="000000"/>
          <w:sz w:val="28"/>
          <w:szCs w:val="28"/>
          <w:lang w:val="ru-RU"/>
        </w:rPr>
        <w:t>колькасць</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выдаткаваных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вылічальных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рэсурсаў</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сістэмы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Навізна</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складаецца</w:t>
      </w:r>
      <w:proofErr w:type="spellEnd"/>
      <w:r w:rsidRPr="00C66E0E">
        <w:rPr>
          <w:rFonts w:ascii="Times New Roman" w:eastAsia="Times New Roman" w:hAnsi="Times New Roman" w:cs="Times New Roman"/>
          <w:color w:val="000000"/>
          <w:sz w:val="28"/>
          <w:szCs w:val="28"/>
          <w:lang w:val="ru-RU"/>
        </w:rPr>
        <w:t xml:space="preserve"> ў </w:t>
      </w:r>
      <w:proofErr w:type="spellStart"/>
      <w:r w:rsidRPr="00C66E0E">
        <w:rPr>
          <w:rFonts w:ascii="Times New Roman" w:eastAsia="Times New Roman" w:hAnsi="Times New Roman" w:cs="Times New Roman"/>
          <w:color w:val="000000"/>
          <w:sz w:val="28"/>
          <w:szCs w:val="28"/>
          <w:lang w:val="ru-RU"/>
        </w:rPr>
        <w:t>выкарыстанні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генератыўна-спаборных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мадэляў</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нейронавых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сетак</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пры</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рыхтоўлі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навучальнай</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выбаркі</w:t>
      </w:r>
      <w:proofErr w:type="spellEnd"/>
      <w:r w:rsidRPr="00C66E0E">
        <w:rPr>
          <w:rFonts w:ascii="Times New Roman" w:eastAsia="Times New Roman" w:hAnsi="Times New Roman" w:cs="Times New Roman"/>
          <w:color w:val="000000"/>
          <w:sz w:val="28"/>
          <w:szCs w:val="28"/>
          <w:lang w:val="ru-RU"/>
        </w:rPr>
        <w:t xml:space="preserve">, а </w:t>
      </w:r>
      <w:proofErr w:type="spellStart"/>
      <w:r w:rsidRPr="00C66E0E">
        <w:rPr>
          <w:rFonts w:ascii="Times New Roman" w:eastAsia="Times New Roman" w:hAnsi="Times New Roman" w:cs="Times New Roman"/>
          <w:color w:val="000000"/>
          <w:sz w:val="28"/>
          <w:szCs w:val="28"/>
          <w:lang w:val="ru-RU"/>
        </w:rPr>
        <w:t>таксама</w:t>
      </w:r>
      <w:proofErr w:type="spellEnd"/>
      <w:r w:rsidRPr="00C66E0E">
        <w:rPr>
          <w:rFonts w:ascii="Times New Roman" w:eastAsia="Times New Roman" w:hAnsi="Times New Roman" w:cs="Times New Roman"/>
          <w:color w:val="000000"/>
          <w:sz w:val="28"/>
          <w:szCs w:val="28"/>
          <w:lang w:val="ru-RU"/>
        </w:rPr>
        <w:t xml:space="preserve"> ў </w:t>
      </w:r>
      <w:proofErr w:type="spellStart"/>
      <w:r w:rsidRPr="00C66E0E">
        <w:rPr>
          <w:rFonts w:ascii="Times New Roman" w:eastAsia="Times New Roman" w:hAnsi="Times New Roman" w:cs="Times New Roman"/>
          <w:color w:val="000000"/>
          <w:sz w:val="28"/>
          <w:szCs w:val="28"/>
          <w:lang w:val="ru-RU"/>
        </w:rPr>
        <w:t>выкарыстанні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ўдасканаленых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архітэктур</w:t>
      </w:r>
      <w:proofErr w:type="spellEnd"/>
      <w:r w:rsidRPr="00C66E0E">
        <w:rPr>
          <w:rFonts w:ascii="Times New Roman" w:eastAsia="Times New Roman" w:hAnsi="Times New Roman" w:cs="Times New Roman"/>
          <w:color w:val="000000"/>
          <w:sz w:val="28"/>
          <w:szCs w:val="28"/>
          <w:lang w:val="ru-RU"/>
        </w:rPr>
        <w:t xml:space="preserve"> НС (</w:t>
      </w:r>
      <w:proofErr w:type="spellStart"/>
      <w:r w:rsidRPr="00C66E0E">
        <w:rPr>
          <w:rFonts w:ascii="Times New Roman" w:eastAsia="Times New Roman" w:hAnsi="Times New Roman" w:cs="Times New Roman"/>
          <w:color w:val="000000"/>
          <w:sz w:val="28"/>
          <w:szCs w:val="28"/>
          <w:lang w:val="ru-RU"/>
        </w:rPr>
        <w:t>нейронавых</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сетак</w:t>
      </w:r>
      <w:proofErr w:type="spellEnd"/>
      <w:r w:rsidRPr="00C66E0E">
        <w:rPr>
          <w:rFonts w:ascii="Times New Roman" w:eastAsia="Times New Roman" w:hAnsi="Times New Roman" w:cs="Times New Roman"/>
          <w:color w:val="000000"/>
          <w:sz w:val="28"/>
          <w:szCs w:val="28"/>
          <w:lang w:val="ru-RU"/>
        </w:rPr>
        <w:t xml:space="preserve">) для </w:t>
      </w:r>
      <w:proofErr w:type="spellStart"/>
      <w:r w:rsidRPr="00C66E0E">
        <w:rPr>
          <w:rFonts w:ascii="Times New Roman" w:eastAsia="Times New Roman" w:hAnsi="Times New Roman" w:cs="Times New Roman"/>
          <w:color w:val="000000"/>
          <w:sz w:val="28"/>
          <w:szCs w:val="28"/>
          <w:lang w:val="ru-RU"/>
        </w:rPr>
        <w:t>заданняў</w:t>
      </w:r>
      <w:proofErr w:type="spellEnd"/>
      <w:r w:rsidRPr="00C66E0E">
        <w:rPr>
          <w:rFonts w:ascii="Times New Roman" w:eastAsia="Times New Roman" w:hAnsi="Times New Roman" w:cs="Times New Roman"/>
          <w:color w:val="000000"/>
          <w:sz w:val="28"/>
          <w:szCs w:val="28"/>
          <w:lang w:val="ru-RU"/>
        </w:rPr>
        <w:t xml:space="preserve"> </w:t>
      </w:r>
      <w:proofErr w:type="spellStart"/>
      <w:r w:rsidRPr="00C66E0E">
        <w:rPr>
          <w:rFonts w:ascii="Times New Roman" w:eastAsia="Times New Roman" w:hAnsi="Times New Roman" w:cs="Times New Roman"/>
          <w:color w:val="000000"/>
          <w:sz w:val="28"/>
          <w:szCs w:val="28"/>
          <w:lang w:val="ru-RU"/>
        </w:rPr>
        <w:t>класіфікацыі</w:t>
      </w:r>
      <w:proofErr w:type="spellEnd"/>
      <w:r w:rsidRPr="00C66E0E">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адной</w:t>
      </w:r>
      <w:proofErr w:type="spellEnd"/>
      <w:r w:rsidRPr="004245D2">
        <w:rPr>
          <w:rFonts w:ascii="Times New Roman" w:eastAsia="Times New Roman" w:hAnsi="Times New Roman" w:cs="Times New Roman"/>
          <w:color w:val="000000"/>
          <w:sz w:val="28"/>
          <w:szCs w:val="28"/>
          <w:lang w:val="ru-RU"/>
        </w:rPr>
        <w:t xml:space="preserve"> з </w:t>
      </w:r>
      <w:proofErr w:type="spellStart"/>
      <w:r w:rsidRPr="004245D2">
        <w:rPr>
          <w:rFonts w:ascii="Times New Roman" w:eastAsia="Times New Roman" w:hAnsi="Times New Roman" w:cs="Times New Roman"/>
          <w:color w:val="000000"/>
          <w:sz w:val="28"/>
          <w:szCs w:val="28"/>
          <w:lang w:val="ru-RU"/>
        </w:rPr>
        <w:t>якіх</w:t>
      </w:r>
      <w:proofErr w:type="spellEnd"/>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з'яўляецца</w:t>
      </w:r>
      <w:proofErr w:type="spellEnd"/>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архітэктура</w:t>
      </w:r>
      <w:proofErr w:type="spellEnd"/>
      <w:r w:rsidRPr="004245D2">
        <w:rPr>
          <w:rFonts w:ascii="Times New Roman" w:eastAsia="Times New Roman" w:hAnsi="Times New Roman" w:cs="Times New Roman"/>
          <w:color w:val="000000"/>
          <w:sz w:val="28"/>
          <w:szCs w:val="28"/>
          <w:lang w:val="ru-RU"/>
        </w:rPr>
        <w:t xml:space="preserve"> </w:t>
      </w:r>
      <w:r w:rsidRPr="004245D2">
        <w:rPr>
          <w:rFonts w:ascii="Times New Roman" w:eastAsia="Times New Roman" w:hAnsi="Times New Roman" w:cs="Times New Roman"/>
          <w:i/>
          <w:color w:val="000000"/>
          <w:sz w:val="28"/>
          <w:szCs w:val="28"/>
          <w:lang w:val="ru-RU"/>
        </w:rPr>
        <w:t>EfficientNetB</w:t>
      </w:r>
      <w:r w:rsidRPr="004245D2">
        <w:rPr>
          <w:rFonts w:ascii="Times New Roman" w:eastAsia="Times New Roman" w:hAnsi="Times New Roman" w:cs="Times New Roman"/>
          <w:color w:val="000000"/>
          <w:sz w:val="28"/>
          <w:szCs w:val="28"/>
          <w:lang w:val="ru-RU"/>
        </w:rPr>
        <w:t>0.</w:t>
      </w:r>
      <w:r w:rsidR="004245D2" w:rsidRPr="004245D2">
        <w:t xml:space="preserve"> </w:t>
      </w:r>
    </w:p>
    <w:p w14:paraId="550E8547" w14:textId="153FE459" w:rsidR="00FB35C2" w:rsidRPr="004245D2" w:rsidRDefault="004245D2" w:rsidP="004245D2">
      <w:pPr>
        <w:ind w:firstLine="708"/>
        <w:jc w:val="both"/>
        <w:rPr>
          <w:rFonts w:ascii="Times New Roman" w:eastAsia="Times New Roman" w:hAnsi="Times New Roman" w:cs="Times New Roman"/>
          <w:sz w:val="24"/>
          <w:szCs w:val="24"/>
          <w:lang w:val="ru-RU"/>
        </w:rPr>
      </w:pPr>
      <w:proofErr w:type="spellStart"/>
      <w:r w:rsidRPr="004245D2">
        <w:rPr>
          <w:rFonts w:ascii="Times New Roman" w:eastAsia="Times New Roman" w:hAnsi="Times New Roman" w:cs="Times New Roman"/>
          <w:color w:val="000000"/>
          <w:sz w:val="28"/>
          <w:szCs w:val="28"/>
          <w:lang w:val="ru-RU"/>
        </w:rPr>
        <w:t>Агульны</w:t>
      </w:r>
      <w:proofErr w:type="spellEnd"/>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аб'ём</w:t>
      </w:r>
      <w:proofErr w:type="spellEnd"/>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дысертацыйнай</w:t>
      </w:r>
      <w:proofErr w:type="spellEnd"/>
      <w:r w:rsidRPr="004245D2">
        <w:rPr>
          <w:rFonts w:ascii="Times New Roman" w:eastAsia="Times New Roman" w:hAnsi="Times New Roman" w:cs="Times New Roman"/>
          <w:color w:val="000000"/>
          <w:sz w:val="28"/>
          <w:szCs w:val="28"/>
          <w:lang w:val="ru-RU"/>
        </w:rPr>
        <w:t xml:space="preserve"> работы </w:t>
      </w:r>
      <w:proofErr w:type="spellStart"/>
      <w:r w:rsidRPr="004245D2">
        <w:rPr>
          <w:rFonts w:ascii="Times New Roman" w:eastAsia="Times New Roman" w:hAnsi="Times New Roman" w:cs="Times New Roman"/>
          <w:color w:val="000000"/>
          <w:sz w:val="28"/>
          <w:szCs w:val="28"/>
          <w:lang w:val="ru-RU"/>
        </w:rPr>
        <w:t>складае</w:t>
      </w:r>
      <w:proofErr w:type="spellEnd"/>
      <w:r w:rsidRPr="004245D2">
        <w:rPr>
          <w:rFonts w:ascii="Times New Roman" w:eastAsia="Times New Roman" w:hAnsi="Times New Roman" w:cs="Times New Roman"/>
          <w:color w:val="000000"/>
          <w:sz w:val="28"/>
          <w:szCs w:val="28"/>
          <w:lang w:val="ru-RU"/>
        </w:rPr>
        <w:t xml:space="preserve"> 6</w:t>
      </w:r>
      <w:r w:rsidR="00D53CF5">
        <w:rPr>
          <w:rFonts w:ascii="Times New Roman" w:eastAsia="Times New Roman" w:hAnsi="Times New Roman" w:cs="Times New Roman"/>
          <w:color w:val="000000"/>
          <w:sz w:val="28"/>
          <w:szCs w:val="28"/>
          <w:lang w:val="ru-RU"/>
        </w:rPr>
        <w:t>7</w:t>
      </w:r>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старонак</w:t>
      </w:r>
      <w:proofErr w:type="spellEnd"/>
      <w:r w:rsidRPr="004245D2">
        <w:rPr>
          <w:rFonts w:ascii="Times New Roman" w:eastAsia="Times New Roman" w:hAnsi="Times New Roman" w:cs="Times New Roman"/>
          <w:color w:val="000000"/>
          <w:sz w:val="28"/>
          <w:szCs w:val="28"/>
          <w:lang w:val="ru-RU"/>
        </w:rPr>
        <w:t xml:space="preserve">. З </w:t>
      </w:r>
      <w:proofErr w:type="spellStart"/>
      <w:r w:rsidRPr="004245D2">
        <w:rPr>
          <w:rFonts w:ascii="Times New Roman" w:eastAsia="Times New Roman" w:hAnsi="Times New Roman" w:cs="Times New Roman"/>
          <w:color w:val="000000"/>
          <w:sz w:val="28"/>
          <w:szCs w:val="28"/>
          <w:lang w:val="ru-RU"/>
        </w:rPr>
        <w:t>іх</w:t>
      </w:r>
      <w:proofErr w:type="spellEnd"/>
      <w:r w:rsidRPr="004245D2">
        <w:rPr>
          <w:rFonts w:ascii="Times New Roman" w:eastAsia="Times New Roman" w:hAnsi="Times New Roman" w:cs="Times New Roman"/>
          <w:color w:val="000000"/>
          <w:sz w:val="28"/>
          <w:szCs w:val="28"/>
          <w:lang w:val="ru-RU"/>
        </w:rPr>
        <w:t xml:space="preserve"> 45 </w:t>
      </w:r>
      <w:proofErr w:type="spellStart"/>
      <w:r w:rsidRPr="004245D2">
        <w:rPr>
          <w:rFonts w:ascii="Times New Roman" w:eastAsia="Times New Roman" w:hAnsi="Times New Roman" w:cs="Times New Roman"/>
          <w:color w:val="000000"/>
          <w:sz w:val="28"/>
          <w:szCs w:val="28"/>
          <w:lang w:val="ru-RU"/>
        </w:rPr>
        <w:t>ілюстрацый</w:t>
      </w:r>
      <w:proofErr w:type="spellEnd"/>
      <w:r w:rsidRPr="004245D2">
        <w:rPr>
          <w:rFonts w:ascii="Times New Roman" w:eastAsia="Times New Roman" w:hAnsi="Times New Roman" w:cs="Times New Roman"/>
          <w:color w:val="000000"/>
          <w:sz w:val="28"/>
          <w:szCs w:val="28"/>
          <w:lang w:val="ru-RU"/>
        </w:rPr>
        <w:t xml:space="preserve"> на 38 </w:t>
      </w:r>
      <w:proofErr w:type="spellStart"/>
      <w:r w:rsidRPr="004245D2">
        <w:rPr>
          <w:rFonts w:ascii="Times New Roman" w:eastAsia="Times New Roman" w:hAnsi="Times New Roman" w:cs="Times New Roman"/>
          <w:color w:val="000000"/>
          <w:sz w:val="28"/>
          <w:szCs w:val="28"/>
          <w:lang w:val="ru-RU"/>
        </w:rPr>
        <w:t>старонках</w:t>
      </w:r>
      <w:proofErr w:type="spellEnd"/>
      <w:r w:rsidRPr="004245D2">
        <w:rPr>
          <w:rFonts w:ascii="Times New Roman" w:eastAsia="Times New Roman" w:hAnsi="Times New Roman" w:cs="Times New Roman"/>
          <w:color w:val="000000"/>
          <w:sz w:val="28"/>
          <w:szCs w:val="28"/>
          <w:lang w:val="ru-RU"/>
        </w:rPr>
        <w:t xml:space="preserve">, 4 </w:t>
      </w:r>
      <w:proofErr w:type="spellStart"/>
      <w:r w:rsidRPr="004245D2">
        <w:rPr>
          <w:rFonts w:ascii="Times New Roman" w:eastAsia="Times New Roman" w:hAnsi="Times New Roman" w:cs="Times New Roman"/>
          <w:color w:val="000000"/>
          <w:sz w:val="28"/>
          <w:szCs w:val="28"/>
          <w:lang w:val="ru-RU"/>
        </w:rPr>
        <w:t>табліц</w:t>
      </w:r>
      <w:proofErr w:type="spellEnd"/>
      <w:r w:rsidRPr="004245D2">
        <w:rPr>
          <w:rFonts w:ascii="Times New Roman" w:eastAsia="Times New Roman" w:hAnsi="Times New Roman" w:cs="Times New Roman"/>
          <w:color w:val="000000"/>
          <w:sz w:val="28"/>
          <w:szCs w:val="28"/>
          <w:lang w:val="ru-RU"/>
        </w:rPr>
        <w:t xml:space="preserve"> на 4 </w:t>
      </w:r>
      <w:proofErr w:type="spellStart"/>
      <w:r w:rsidRPr="004245D2">
        <w:rPr>
          <w:rFonts w:ascii="Times New Roman" w:eastAsia="Times New Roman" w:hAnsi="Times New Roman" w:cs="Times New Roman"/>
          <w:color w:val="000000"/>
          <w:sz w:val="28"/>
          <w:szCs w:val="28"/>
          <w:lang w:val="ru-RU"/>
        </w:rPr>
        <w:t>старонках</w:t>
      </w:r>
      <w:proofErr w:type="spellEnd"/>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бібліяграфічны</w:t>
      </w:r>
      <w:proofErr w:type="spellEnd"/>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спіс</w:t>
      </w:r>
      <w:proofErr w:type="spellEnd"/>
      <w:r w:rsidRPr="004245D2">
        <w:rPr>
          <w:rFonts w:ascii="Times New Roman" w:eastAsia="Times New Roman" w:hAnsi="Times New Roman" w:cs="Times New Roman"/>
          <w:color w:val="000000"/>
          <w:sz w:val="28"/>
          <w:szCs w:val="28"/>
          <w:lang w:val="ru-RU"/>
        </w:rPr>
        <w:t xml:space="preserve"> з 39 </w:t>
      </w:r>
      <w:proofErr w:type="spellStart"/>
      <w:r w:rsidRPr="004245D2">
        <w:rPr>
          <w:rFonts w:ascii="Times New Roman" w:eastAsia="Times New Roman" w:hAnsi="Times New Roman" w:cs="Times New Roman"/>
          <w:color w:val="000000"/>
          <w:sz w:val="28"/>
          <w:szCs w:val="28"/>
          <w:lang w:val="ru-RU"/>
        </w:rPr>
        <w:t>назваў</w:t>
      </w:r>
      <w:proofErr w:type="spellEnd"/>
      <w:r w:rsidRPr="004245D2">
        <w:rPr>
          <w:rFonts w:ascii="Times New Roman" w:eastAsia="Times New Roman" w:hAnsi="Times New Roman" w:cs="Times New Roman"/>
          <w:color w:val="000000"/>
          <w:sz w:val="28"/>
          <w:szCs w:val="28"/>
          <w:lang w:val="ru-RU"/>
        </w:rPr>
        <w:t xml:space="preserve"> на 3 </w:t>
      </w:r>
      <w:proofErr w:type="spellStart"/>
      <w:r w:rsidRPr="004245D2">
        <w:rPr>
          <w:rFonts w:ascii="Times New Roman" w:eastAsia="Times New Roman" w:hAnsi="Times New Roman" w:cs="Times New Roman"/>
          <w:color w:val="000000"/>
          <w:sz w:val="28"/>
          <w:szCs w:val="28"/>
          <w:lang w:val="ru-RU"/>
        </w:rPr>
        <w:t>старонках</w:t>
      </w:r>
      <w:proofErr w:type="spellEnd"/>
      <w:r w:rsidRPr="004245D2">
        <w:rPr>
          <w:rFonts w:ascii="Times New Roman" w:eastAsia="Times New Roman" w:hAnsi="Times New Roman" w:cs="Times New Roman"/>
          <w:color w:val="000000"/>
          <w:sz w:val="28"/>
          <w:szCs w:val="28"/>
          <w:lang w:val="ru-RU"/>
        </w:rPr>
        <w:t xml:space="preserve">, </w:t>
      </w:r>
      <w:r w:rsidR="0076589E">
        <w:rPr>
          <w:rFonts w:ascii="Times New Roman" w:eastAsia="Times New Roman" w:hAnsi="Times New Roman" w:cs="Times New Roman"/>
          <w:color w:val="000000"/>
          <w:sz w:val="28"/>
          <w:szCs w:val="28"/>
          <w:lang w:val="ru-RU"/>
        </w:rPr>
        <w:t>1</w:t>
      </w:r>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дадат</w:t>
      </w:r>
      <w:r w:rsidR="0076589E">
        <w:rPr>
          <w:rFonts w:ascii="Times New Roman" w:eastAsia="Times New Roman" w:hAnsi="Times New Roman" w:cs="Times New Roman"/>
          <w:color w:val="000000"/>
          <w:sz w:val="28"/>
          <w:szCs w:val="28"/>
          <w:lang w:val="ru-RU"/>
        </w:rPr>
        <w:t>о</w:t>
      </w:r>
      <w:r w:rsidRPr="004245D2">
        <w:rPr>
          <w:rFonts w:ascii="Times New Roman" w:eastAsia="Times New Roman" w:hAnsi="Times New Roman" w:cs="Times New Roman"/>
          <w:color w:val="000000"/>
          <w:sz w:val="28"/>
          <w:szCs w:val="28"/>
          <w:lang w:val="ru-RU"/>
        </w:rPr>
        <w:t>к</w:t>
      </w:r>
      <w:proofErr w:type="spellEnd"/>
      <w:r w:rsidRPr="004245D2">
        <w:rPr>
          <w:rFonts w:ascii="Times New Roman" w:eastAsia="Times New Roman" w:hAnsi="Times New Roman" w:cs="Times New Roman"/>
          <w:color w:val="000000"/>
          <w:sz w:val="28"/>
          <w:szCs w:val="28"/>
          <w:lang w:val="ru-RU"/>
        </w:rPr>
        <w:t xml:space="preserve"> на </w:t>
      </w:r>
      <w:r w:rsidR="0076589E">
        <w:rPr>
          <w:rFonts w:ascii="Times New Roman" w:eastAsia="Times New Roman" w:hAnsi="Times New Roman" w:cs="Times New Roman"/>
          <w:color w:val="000000"/>
          <w:sz w:val="28"/>
          <w:szCs w:val="28"/>
          <w:lang w:val="ru-RU"/>
        </w:rPr>
        <w:t>2</w:t>
      </w:r>
      <w:r w:rsidRPr="004245D2">
        <w:rPr>
          <w:rFonts w:ascii="Times New Roman" w:eastAsia="Times New Roman" w:hAnsi="Times New Roman" w:cs="Times New Roman"/>
          <w:color w:val="000000"/>
          <w:sz w:val="28"/>
          <w:szCs w:val="28"/>
          <w:lang w:val="ru-RU"/>
        </w:rPr>
        <w:t xml:space="preserve"> </w:t>
      </w:r>
      <w:proofErr w:type="spellStart"/>
      <w:r w:rsidRPr="004245D2">
        <w:rPr>
          <w:rFonts w:ascii="Times New Roman" w:eastAsia="Times New Roman" w:hAnsi="Times New Roman" w:cs="Times New Roman"/>
          <w:color w:val="000000"/>
          <w:sz w:val="28"/>
          <w:szCs w:val="28"/>
          <w:lang w:val="ru-RU"/>
        </w:rPr>
        <w:t>старонках</w:t>
      </w:r>
      <w:proofErr w:type="spellEnd"/>
      <w:r w:rsidRPr="004245D2">
        <w:rPr>
          <w:rFonts w:ascii="Times New Roman" w:eastAsia="Times New Roman" w:hAnsi="Times New Roman" w:cs="Times New Roman"/>
          <w:color w:val="000000"/>
          <w:sz w:val="28"/>
          <w:szCs w:val="28"/>
          <w:lang w:val="ru-RU"/>
        </w:rPr>
        <w:t>.</w:t>
      </w:r>
      <w:r w:rsidR="00D74112">
        <w:rPr>
          <w:rFonts w:ascii="Times New Roman" w:eastAsia="Times New Roman" w:hAnsi="Times New Roman" w:cs="Times New Roman"/>
          <w:b/>
          <w:sz w:val="28"/>
          <w:szCs w:val="28"/>
        </w:rPr>
        <w:br w:type="page"/>
      </w:r>
    </w:p>
    <w:p w14:paraId="291BD0F5" w14:textId="45C99DFF" w:rsidR="00C66E0E" w:rsidRPr="003E3024" w:rsidRDefault="00C66E0E" w:rsidP="00595665">
      <w:pPr>
        <w:jc w:val="center"/>
        <w:rPr>
          <w:rFonts w:ascii="Times New Roman" w:eastAsia="Times New Roman" w:hAnsi="Times New Roman" w:cs="Times New Roman"/>
          <w:sz w:val="24"/>
          <w:szCs w:val="24"/>
          <w:lang w:val="en-US"/>
        </w:rPr>
      </w:pPr>
      <w:r w:rsidRPr="003E3024">
        <w:rPr>
          <w:rFonts w:ascii="Times New Roman" w:eastAsia="Times New Roman" w:hAnsi="Times New Roman" w:cs="Times New Roman"/>
          <w:b/>
          <w:bCs/>
          <w:color w:val="000000"/>
          <w:sz w:val="28"/>
          <w:szCs w:val="28"/>
          <w:lang w:val="en-US"/>
        </w:rPr>
        <w:lastRenderedPageBreak/>
        <w:t xml:space="preserve">GENERAL </w:t>
      </w:r>
      <w:r w:rsidR="0076589E">
        <w:rPr>
          <w:rFonts w:ascii="Times New Roman" w:eastAsia="Times New Roman" w:hAnsi="Times New Roman" w:cs="Times New Roman"/>
          <w:b/>
          <w:bCs/>
          <w:color w:val="000000"/>
          <w:sz w:val="28"/>
          <w:szCs w:val="28"/>
          <w:lang w:val="en-US"/>
        </w:rPr>
        <w:t>THESIS</w:t>
      </w:r>
      <w:r w:rsidRPr="003E3024">
        <w:rPr>
          <w:rFonts w:ascii="Times New Roman" w:eastAsia="Times New Roman" w:hAnsi="Times New Roman" w:cs="Times New Roman"/>
          <w:b/>
          <w:bCs/>
          <w:color w:val="000000"/>
          <w:sz w:val="28"/>
          <w:szCs w:val="28"/>
          <w:lang w:val="en-US"/>
        </w:rPr>
        <w:t xml:space="preserve"> </w:t>
      </w:r>
      <w:r w:rsidR="0076589E">
        <w:rPr>
          <w:rFonts w:ascii="Times New Roman" w:eastAsia="Times New Roman" w:hAnsi="Times New Roman" w:cs="Times New Roman"/>
          <w:b/>
          <w:bCs/>
          <w:color w:val="000000"/>
          <w:sz w:val="28"/>
          <w:szCs w:val="28"/>
          <w:lang w:val="en-US"/>
        </w:rPr>
        <w:t>CHARACTERISTICS</w:t>
      </w:r>
    </w:p>
    <w:p w14:paraId="2B2C0A84" w14:textId="77777777" w:rsidR="00C66E0E" w:rsidRPr="003E3024" w:rsidRDefault="00C66E0E" w:rsidP="00595665">
      <w:pPr>
        <w:rPr>
          <w:rFonts w:ascii="Times New Roman" w:eastAsia="Times New Roman" w:hAnsi="Times New Roman" w:cs="Times New Roman"/>
          <w:sz w:val="24"/>
          <w:szCs w:val="24"/>
          <w:lang w:val="en-US"/>
        </w:rPr>
      </w:pPr>
    </w:p>
    <w:p w14:paraId="539C36AE" w14:textId="06A24C4F" w:rsidR="00C66E0E" w:rsidRPr="003E3024" w:rsidRDefault="00C66E0E" w:rsidP="00595665">
      <w:pPr>
        <w:ind w:firstLine="708"/>
        <w:jc w:val="both"/>
        <w:rPr>
          <w:rFonts w:ascii="Times New Roman" w:eastAsia="Times New Roman" w:hAnsi="Times New Roman" w:cs="Times New Roman"/>
          <w:sz w:val="24"/>
          <w:szCs w:val="24"/>
          <w:lang w:val="en-US"/>
        </w:rPr>
      </w:pPr>
      <w:r w:rsidRPr="003E3024">
        <w:rPr>
          <w:rFonts w:ascii="Times New Roman" w:eastAsia="Times New Roman" w:hAnsi="Times New Roman" w:cs="Times New Roman"/>
          <w:b/>
          <w:bCs/>
          <w:color w:val="000000"/>
          <w:sz w:val="28"/>
          <w:szCs w:val="28"/>
          <w:lang w:val="en-US"/>
        </w:rPr>
        <w:t xml:space="preserve">Key words: </w:t>
      </w:r>
      <w:r w:rsidR="003E3024" w:rsidRPr="003E3024">
        <w:rPr>
          <w:rFonts w:ascii="Times New Roman" w:eastAsia="Times New Roman" w:hAnsi="Times New Roman" w:cs="Times New Roman"/>
          <w:color w:val="000000"/>
          <w:sz w:val="28"/>
          <w:szCs w:val="28"/>
          <w:lang w:val="en-US"/>
        </w:rPr>
        <w:t>NEURAL NETWORKS, CONVOLUTIONAL NEURAL NETWORKS, CLASSIFICATION, EMOTION RECOGNITION, FACE RECOGNITION, MACHINE LEARNING. </w:t>
      </w:r>
    </w:p>
    <w:p w14:paraId="2AEA8B0D" w14:textId="4AE4BEE6" w:rsidR="00C66E0E" w:rsidRPr="003E3024" w:rsidRDefault="00C66E0E" w:rsidP="00595665">
      <w:pPr>
        <w:ind w:firstLine="708"/>
        <w:jc w:val="both"/>
        <w:rPr>
          <w:rFonts w:ascii="Times New Roman" w:eastAsia="Times New Roman" w:hAnsi="Times New Roman" w:cs="Times New Roman"/>
          <w:sz w:val="24"/>
          <w:szCs w:val="24"/>
          <w:lang w:val="en-US"/>
        </w:rPr>
      </w:pPr>
      <w:r w:rsidRPr="003E3024">
        <w:rPr>
          <w:rFonts w:ascii="Times New Roman" w:eastAsia="Times New Roman" w:hAnsi="Times New Roman" w:cs="Times New Roman"/>
          <w:b/>
          <w:bCs/>
          <w:color w:val="000000"/>
          <w:sz w:val="28"/>
          <w:szCs w:val="28"/>
          <w:lang w:val="en-US"/>
        </w:rPr>
        <w:t>Purpose of work</w:t>
      </w:r>
      <w:r w:rsidRPr="003E3024">
        <w:rPr>
          <w:rFonts w:ascii="Times New Roman" w:eastAsia="Times New Roman" w:hAnsi="Times New Roman" w:cs="Times New Roman"/>
          <w:color w:val="000000"/>
          <w:sz w:val="28"/>
          <w:szCs w:val="28"/>
          <w:lang w:val="en-US"/>
        </w:rPr>
        <w:t xml:space="preserve"> </w:t>
      </w:r>
      <w:r w:rsidR="0035606D" w:rsidRPr="003E3024">
        <w:rPr>
          <w:rFonts w:ascii="Times New Roman" w:eastAsia="Times New Roman" w:hAnsi="Times New Roman" w:cs="Times New Roman"/>
          <w:color w:val="000000"/>
          <w:sz w:val="28"/>
          <w:szCs w:val="28"/>
          <w:lang w:val="en-US"/>
        </w:rPr>
        <w:t xml:space="preserve">– </w:t>
      </w:r>
      <w:r w:rsidRPr="003E3024">
        <w:rPr>
          <w:rFonts w:ascii="Times New Roman" w:eastAsia="Times New Roman" w:hAnsi="Times New Roman" w:cs="Times New Roman"/>
          <w:color w:val="000000"/>
          <w:sz w:val="28"/>
          <w:szCs w:val="28"/>
          <w:lang w:val="en-US"/>
        </w:rPr>
        <w:t>create the system, which will detect faces and emotions of a particular number of people, stored in a database and covered by the camera view (</w:t>
      </w:r>
      <w:proofErr w:type="spellStart"/>
      <w:r w:rsidRPr="003E3024">
        <w:rPr>
          <w:rFonts w:ascii="Times New Roman" w:eastAsia="Times New Roman" w:hAnsi="Times New Roman" w:cs="Times New Roman"/>
          <w:color w:val="000000"/>
          <w:sz w:val="28"/>
          <w:szCs w:val="28"/>
          <w:lang w:val="en-US"/>
        </w:rPr>
        <w:t>cctv</w:t>
      </w:r>
      <w:proofErr w:type="spellEnd"/>
      <w:r w:rsidRPr="003E3024">
        <w:rPr>
          <w:rFonts w:ascii="Times New Roman" w:eastAsia="Times New Roman" w:hAnsi="Times New Roman" w:cs="Times New Roman"/>
          <w:color w:val="000000"/>
          <w:sz w:val="28"/>
          <w:szCs w:val="28"/>
          <w:lang w:val="en-US"/>
        </w:rPr>
        <w:t xml:space="preserve"> cameras) in real situations, in real time.</w:t>
      </w:r>
    </w:p>
    <w:p w14:paraId="02E54366" w14:textId="77777777" w:rsidR="00C66E0E" w:rsidRPr="003E3024" w:rsidRDefault="00C66E0E" w:rsidP="00595665">
      <w:pPr>
        <w:ind w:firstLine="708"/>
        <w:jc w:val="both"/>
        <w:rPr>
          <w:rFonts w:ascii="Times New Roman" w:eastAsia="Times New Roman" w:hAnsi="Times New Roman" w:cs="Times New Roman"/>
          <w:sz w:val="24"/>
          <w:szCs w:val="24"/>
          <w:lang w:val="en-US"/>
        </w:rPr>
      </w:pPr>
      <w:r w:rsidRPr="003E3024">
        <w:rPr>
          <w:rFonts w:ascii="Times New Roman" w:eastAsia="Times New Roman" w:hAnsi="Times New Roman" w:cs="Times New Roman"/>
          <w:b/>
          <w:bCs/>
          <w:color w:val="000000"/>
          <w:sz w:val="28"/>
          <w:szCs w:val="28"/>
          <w:lang w:val="en-US"/>
        </w:rPr>
        <w:t xml:space="preserve">Relevance </w:t>
      </w:r>
      <w:r w:rsidRPr="003E3024">
        <w:rPr>
          <w:rFonts w:ascii="Times New Roman" w:eastAsia="Times New Roman" w:hAnsi="Times New Roman" w:cs="Times New Roman"/>
          <w:color w:val="000000"/>
          <w:sz w:val="28"/>
          <w:szCs w:val="28"/>
          <w:lang w:val="en-US"/>
        </w:rPr>
        <w:t xml:space="preserve">consist from improving systems of video analytics, security complexes, forensics, systems of virtual reality, systems of person identification and </w:t>
      </w:r>
      <w:r w:rsidR="00856F3A" w:rsidRPr="003E3024">
        <w:rPr>
          <w:rFonts w:ascii="Times New Roman" w:eastAsia="Times New Roman" w:hAnsi="Times New Roman" w:cs="Times New Roman"/>
          <w:color w:val="000000"/>
          <w:sz w:val="28"/>
          <w:szCs w:val="28"/>
          <w:lang w:val="en-US"/>
        </w:rPr>
        <w:br/>
      </w:r>
      <w:r w:rsidRPr="003E3024">
        <w:rPr>
          <w:rFonts w:ascii="Times New Roman" w:eastAsia="Times New Roman" w:hAnsi="Times New Roman" w:cs="Times New Roman"/>
          <w:color w:val="000000"/>
          <w:sz w:val="28"/>
          <w:szCs w:val="28"/>
          <w:lang w:val="en-US"/>
        </w:rPr>
        <w:t>verification on mobile devices through modern approaches based on neural networks.</w:t>
      </w:r>
    </w:p>
    <w:p w14:paraId="30575315" w14:textId="77777777" w:rsidR="00C66E0E" w:rsidRPr="003E3024" w:rsidRDefault="00C66E0E" w:rsidP="00595665">
      <w:pPr>
        <w:ind w:firstLine="708"/>
        <w:jc w:val="both"/>
        <w:rPr>
          <w:rFonts w:ascii="Times New Roman" w:eastAsia="Times New Roman" w:hAnsi="Times New Roman" w:cs="Times New Roman"/>
          <w:color w:val="000000"/>
          <w:sz w:val="28"/>
          <w:szCs w:val="28"/>
          <w:lang w:val="en-US"/>
        </w:rPr>
      </w:pPr>
      <w:r w:rsidRPr="003E3024">
        <w:rPr>
          <w:rFonts w:ascii="Times New Roman" w:eastAsia="Times New Roman" w:hAnsi="Times New Roman" w:cs="Times New Roman"/>
          <w:b/>
          <w:bCs/>
          <w:color w:val="000000"/>
          <w:sz w:val="28"/>
          <w:szCs w:val="28"/>
          <w:lang w:val="en-US"/>
        </w:rPr>
        <w:t xml:space="preserve">Target </w:t>
      </w:r>
      <w:r w:rsidRPr="003E3024">
        <w:rPr>
          <w:rFonts w:ascii="Times New Roman" w:eastAsia="Times New Roman" w:hAnsi="Times New Roman" w:cs="Times New Roman"/>
          <w:color w:val="000000"/>
          <w:sz w:val="28"/>
          <w:szCs w:val="28"/>
          <w:lang w:val="en-US"/>
        </w:rPr>
        <w:t>of the research is approaches and methods face expression recognition.</w:t>
      </w:r>
    </w:p>
    <w:p w14:paraId="211B1ADC" w14:textId="77777777" w:rsidR="00C66E0E" w:rsidRPr="003E3024" w:rsidRDefault="00C66E0E" w:rsidP="00595665">
      <w:pPr>
        <w:ind w:firstLine="708"/>
        <w:jc w:val="both"/>
        <w:rPr>
          <w:rFonts w:ascii="Times New Roman" w:eastAsia="Times New Roman" w:hAnsi="Times New Roman" w:cs="Times New Roman"/>
          <w:sz w:val="24"/>
          <w:szCs w:val="24"/>
          <w:lang w:val="en-US"/>
        </w:rPr>
      </w:pPr>
      <w:r w:rsidRPr="003E3024">
        <w:rPr>
          <w:rFonts w:ascii="Times New Roman" w:eastAsia="Times New Roman" w:hAnsi="Times New Roman" w:cs="Times New Roman"/>
          <w:b/>
          <w:bCs/>
          <w:color w:val="000000"/>
          <w:sz w:val="28"/>
          <w:szCs w:val="28"/>
          <w:lang w:val="en-US"/>
        </w:rPr>
        <w:t xml:space="preserve">Subject </w:t>
      </w:r>
      <w:r w:rsidRPr="003E3024">
        <w:rPr>
          <w:rFonts w:ascii="Times New Roman" w:eastAsia="Times New Roman" w:hAnsi="Times New Roman" w:cs="Times New Roman"/>
          <w:color w:val="000000"/>
          <w:sz w:val="28"/>
          <w:szCs w:val="28"/>
          <w:lang w:val="en-US"/>
        </w:rPr>
        <w:t>of the research is architectures of neural networks for emotions</w:t>
      </w:r>
      <w:r w:rsidRPr="003E3024">
        <w:rPr>
          <w:rFonts w:ascii="Times New Roman" w:eastAsia="Times New Roman" w:hAnsi="Times New Roman" w:cs="Times New Roman"/>
          <w:color w:val="000000"/>
          <w:sz w:val="28"/>
          <w:szCs w:val="28"/>
          <w:lang w:val="en-US"/>
        </w:rPr>
        <w:br/>
        <w:t xml:space="preserve"> recognition.</w:t>
      </w:r>
    </w:p>
    <w:p w14:paraId="603DCF2A" w14:textId="77777777" w:rsidR="009100E0" w:rsidRDefault="00C66E0E" w:rsidP="004245D2">
      <w:pPr>
        <w:ind w:firstLine="708"/>
        <w:jc w:val="both"/>
        <w:rPr>
          <w:rFonts w:ascii="Times New Roman" w:eastAsia="Times New Roman" w:hAnsi="Times New Roman" w:cs="Times New Roman"/>
          <w:color w:val="000000"/>
          <w:sz w:val="28"/>
          <w:szCs w:val="28"/>
          <w:lang w:val="en-US"/>
        </w:rPr>
      </w:pPr>
      <w:r w:rsidRPr="003E3024">
        <w:rPr>
          <w:rFonts w:ascii="Times New Roman" w:eastAsia="Times New Roman" w:hAnsi="Times New Roman" w:cs="Times New Roman"/>
          <w:b/>
          <w:bCs/>
          <w:color w:val="000000"/>
          <w:sz w:val="28"/>
          <w:szCs w:val="28"/>
          <w:lang w:val="en-US"/>
        </w:rPr>
        <w:t>Results and originality</w:t>
      </w:r>
      <w:r w:rsidRPr="003E3024">
        <w:rPr>
          <w:rFonts w:ascii="Times New Roman" w:eastAsia="Times New Roman" w:hAnsi="Times New Roman" w:cs="Times New Roman"/>
          <w:color w:val="000000"/>
          <w:sz w:val="28"/>
          <w:szCs w:val="28"/>
          <w:lang w:val="en-US"/>
        </w:rPr>
        <w:t xml:space="preserve"> </w:t>
      </w:r>
    </w:p>
    <w:p w14:paraId="366941D9" w14:textId="2E111420" w:rsidR="004245D2" w:rsidRDefault="00C66E0E" w:rsidP="004245D2">
      <w:pPr>
        <w:ind w:firstLine="708"/>
        <w:jc w:val="both"/>
        <w:rPr>
          <w:rFonts w:ascii="Times New Roman" w:eastAsia="Times New Roman" w:hAnsi="Times New Roman" w:cs="Times New Roman"/>
          <w:sz w:val="28"/>
          <w:szCs w:val="28"/>
          <w:lang w:val="en-US"/>
        </w:rPr>
      </w:pPr>
      <w:r w:rsidRPr="003E3024">
        <w:rPr>
          <w:rFonts w:ascii="Times New Roman" w:eastAsia="Times New Roman" w:hAnsi="Times New Roman" w:cs="Times New Roman"/>
          <w:color w:val="000000"/>
          <w:sz w:val="28"/>
          <w:szCs w:val="28"/>
          <w:lang w:val="en-US"/>
        </w:rPr>
        <w:t xml:space="preserve">Developed 7 class emotions recognition system with 0.67 </w:t>
      </w:r>
      <w:r w:rsidRPr="004245D2">
        <w:rPr>
          <w:rFonts w:ascii="Times New Roman" w:eastAsia="Times New Roman" w:hAnsi="Times New Roman" w:cs="Times New Roman"/>
          <w:color w:val="000000"/>
          <w:sz w:val="28"/>
          <w:szCs w:val="28"/>
          <w:lang w:val="en-US"/>
        </w:rPr>
        <w:t xml:space="preserve">weighted accuracy, that outperform similar base systems with accuracy 0.64. </w:t>
      </w:r>
      <w:proofErr w:type="gramStart"/>
      <w:r w:rsidRPr="004245D2">
        <w:rPr>
          <w:rFonts w:ascii="Times New Roman" w:eastAsia="Times New Roman" w:hAnsi="Times New Roman" w:cs="Times New Roman"/>
          <w:color w:val="000000"/>
          <w:sz w:val="28"/>
          <w:szCs w:val="28"/>
          <w:lang w:val="en-US"/>
        </w:rPr>
        <w:t>Also</w:t>
      </w:r>
      <w:proofErr w:type="gramEnd"/>
      <w:r w:rsidRPr="004245D2">
        <w:rPr>
          <w:rFonts w:ascii="Times New Roman" w:eastAsia="Times New Roman" w:hAnsi="Times New Roman" w:cs="Times New Roman"/>
          <w:color w:val="000000"/>
          <w:sz w:val="28"/>
          <w:szCs w:val="28"/>
          <w:lang w:val="en-US"/>
        </w:rPr>
        <w:t xml:space="preserve"> one of the advantages given system is a speed of data processing and amount of utilized computational resources. Originality of research consists in using generative-</w:t>
      </w:r>
      <w:r w:rsidR="00856F3A" w:rsidRPr="004245D2">
        <w:rPr>
          <w:rFonts w:ascii="Times New Roman" w:eastAsia="Times New Roman" w:hAnsi="Times New Roman" w:cs="Times New Roman"/>
          <w:color w:val="000000"/>
          <w:sz w:val="28"/>
          <w:szCs w:val="28"/>
          <w:lang w:val="en-US"/>
        </w:rPr>
        <w:br/>
      </w:r>
      <w:r w:rsidRPr="004245D2">
        <w:rPr>
          <w:rFonts w:ascii="Times New Roman" w:eastAsia="Times New Roman" w:hAnsi="Times New Roman" w:cs="Times New Roman"/>
          <w:color w:val="000000"/>
          <w:sz w:val="28"/>
          <w:szCs w:val="28"/>
          <w:lang w:val="en-US"/>
        </w:rPr>
        <w:t>adversarial neural networks models in training data preparation and improved architectures of neural networks for classification tasks (EfficientNetB0)</w:t>
      </w:r>
      <w:r w:rsidR="004245D2" w:rsidRPr="004245D2">
        <w:rPr>
          <w:rFonts w:ascii="Times New Roman" w:eastAsia="Times New Roman" w:hAnsi="Times New Roman" w:cs="Times New Roman"/>
          <w:sz w:val="28"/>
          <w:szCs w:val="28"/>
          <w:lang w:val="en-US"/>
        </w:rPr>
        <w:t>.</w:t>
      </w:r>
    </w:p>
    <w:p w14:paraId="45E728F3" w14:textId="4B23F574" w:rsidR="0092573A" w:rsidRPr="004245D2" w:rsidRDefault="004245D2" w:rsidP="004245D2">
      <w:pPr>
        <w:ind w:firstLine="708"/>
        <w:jc w:val="both"/>
        <w:rPr>
          <w:rFonts w:ascii="Times New Roman" w:eastAsia="Times New Roman" w:hAnsi="Times New Roman" w:cs="Times New Roman"/>
          <w:sz w:val="28"/>
          <w:szCs w:val="28"/>
          <w:lang w:val="en-US"/>
        </w:rPr>
      </w:pPr>
      <w:r w:rsidRPr="004245D2">
        <w:rPr>
          <w:rFonts w:ascii="Times New Roman" w:eastAsia="Times New Roman" w:hAnsi="Times New Roman" w:cs="Times New Roman"/>
          <w:sz w:val="28"/>
          <w:szCs w:val="28"/>
          <w:lang w:val="en-US"/>
        </w:rPr>
        <w:t xml:space="preserve"> Master thesis consists from 6</w:t>
      </w:r>
      <w:r w:rsidR="00D53CF5" w:rsidRPr="00D53CF5">
        <w:rPr>
          <w:rFonts w:ascii="Times New Roman" w:eastAsia="Times New Roman" w:hAnsi="Times New Roman" w:cs="Times New Roman"/>
          <w:sz w:val="28"/>
          <w:szCs w:val="28"/>
          <w:lang w:val="en-US"/>
        </w:rPr>
        <w:t>7</w:t>
      </w:r>
      <w:r w:rsidRPr="004245D2">
        <w:rPr>
          <w:rFonts w:ascii="Times New Roman" w:eastAsia="Times New Roman" w:hAnsi="Times New Roman" w:cs="Times New Roman"/>
          <w:sz w:val="28"/>
          <w:szCs w:val="28"/>
          <w:lang w:val="en-US"/>
        </w:rPr>
        <w:t xml:space="preserve"> pages (45 illustrations on 38 pages, 4 tables on 4 pages, bibliographic list with 39 titles on 3 pages, </w:t>
      </w:r>
      <w:r w:rsidR="0076589E" w:rsidRPr="0076589E">
        <w:rPr>
          <w:rFonts w:ascii="Times New Roman" w:eastAsia="Times New Roman" w:hAnsi="Times New Roman" w:cs="Times New Roman"/>
          <w:sz w:val="28"/>
          <w:szCs w:val="28"/>
          <w:lang w:val="en-US"/>
        </w:rPr>
        <w:t xml:space="preserve">1 </w:t>
      </w:r>
      <w:r w:rsidRPr="004245D2">
        <w:rPr>
          <w:rFonts w:ascii="Times New Roman" w:eastAsia="Times New Roman" w:hAnsi="Times New Roman" w:cs="Times New Roman"/>
          <w:sz w:val="28"/>
          <w:szCs w:val="28"/>
          <w:lang w:val="en-US"/>
        </w:rPr>
        <w:t>application</w:t>
      </w:r>
      <w:r w:rsidR="0076589E" w:rsidRPr="0076589E">
        <w:rPr>
          <w:rFonts w:ascii="Times New Roman" w:eastAsia="Times New Roman" w:hAnsi="Times New Roman" w:cs="Times New Roman"/>
          <w:sz w:val="28"/>
          <w:szCs w:val="28"/>
          <w:lang w:val="en-US"/>
        </w:rPr>
        <w:t xml:space="preserve"> </w:t>
      </w:r>
      <w:r w:rsidRPr="004245D2">
        <w:rPr>
          <w:rFonts w:ascii="Times New Roman" w:eastAsia="Times New Roman" w:hAnsi="Times New Roman" w:cs="Times New Roman"/>
          <w:sz w:val="28"/>
          <w:szCs w:val="28"/>
          <w:lang w:val="en-US"/>
        </w:rPr>
        <w:t xml:space="preserve">on </w:t>
      </w:r>
      <w:r w:rsidR="0076589E" w:rsidRPr="0076589E">
        <w:rPr>
          <w:rFonts w:ascii="Times New Roman" w:eastAsia="Times New Roman" w:hAnsi="Times New Roman" w:cs="Times New Roman"/>
          <w:sz w:val="28"/>
          <w:szCs w:val="28"/>
          <w:lang w:val="en-US"/>
        </w:rPr>
        <w:t>2</w:t>
      </w:r>
      <w:r w:rsidRPr="004245D2">
        <w:rPr>
          <w:rFonts w:ascii="Times New Roman" w:eastAsia="Times New Roman" w:hAnsi="Times New Roman" w:cs="Times New Roman"/>
          <w:sz w:val="28"/>
          <w:szCs w:val="28"/>
          <w:lang w:val="en-US"/>
        </w:rPr>
        <w:t xml:space="preserve"> pages). </w:t>
      </w:r>
      <w:r w:rsidR="00D74112" w:rsidRPr="003E3024">
        <w:rPr>
          <w:rFonts w:ascii="Times New Roman" w:eastAsia="Times New Roman" w:hAnsi="Times New Roman" w:cs="Times New Roman"/>
          <w:sz w:val="28"/>
          <w:szCs w:val="28"/>
          <w:shd w:val="clear" w:color="auto" w:fill="CCCCCC"/>
          <w:lang w:val="en-US"/>
        </w:rPr>
        <w:br w:type="page"/>
      </w:r>
    </w:p>
    <w:p w14:paraId="501AC6B9" w14:textId="77777777" w:rsidR="0092573A" w:rsidRPr="0062473A" w:rsidRDefault="0092573A" w:rsidP="00595665">
      <w:pPr>
        <w:jc w:val="center"/>
        <w:rPr>
          <w:rFonts w:ascii="Times New Roman" w:eastAsia="Times New Roman" w:hAnsi="Times New Roman" w:cs="Times New Roman"/>
          <w:b/>
          <w:sz w:val="32"/>
          <w:szCs w:val="28"/>
        </w:rPr>
      </w:pPr>
      <w:r w:rsidRPr="0062473A">
        <w:rPr>
          <w:rFonts w:ascii="Times New Roman" w:eastAsia="Times New Roman" w:hAnsi="Times New Roman" w:cs="Times New Roman"/>
          <w:b/>
          <w:sz w:val="32"/>
          <w:szCs w:val="28"/>
        </w:rPr>
        <w:lastRenderedPageBreak/>
        <w:t>ВВЕДЕНИЕ</w:t>
      </w:r>
    </w:p>
    <w:p w14:paraId="2E4675E2" w14:textId="77777777" w:rsidR="0092573A" w:rsidRDefault="0092573A" w:rsidP="00595665">
      <w:pPr>
        <w:jc w:val="both"/>
        <w:rPr>
          <w:rFonts w:ascii="Times New Roman" w:eastAsia="Times New Roman" w:hAnsi="Times New Roman" w:cs="Times New Roman"/>
          <w:b/>
          <w:sz w:val="28"/>
          <w:szCs w:val="28"/>
        </w:rPr>
      </w:pPr>
    </w:p>
    <w:p w14:paraId="60252E4D"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Решение задачи распознавания лиц находит широкое применение в различных сферах человеческой деятельности: системы видеонаблюдения, охранные комплексы, криминалистическая экспертиза, системы виртуальной реальности, системы идентификации и верификации личности в мобильных устройствах и многие другие. На сегодняшний день самые передовые системы распознавания лиц построены на базе глубоких </w:t>
      </w:r>
      <w:proofErr w:type="spellStart"/>
      <w:r>
        <w:rPr>
          <w:rFonts w:ascii="Times New Roman" w:eastAsia="Times New Roman" w:hAnsi="Times New Roman" w:cs="Times New Roman"/>
          <w:sz w:val="28"/>
          <w:szCs w:val="28"/>
        </w:rPr>
        <w:t>св</w:t>
      </w:r>
      <w:proofErr w:type="spellEnd"/>
      <w:r>
        <w:rPr>
          <w:rFonts w:ascii="Times New Roman" w:eastAsia="Times New Roman" w:hAnsi="Times New Roman" w:cs="Times New Roman"/>
          <w:sz w:val="28"/>
          <w:szCs w:val="28"/>
          <w:lang w:val="ru-RU"/>
        </w:rPr>
        <w:t>е</w:t>
      </w:r>
      <w:proofErr w:type="spellStart"/>
      <w:r>
        <w:rPr>
          <w:rFonts w:ascii="Times New Roman" w:eastAsia="Times New Roman" w:hAnsi="Times New Roman" w:cs="Times New Roman"/>
          <w:sz w:val="28"/>
          <w:szCs w:val="28"/>
        </w:rPr>
        <w:t>рточных</w:t>
      </w:r>
      <w:proofErr w:type="spellEnd"/>
      <w:r>
        <w:rPr>
          <w:rFonts w:ascii="Times New Roman" w:eastAsia="Times New Roman" w:hAnsi="Times New Roman" w:cs="Times New Roman"/>
          <w:sz w:val="28"/>
          <w:szCs w:val="28"/>
        </w:rPr>
        <w:t xml:space="preserve"> нейронных сетей показавших результаты, превосходящие результаты человека – эксперта в решении ряда задач компьютерного зрения. Существует ряд широко известных алгоритмов, позволяющих одновременно находить как описывающий </w:t>
      </w:r>
      <w:r w:rsidR="005149EC">
        <w:rPr>
          <w:rFonts w:ascii="Times New Roman" w:eastAsia="Times New Roman" w:hAnsi="Times New Roman" w:cs="Times New Roman"/>
          <w:sz w:val="28"/>
          <w:szCs w:val="28"/>
          <w:lang w:val="ru-RU"/>
        </w:rPr>
        <w:t>бокс</w:t>
      </w:r>
      <w:r>
        <w:rPr>
          <w:rFonts w:ascii="Times New Roman" w:eastAsia="Times New Roman" w:hAnsi="Times New Roman" w:cs="Times New Roman"/>
          <w:sz w:val="28"/>
          <w:szCs w:val="28"/>
        </w:rPr>
        <w:t xml:space="preserve"> лица,</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так и непосредственно особые точки. К таким алгоритмам, например, относятся каскадный алгоритм </w:t>
      </w:r>
      <w:r w:rsidRPr="00D74112">
        <w:rPr>
          <w:rFonts w:ascii="Times New Roman" w:eastAsia="Times New Roman" w:hAnsi="Times New Roman" w:cs="Times New Roman"/>
          <w:i/>
          <w:sz w:val="28"/>
          <w:szCs w:val="28"/>
        </w:rPr>
        <w:t>TCNN</w:t>
      </w:r>
      <w:r>
        <w:rPr>
          <w:rFonts w:ascii="Times New Roman" w:eastAsia="Times New Roman" w:hAnsi="Times New Roman" w:cs="Times New Roman"/>
          <w:sz w:val="28"/>
          <w:szCs w:val="28"/>
        </w:rPr>
        <w:t xml:space="preserve"> [</w:t>
      </w:r>
      <w:r w:rsidR="002465DD">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xml:space="preserve">] и одноэтапный детектор лиц и особых точек </w:t>
      </w:r>
      <w:proofErr w:type="spellStart"/>
      <w:r w:rsidRPr="00D74112">
        <w:rPr>
          <w:rFonts w:ascii="Times New Roman" w:eastAsia="Times New Roman" w:hAnsi="Times New Roman" w:cs="Times New Roman"/>
          <w:i/>
          <w:sz w:val="28"/>
          <w:szCs w:val="28"/>
        </w:rPr>
        <w:t>RetinaFace</w:t>
      </w:r>
      <w:proofErr w:type="spellEnd"/>
      <w:r w:rsidR="00D7411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t>
      </w:r>
      <w:r w:rsidR="002465DD">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w:t>
      </w:r>
    </w:p>
    <w:p w14:paraId="0D6E1997"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Распознавание номеров у машин уже вошло в обиход и активно используется правоохранительными органами, детектирование лиц с помощью программ и компьютера уже давно не новинка, так как во многих крупных компаниях стоит система безопасного входа по идентификации сотрудника посредством </w:t>
      </w:r>
      <w:r w:rsidR="002465DD">
        <w:rPr>
          <w:rFonts w:ascii="Times New Roman" w:eastAsia="Times New Roman" w:hAnsi="Times New Roman" w:cs="Times New Roman"/>
          <w:sz w:val="28"/>
          <w:szCs w:val="28"/>
        </w:rPr>
        <w:br/>
      </w:r>
      <w:r>
        <w:rPr>
          <w:rFonts w:ascii="Times New Roman" w:eastAsia="Times New Roman" w:hAnsi="Times New Roman" w:cs="Times New Roman"/>
          <w:sz w:val="28"/>
          <w:szCs w:val="28"/>
        </w:rPr>
        <w:t xml:space="preserve">фотографий. </w:t>
      </w:r>
    </w:p>
    <w:p w14:paraId="53D8729F"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 один из самых важных прорывов в сфере безопасности был совершен при введении на особо важные объекты камер с распознаванием отрицательных, враждебно настроенных эмоций, которые помогут вычислить преступника, грабителя или террориста. К тому же, распознавание эмоций может быть применено в робототехнике. Робот может правильно реагировать на состояние человека, при этом сделав взаимодействие человека с роботом более естественным и интеллектуальным. </w:t>
      </w:r>
    </w:p>
    <w:p w14:paraId="31B22384"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Особенно актуально правильно определить эмоциональное состояние человека в ситуациях, которые могут быть опасны для жизни. В частности, некоторые современные автомобили содержат систему определения усталости водителя. Такого рода системы позволяют в некоторых случаях избежать аварий, вызванных плохим самочувствием водителя, его невнимательностью или сонливостью. Анализ осуществляется на основе результатов обработки изображений лица человека, полученных с видеокамеры.</w:t>
      </w:r>
    </w:p>
    <w:p w14:paraId="1A094C0F"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Исходя из этого, видно, что данное направление не стоит на месте и успешно развивается. На данный момент значительную нишу в этом научном направлении занимает машинное обучение, в частности нейронные сети. В связи с вышеизложенным, высокую степень актуальности имеет задача разработки </w:t>
      </w:r>
      <w:proofErr w:type="spellStart"/>
      <w:r>
        <w:rPr>
          <w:rFonts w:ascii="Times New Roman" w:eastAsia="Times New Roman" w:hAnsi="Times New Roman" w:cs="Times New Roman"/>
          <w:sz w:val="28"/>
          <w:szCs w:val="28"/>
        </w:rPr>
        <w:t>нейросетевого</w:t>
      </w:r>
      <w:proofErr w:type="spellEnd"/>
      <w:r>
        <w:rPr>
          <w:rFonts w:ascii="Times New Roman" w:eastAsia="Times New Roman" w:hAnsi="Times New Roman" w:cs="Times New Roman"/>
          <w:sz w:val="28"/>
          <w:szCs w:val="28"/>
        </w:rPr>
        <w:t xml:space="preserve"> алгоритма распознавания эмоционального состояния человека по изображениям его лица.</w:t>
      </w:r>
    </w:p>
    <w:p w14:paraId="71B78B67"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Целью исследования </w:t>
      </w:r>
      <w:r>
        <w:rPr>
          <w:rFonts w:ascii="Times New Roman" w:eastAsia="Times New Roman" w:hAnsi="Times New Roman" w:cs="Times New Roman"/>
          <w:sz w:val="28"/>
          <w:szCs w:val="28"/>
        </w:rPr>
        <w:t>является создание системы, которая будет детектировать лица и эмоции определенного круга людей, находящихся в базе данных и попадающих под обзор камеры (например видеонаблюдения) в реальных ситуациях, в реальном времени.</w:t>
      </w:r>
    </w:p>
    <w:p w14:paraId="296BD1D9"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Задачи исследования:</w:t>
      </w:r>
    </w:p>
    <w:p w14:paraId="285E4D2C" w14:textId="77777777" w:rsidR="0092573A" w:rsidRDefault="0092573A" w:rsidP="00595665">
      <w:pPr>
        <w:numPr>
          <w:ilvl w:val="0"/>
          <w:numId w:val="2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Исследование существующих методов распознавания лиц и возможностей использования их в реальных ситуациях</w:t>
      </w:r>
      <w:r w:rsidR="00D739E2">
        <w:rPr>
          <w:rFonts w:ascii="Times New Roman" w:eastAsia="Times New Roman" w:hAnsi="Times New Roman" w:cs="Times New Roman"/>
          <w:sz w:val="28"/>
          <w:szCs w:val="28"/>
          <w:lang w:val="ru-RU"/>
        </w:rPr>
        <w:t>.</w:t>
      </w:r>
    </w:p>
    <w:p w14:paraId="44C35492" w14:textId="77777777" w:rsidR="0092573A" w:rsidRDefault="0092573A" w:rsidP="00595665">
      <w:pPr>
        <w:numPr>
          <w:ilvl w:val="0"/>
          <w:numId w:val="2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Исследование существующих методов распознавания эмоций человека и возможностей использования их в реальных ситуациях</w:t>
      </w:r>
      <w:r w:rsidR="00D739E2">
        <w:rPr>
          <w:rFonts w:ascii="Times New Roman" w:eastAsia="Times New Roman" w:hAnsi="Times New Roman" w:cs="Times New Roman"/>
          <w:sz w:val="28"/>
          <w:szCs w:val="28"/>
          <w:lang w:val="ru-RU"/>
        </w:rPr>
        <w:t>.</w:t>
      </w:r>
    </w:p>
    <w:p w14:paraId="149038BD" w14:textId="77777777" w:rsidR="0092573A" w:rsidRDefault="0092573A" w:rsidP="00595665">
      <w:pPr>
        <w:numPr>
          <w:ilvl w:val="0"/>
          <w:numId w:val="2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собственных моделей распознавания лиц и эмоций на основе существующих</w:t>
      </w:r>
      <w:r w:rsidR="00D739E2">
        <w:rPr>
          <w:rFonts w:ascii="Times New Roman" w:eastAsia="Times New Roman" w:hAnsi="Times New Roman" w:cs="Times New Roman"/>
          <w:sz w:val="28"/>
          <w:szCs w:val="28"/>
          <w:lang w:val="ru-RU"/>
        </w:rPr>
        <w:t>.</w:t>
      </w:r>
    </w:p>
    <w:p w14:paraId="7BDD5A03" w14:textId="77777777" w:rsidR="0092573A" w:rsidRDefault="0092573A" w:rsidP="00595665">
      <w:pPr>
        <w:numPr>
          <w:ilvl w:val="0"/>
          <w:numId w:val="2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Подсчет метрик качества. Попытка улучшения работы данных моделей</w:t>
      </w:r>
      <w:r w:rsidR="00D739E2">
        <w:rPr>
          <w:rFonts w:ascii="Times New Roman" w:eastAsia="Times New Roman" w:hAnsi="Times New Roman" w:cs="Times New Roman"/>
          <w:sz w:val="28"/>
          <w:szCs w:val="28"/>
          <w:lang w:val="ru-RU"/>
        </w:rPr>
        <w:t>.</w:t>
      </w:r>
    </w:p>
    <w:p w14:paraId="75D31D7F" w14:textId="77777777" w:rsidR="0092573A" w:rsidRDefault="0092573A" w:rsidP="00595665">
      <w:pPr>
        <w:numPr>
          <w:ilvl w:val="0"/>
          <w:numId w:val="2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Развертывание работы модели в реальных условиях</w:t>
      </w:r>
      <w:r w:rsidR="00D739E2">
        <w:rPr>
          <w:rFonts w:ascii="Times New Roman" w:eastAsia="Times New Roman" w:hAnsi="Times New Roman" w:cs="Times New Roman"/>
          <w:sz w:val="28"/>
          <w:szCs w:val="28"/>
          <w:lang w:val="ru-RU"/>
        </w:rPr>
        <w:t>.</w:t>
      </w:r>
    </w:p>
    <w:p w14:paraId="3F1F8D71" w14:textId="77777777" w:rsidR="00D74112" w:rsidRPr="00D739E2" w:rsidRDefault="0092573A" w:rsidP="00595665">
      <w:pPr>
        <w:numPr>
          <w:ilvl w:val="0"/>
          <w:numId w:val="2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Тестирование и анализ результатов.</w:t>
      </w:r>
      <w:r w:rsidR="00D74112" w:rsidRPr="00D739E2">
        <w:rPr>
          <w:rFonts w:ascii="Times New Roman" w:eastAsia="Times New Roman" w:hAnsi="Times New Roman" w:cs="Times New Roman"/>
          <w:sz w:val="28"/>
          <w:szCs w:val="28"/>
        </w:rPr>
        <w:br w:type="page"/>
      </w:r>
    </w:p>
    <w:p w14:paraId="38820F14" w14:textId="77777777" w:rsidR="00DA304F" w:rsidRDefault="0092573A" w:rsidP="00595665">
      <w:pPr>
        <w:jc w:val="center"/>
        <w:rPr>
          <w:rFonts w:ascii="Times New Roman" w:eastAsia="Times New Roman" w:hAnsi="Times New Roman" w:cs="Times New Roman"/>
          <w:b/>
          <w:sz w:val="32"/>
          <w:szCs w:val="32"/>
        </w:rPr>
      </w:pPr>
      <w:bookmarkStart w:id="3" w:name="_Hlk69026668"/>
      <w:bookmarkEnd w:id="1"/>
      <w:r w:rsidRPr="008921BD">
        <w:rPr>
          <w:rFonts w:ascii="Times New Roman" w:eastAsia="Times New Roman" w:hAnsi="Times New Roman" w:cs="Times New Roman"/>
          <w:b/>
          <w:sz w:val="32"/>
          <w:szCs w:val="32"/>
          <w:lang w:val="ru-RU"/>
        </w:rPr>
        <w:lastRenderedPageBreak/>
        <w:t xml:space="preserve">ГЛАВА </w:t>
      </w:r>
      <w:r w:rsidRPr="008921BD">
        <w:rPr>
          <w:rFonts w:ascii="Times New Roman" w:eastAsia="Times New Roman" w:hAnsi="Times New Roman" w:cs="Times New Roman"/>
          <w:b/>
          <w:sz w:val="32"/>
          <w:szCs w:val="32"/>
        </w:rPr>
        <w:t>1</w:t>
      </w:r>
    </w:p>
    <w:p w14:paraId="708942BC" w14:textId="77777777" w:rsidR="0092573A" w:rsidRPr="008921BD" w:rsidRDefault="0092573A" w:rsidP="00595665">
      <w:pPr>
        <w:jc w:val="center"/>
        <w:rPr>
          <w:rFonts w:ascii="Times New Roman" w:eastAsia="Times New Roman" w:hAnsi="Times New Roman" w:cs="Times New Roman"/>
          <w:b/>
          <w:sz w:val="32"/>
          <w:szCs w:val="32"/>
        </w:rPr>
      </w:pPr>
      <w:r w:rsidRPr="008921BD">
        <w:rPr>
          <w:rFonts w:ascii="Times New Roman" w:eastAsia="Times New Roman" w:hAnsi="Times New Roman" w:cs="Times New Roman"/>
          <w:b/>
          <w:sz w:val="32"/>
          <w:szCs w:val="32"/>
        </w:rPr>
        <w:t>ДЕТЕКТИРОВАНИЕ ЛИЦ</w:t>
      </w:r>
    </w:p>
    <w:p w14:paraId="5CD229A5" w14:textId="77777777" w:rsidR="00DA304F" w:rsidRPr="00D74112" w:rsidRDefault="00DA304F" w:rsidP="00595665">
      <w:pPr>
        <w:ind w:firstLine="720"/>
        <w:jc w:val="both"/>
        <w:rPr>
          <w:rFonts w:ascii="Times New Roman" w:eastAsia="Times New Roman" w:hAnsi="Times New Roman" w:cs="Times New Roman"/>
          <w:b/>
          <w:sz w:val="32"/>
          <w:szCs w:val="28"/>
        </w:rPr>
      </w:pPr>
    </w:p>
    <w:p w14:paraId="059488D2" w14:textId="77777777" w:rsidR="0092573A" w:rsidRDefault="0092573A" w:rsidP="00595665">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Описание моделей</w:t>
      </w:r>
    </w:p>
    <w:p w14:paraId="62548BF4" w14:textId="77777777" w:rsidR="00421EC6" w:rsidRDefault="00421EC6" w:rsidP="00421EC6">
      <w:pPr>
        <w:ind w:firstLine="720"/>
        <w:jc w:val="both"/>
        <w:rPr>
          <w:rFonts w:ascii="Times New Roman" w:eastAsia="Times New Roman" w:hAnsi="Times New Roman" w:cs="Times New Roman"/>
          <w:sz w:val="28"/>
          <w:szCs w:val="28"/>
        </w:rPr>
      </w:pPr>
    </w:p>
    <w:p w14:paraId="2EBACB9C" w14:textId="4F21E4D5" w:rsidR="00421EC6" w:rsidRDefault="00421EC6" w:rsidP="00421EC6">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Существует достаточно много различных моделей по детектированию лиц, поэтому проанализируем наиболее новые</w:t>
      </w:r>
      <w:r>
        <w:rPr>
          <w:rFonts w:ascii="Times New Roman" w:eastAsia="Times New Roman" w:hAnsi="Times New Roman" w:cs="Times New Roman"/>
          <w:sz w:val="28"/>
          <w:szCs w:val="28"/>
          <w:lang w:val="ru-RU"/>
        </w:rPr>
        <w:t>.</w:t>
      </w:r>
    </w:p>
    <w:p w14:paraId="523609BD" w14:textId="7E208307" w:rsidR="00421EC6" w:rsidRDefault="00421EC6" w:rsidP="00421EC6">
      <w:pPr>
        <w:jc w:val="both"/>
        <w:rPr>
          <w:rFonts w:ascii="Times New Roman" w:eastAsia="Times New Roman" w:hAnsi="Times New Roman" w:cs="Times New Roman"/>
          <w:sz w:val="28"/>
          <w:szCs w:val="28"/>
          <w:lang w:val="ru-RU"/>
        </w:rPr>
      </w:pPr>
    </w:p>
    <w:p w14:paraId="4BF5F4CA" w14:textId="77777777" w:rsidR="00421EC6" w:rsidRPr="00421EC6" w:rsidRDefault="00421EC6" w:rsidP="00421EC6">
      <w:pPr>
        <w:ind w:firstLine="720"/>
        <w:jc w:val="both"/>
        <w:rPr>
          <w:rFonts w:ascii="Times New Roman" w:eastAsia="Times New Roman" w:hAnsi="Times New Roman" w:cs="Times New Roman"/>
          <w:b/>
          <w:sz w:val="28"/>
          <w:szCs w:val="28"/>
          <w:lang w:val="ru-RU"/>
        </w:rPr>
      </w:pPr>
      <w:r w:rsidRPr="00421EC6">
        <w:rPr>
          <w:rFonts w:ascii="Times New Roman" w:eastAsia="Times New Roman" w:hAnsi="Times New Roman" w:cs="Times New Roman"/>
          <w:b/>
          <w:sz w:val="28"/>
          <w:szCs w:val="28"/>
          <w:lang w:val="ru-RU"/>
        </w:rPr>
        <w:t>1.1.1 Одноступенчатый</w:t>
      </w:r>
      <w:r w:rsidRPr="00421EC6">
        <w:rPr>
          <w:rFonts w:ascii="Times New Roman" w:eastAsia="Times New Roman" w:hAnsi="Times New Roman" w:cs="Times New Roman"/>
          <w:b/>
          <w:sz w:val="28"/>
          <w:szCs w:val="28"/>
        </w:rPr>
        <w:t xml:space="preserve"> детектор лица </w:t>
      </w:r>
      <w:proofErr w:type="spellStart"/>
      <w:r w:rsidRPr="00421EC6">
        <w:rPr>
          <w:rFonts w:ascii="Times New Roman" w:eastAsia="Times New Roman" w:hAnsi="Times New Roman" w:cs="Times New Roman"/>
          <w:b/>
          <w:i/>
          <w:sz w:val="28"/>
          <w:szCs w:val="28"/>
        </w:rPr>
        <w:t>RetineFace</w:t>
      </w:r>
      <w:proofErr w:type="spellEnd"/>
    </w:p>
    <w:p w14:paraId="51ADC1E3" w14:textId="77777777" w:rsidR="00421EC6" w:rsidRPr="00856F3A" w:rsidRDefault="00421EC6" w:rsidP="00595665">
      <w:pPr>
        <w:ind w:firstLine="720"/>
        <w:jc w:val="both"/>
        <w:rPr>
          <w:rFonts w:ascii="Times New Roman" w:eastAsia="Times New Roman" w:hAnsi="Times New Roman" w:cs="Times New Roman"/>
          <w:sz w:val="28"/>
          <w:szCs w:val="28"/>
          <w:lang w:val="ru-RU"/>
        </w:rPr>
      </w:pPr>
    </w:p>
    <w:p w14:paraId="4EC2A76C" w14:textId="77777777" w:rsidR="00421EC6" w:rsidRPr="00CF32BA" w:rsidRDefault="00421EC6" w:rsidP="00421EC6">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Рассмотрим надежный одноступенчатый детектор лица под названием </w:t>
      </w:r>
      <w:proofErr w:type="spellStart"/>
      <w:r w:rsidRPr="00D74112">
        <w:rPr>
          <w:rFonts w:ascii="Times New Roman" w:eastAsia="Times New Roman" w:hAnsi="Times New Roman" w:cs="Times New Roman"/>
          <w:b/>
          <w:i/>
          <w:sz w:val="28"/>
          <w:szCs w:val="28"/>
          <w:highlight w:val="white"/>
        </w:rPr>
        <w:t>RetineFace</w:t>
      </w:r>
      <w:proofErr w:type="spellEnd"/>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 xml:space="preserve">(2019), который выполняет пиксельную локализацию лица в различных масштабах, используя преимущества </w:t>
      </w:r>
      <w:proofErr w:type="spellStart"/>
      <w:r w:rsidRPr="00D74112">
        <w:rPr>
          <w:rFonts w:ascii="Times New Roman" w:eastAsia="Times New Roman" w:hAnsi="Times New Roman" w:cs="Times New Roman"/>
          <w:i/>
          <w:sz w:val="28"/>
          <w:szCs w:val="28"/>
          <w:highlight w:val="white"/>
        </w:rPr>
        <w:t>extra</w:t>
      </w:r>
      <w:proofErr w:type="spellEnd"/>
      <w:r>
        <w:rPr>
          <w:rFonts w:ascii="Times New Roman" w:eastAsia="Times New Roman" w:hAnsi="Times New Roman" w:cs="Times New Roman"/>
          <w:sz w:val="28"/>
          <w:szCs w:val="28"/>
          <w:highlight w:val="white"/>
        </w:rPr>
        <w:t xml:space="preserve"> и </w:t>
      </w:r>
      <w:proofErr w:type="spellStart"/>
      <w:r w:rsidRPr="00D74112">
        <w:rPr>
          <w:rFonts w:ascii="Times New Roman" w:eastAsia="Times New Roman" w:hAnsi="Times New Roman" w:cs="Times New Roman"/>
          <w:i/>
          <w:sz w:val="28"/>
          <w:szCs w:val="28"/>
          <w:highlight w:val="white"/>
        </w:rPr>
        <w:t>self</w:t>
      </w:r>
      <w:proofErr w:type="spellEnd"/>
      <w:r>
        <w:rPr>
          <w:rFonts w:ascii="Times New Roman" w:eastAsia="Times New Roman" w:hAnsi="Times New Roman" w:cs="Times New Roman"/>
          <w:sz w:val="28"/>
          <w:szCs w:val="28"/>
          <w:highlight w:val="white"/>
        </w:rPr>
        <w:t xml:space="preserve"> обучения с учителем. </w:t>
      </w:r>
      <w:proofErr w:type="spellStart"/>
      <w:r w:rsidRPr="00D74112">
        <w:rPr>
          <w:rFonts w:ascii="Times New Roman" w:eastAsia="Times New Roman" w:hAnsi="Times New Roman" w:cs="Times New Roman"/>
          <w:i/>
          <w:sz w:val="28"/>
          <w:szCs w:val="28"/>
        </w:rPr>
        <w:t>RetineFace</w:t>
      </w:r>
      <w:proofErr w:type="spellEnd"/>
      <w:r>
        <w:rPr>
          <w:rFonts w:ascii="Times New Roman" w:eastAsia="Times New Roman" w:hAnsi="Times New Roman" w:cs="Times New Roman"/>
          <w:sz w:val="28"/>
          <w:szCs w:val="28"/>
        </w:rPr>
        <w:t xml:space="preserve"> выполняет три разные задачи по локализации лица, а именно: обнаружение лица, выравнивание лица в 2</w:t>
      </w:r>
      <w:r w:rsidRPr="00D74112">
        <w:rPr>
          <w:rFonts w:ascii="Times New Roman" w:eastAsia="Times New Roman" w:hAnsi="Times New Roman" w:cs="Times New Roman"/>
          <w:i/>
          <w:sz w:val="28"/>
          <w:szCs w:val="28"/>
        </w:rPr>
        <w:t>D</w:t>
      </w:r>
      <w:r>
        <w:rPr>
          <w:rFonts w:ascii="Times New Roman" w:eastAsia="Times New Roman" w:hAnsi="Times New Roman" w:cs="Times New Roman"/>
          <w:sz w:val="28"/>
          <w:szCs w:val="28"/>
        </w:rPr>
        <w:t xml:space="preserve"> и реконструирование лица в 3</w:t>
      </w:r>
      <w:r w:rsidRPr="00D74112">
        <w:rPr>
          <w:rFonts w:ascii="Times New Roman" w:eastAsia="Times New Roman" w:hAnsi="Times New Roman" w:cs="Times New Roman"/>
          <w:i/>
          <w:sz w:val="28"/>
          <w:szCs w:val="28"/>
        </w:rPr>
        <w:t>D</w:t>
      </w:r>
      <w:r>
        <w:rPr>
          <w:rFonts w:ascii="Times New Roman" w:eastAsia="Times New Roman" w:hAnsi="Times New Roman" w:cs="Times New Roman"/>
          <w:sz w:val="28"/>
          <w:szCs w:val="28"/>
        </w:rPr>
        <w:t xml:space="preserve"> на основе единого кадра. </w:t>
      </w:r>
    </w:p>
    <w:p w14:paraId="32976AF2" w14:textId="5D8DE27B" w:rsidR="0092573A" w:rsidRDefault="0092573A" w:rsidP="00595665">
      <w:pPr>
        <w:ind w:firstLine="720"/>
        <w:jc w:val="both"/>
        <w:rPr>
          <w:rFonts w:ascii="Times New Roman" w:eastAsia="Times New Roman" w:hAnsi="Times New Roman" w:cs="Times New Roman"/>
          <w:sz w:val="28"/>
          <w:szCs w:val="28"/>
        </w:rPr>
      </w:pPr>
      <w:r w:rsidRPr="00FB16A5">
        <w:rPr>
          <w:rFonts w:ascii="Times New Roman" w:eastAsia="Times New Roman" w:hAnsi="Times New Roman" w:cs="Times New Roman"/>
          <w:sz w:val="28"/>
          <w:szCs w:val="28"/>
        </w:rPr>
        <w:t>Все три задачи решаются с учетом только одной общей цели: все точки, полученные для трех вышеуказанных задач, должны лежать на плоскости изображения. Подходы, используемые в реализации</w:t>
      </w:r>
      <w:r w:rsidR="002465DD" w:rsidRPr="00FB16A5">
        <w:rPr>
          <w:rFonts w:ascii="Times New Roman" w:eastAsia="Times New Roman" w:hAnsi="Times New Roman" w:cs="Times New Roman"/>
          <w:sz w:val="28"/>
          <w:szCs w:val="28"/>
          <w:lang w:val="ru-RU"/>
        </w:rPr>
        <w:t xml:space="preserve"> </w:t>
      </w:r>
      <w:r w:rsidR="00FB16A5" w:rsidRPr="00FB16A5">
        <w:rPr>
          <w:rFonts w:ascii="Times New Roman" w:eastAsia="Times New Roman" w:hAnsi="Times New Roman" w:cs="Times New Roman"/>
          <w:sz w:val="28"/>
          <w:szCs w:val="28"/>
          <w:lang w:val="ru-RU"/>
        </w:rPr>
        <w:t xml:space="preserve">детектора </w:t>
      </w:r>
      <w:proofErr w:type="spellStart"/>
      <w:r w:rsidR="00FB16A5" w:rsidRPr="00FB16A5">
        <w:rPr>
          <w:rFonts w:ascii="Times New Roman" w:eastAsia="Times New Roman" w:hAnsi="Times New Roman" w:cs="Times New Roman"/>
          <w:i/>
          <w:sz w:val="28"/>
          <w:szCs w:val="28"/>
        </w:rPr>
        <w:t>RetineFace</w:t>
      </w:r>
      <w:proofErr w:type="spellEnd"/>
      <w:r w:rsidR="00FB16A5" w:rsidRPr="00FB16A5">
        <w:rPr>
          <w:rFonts w:ascii="Times New Roman" w:eastAsia="Times New Roman" w:hAnsi="Times New Roman" w:cs="Times New Roman"/>
          <w:sz w:val="28"/>
          <w:szCs w:val="28"/>
          <w:lang w:val="ru-RU"/>
        </w:rPr>
        <w:t xml:space="preserve"> </w:t>
      </w:r>
      <w:r w:rsidR="002465DD" w:rsidRPr="00FB16A5">
        <w:rPr>
          <w:rFonts w:ascii="Times New Roman" w:eastAsia="Times New Roman" w:hAnsi="Times New Roman" w:cs="Times New Roman"/>
          <w:sz w:val="28"/>
          <w:szCs w:val="28"/>
          <w:lang w:val="ru-RU"/>
        </w:rPr>
        <w:t>[2]</w:t>
      </w:r>
      <w:r w:rsidRPr="00FB16A5">
        <w:rPr>
          <w:rFonts w:ascii="Times New Roman" w:eastAsia="Times New Roman" w:hAnsi="Times New Roman" w:cs="Times New Roman"/>
          <w:sz w:val="28"/>
          <w:szCs w:val="28"/>
        </w:rPr>
        <w:t>:</w:t>
      </w:r>
    </w:p>
    <w:p w14:paraId="75EE9423" w14:textId="77777777" w:rsidR="0092573A" w:rsidRPr="00856F3A" w:rsidRDefault="0092573A" w:rsidP="00595665">
      <w:pPr>
        <w:numPr>
          <w:ilvl w:val="0"/>
          <w:numId w:val="8"/>
        </w:numPr>
        <w:tabs>
          <w:tab w:val="left" w:pos="993"/>
        </w:tabs>
        <w:ind w:left="0" w:firstLine="708"/>
        <w:jc w:val="both"/>
        <w:rPr>
          <w:rFonts w:ascii="Times New Roman" w:eastAsia="Times New Roman" w:hAnsi="Times New Roman" w:cs="Times New Roman"/>
          <w:sz w:val="28"/>
          <w:szCs w:val="28"/>
        </w:rPr>
      </w:pPr>
      <w:r w:rsidRPr="00856F3A">
        <w:rPr>
          <w:rFonts w:ascii="Times New Roman" w:eastAsia="Times New Roman" w:hAnsi="Times New Roman" w:cs="Times New Roman"/>
          <w:sz w:val="28"/>
          <w:szCs w:val="28"/>
        </w:rPr>
        <w:t>3</w:t>
      </w:r>
      <w:r w:rsidRPr="00856F3A">
        <w:rPr>
          <w:rFonts w:ascii="Times New Roman" w:eastAsia="Times New Roman" w:hAnsi="Times New Roman" w:cs="Times New Roman"/>
          <w:i/>
          <w:sz w:val="28"/>
          <w:szCs w:val="28"/>
        </w:rPr>
        <w:t>D</w:t>
      </w:r>
      <w:r w:rsidRPr="00856F3A">
        <w:rPr>
          <w:rFonts w:ascii="Times New Roman" w:eastAsia="Times New Roman" w:hAnsi="Times New Roman" w:cs="Times New Roman"/>
          <w:sz w:val="28"/>
          <w:szCs w:val="28"/>
        </w:rPr>
        <w:t xml:space="preserve"> </w:t>
      </w:r>
      <w:proofErr w:type="spellStart"/>
      <w:r w:rsidRPr="00856F3A">
        <w:rPr>
          <w:rFonts w:ascii="Times New Roman" w:eastAsia="Times New Roman" w:hAnsi="Times New Roman" w:cs="Times New Roman"/>
          <w:i/>
          <w:sz w:val="28"/>
          <w:szCs w:val="28"/>
        </w:rPr>
        <w:t>Face</w:t>
      </w:r>
      <w:proofErr w:type="spellEnd"/>
      <w:r w:rsidRPr="00856F3A">
        <w:rPr>
          <w:rFonts w:ascii="Times New Roman" w:eastAsia="Times New Roman" w:hAnsi="Times New Roman" w:cs="Times New Roman"/>
          <w:i/>
          <w:sz w:val="28"/>
          <w:szCs w:val="28"/>
        </w:rPr>
        <w:t xml:space="preserve"> </w:t>
      </w:r>
      <w:proofErr w:type="spellStart"/>
      <w:r w:rsidRPr="00856F3A">
        <w:rPr>
          <w:rFonts w:ascii="Times New Roman" w:eastAsia="Times New Roman" w:hAnsi="Times New Roman" w:cs="Times New Roman"/>
          <w:i/>
          <w:sz w:val="28"/>
          <w:szCs w:val="28"/>
        </w:rPr>
        <w:t>Reconstruction</w:t>
      </w:r>
      <w:proofErr w:type="spellEnd"/>
      <w:r w:rsidRPr="00856F3A">
        <w:rPr>
          <w:rFonts w:ascii="Times New Roman" w:eastAsia="Times New Roman" w:hAnsi="Times New Roman" w:cs="Times New Roman"/>
          <w:sz w:val="28"/>
          <w:szCs w:val="28"/>
        </w:rPr>
        <w:t xml:space="preserve"> </w:t>
      </w:r>
      <w:r w:rsidR="002465DD">
        <w:rPr>
          <w:rFonts w:ascii="Times New Roman" w:eastAsia="Times New Roman" w:hAnsi="Times New Roman" w:cs="Times New Roman"/>
          <w:sz w:val="28"/>
          <w:szCs w:val="28"/>
          <w:lang w:val="en-US"/>
        </w:rPr>
        <w:t>[3]</w:t>
      </w:r>
    </w:p>
    <w:p w14:paraId="5CB5F4D4" w14:textId="4F7A7B1C" w:rsidR="0092573A" w:rsidRDefault="0092573A" w:rsidP="00595665">
      <w:pPr>
        <w:ind w:firstLine="708"/>
        <w:jc w:val="both"/>
        <w:rPr>
          <w:rFonts w:ascii="Times New Roman" w:hAnsi="Times New Roman" w:cs="Times New Roman"/>
          <w:sz w:val="28"/>
          <w:szCs w:val="28"/>
        </w:rPr>
      </w:pPr>
      <w:r w:rsidRPr="00CF32BA">
        <w:rPr>
          <w:rFonts w:ascii="Times New Roman" w:hAnsi="Times New Roman" w:cs="Times New Roman"/>
          <w:sz w:val="28"/>
          <w:szCs w:val="28"/>
        </w:rPr>
        <w:t xml:space="preserve">Для создания трехмерного лица из двухмерного изображения используют предопределенную треугольную грань с </w:t>
      </w:r>
      <w:r w:rsidRPr="00D74112">
        <w:rPr>
          <w:rFonts w:ascii="Times New Roman" w:hAnsi="Times New Roman" w:cs="Times New Roman"/>
          <w:i/>
          <w:sz w:val="28"/>
          <w:szCs w:val="28"/>
        </w:rPr>
        <w:t>N</w:t>
      </w:r>
      <w:r w:rsidRPr="00CF32BA">
        <w:rPr>
          <w:rFonts w:ascii="Times New Roman" w:hAnsi="Times New Roman" w:cs="Times New Roman"/>
          <w:sz w:val="28"/>
          <w:szCs w:val="28"/>
        </w:rPr>
        <w:t xml:space="preserve"> вершинами, как показано</w:t>
      </w:r>
      <w:r w:rsidR="00E967B8">
        <w:rPr>
          <w:rFonts w:ascii="Times New Roman" w:hAnsi="Times New Roman" w:cs="Times New Roman"/>
          <w:sz w:val="28"/>
          <w:szCs w:val="28"/>
        </w:rPr>
        <w:br/>
      </w:r>
      <w:r w:rsidRPr="00CF32BA">
        <w:rPr>
          <w:rFonts w:ascii="Times New Roman" w:hAnsi="Times New Roman" w:cs="Times New Roman"/>
          <w:sz w:val="28"/>
          <w:szCs w:val="28"/>
        </w:rPr>
        <w:t>на рисунке 1.1.</w:t>
      </w:r>
    </w:p>
    <w:p w14:paraId="4B7E5B6E" w14:textId="77777777" w:rsidR="0092573A" w:rsidRPr="00CF32BA" w:rsidRDefault="0092573A" w:rsidP="00595665">
      <w:pPr>
        <w:ind w:firstLine="708"/>
        <w:jc w:val="both"/>
        <w:rPr>
          <w:rFonts w:ascii="Times New Roman" w:hAnsi="Times New Roman" w:cs="Times New Roman"/>
          <w:sz w:val="28"/>
          <w:szCs w:val="28"/>
        </w:rPr>
      </w:pPr>
    </w:p>
    <w:p w14:paraId="498672D0" w14:textId="77777777" w:rsidR="0092573A" w:rsidRDefault="0092573A" w:rsidP="00595665">
      <w:pPr>
        <w:jc w:val="center"/>
        <w:rPr>
          <w:rFonts w:ascii="Times New Roman" w:hAnsi="Times New Roman" w:cs="Times New Roman"/>
          <w:sz w:val="28"/>
          <w:szCs w:val="28"/>
        </w:rPr>
      </w:pPr>
      <w:r w:rsidRPr="00CF32BA">
        <w:rPr>
          <w:rFonts w:ascii="Times New Roman" w:hAnsi="Times New Roman" w:cs="Times New Roman"/>
          <w:noProof/>
          <w:sz w:val="28"/>
          <w:szCs w:val="28"/>
        </w:rPr>
        <w:drawing>
          <wp:inline distT="0" distB="0" distL="0" distR="0" wp14:anchorId="358EBA95" wp14:editId="3F98BA20">
            <wp:extent cx="3752850" cy="2533650"/>
            <wp:effectExtent l="0" t="0" r="0" b="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3752850" cy="2533650"/>
                    </a:xfrm>
                    <a:prstGeom prst="rect">
                      <a:avLst/>
                    </a:prstGeom>
                  </pic:spPr>
                </pic:pic>
              </a:graphicData>
            </a:graphic>
          </wp:inline>
        </w:drawing>
      </w:r>
    </w:p>
    <w:p w14:paraId="45EF65F6" w14:textId="77777777" w:rsidR="0092573A" w:rsidRPr="00DA304F" w:rsidRDefault="0092573A" w:rsidP="00595665">
      <w:pPr>
        <w:jc w:val="both"/>
        <w:rPr>
          <w:rFonts w:ascii="Times New Roman" w:hAnsi="Times New Roman" w:cs="Times New Roman"/>
          <w:b/>
          <w:sz w:val="28"/>
          <w:szCs w:val="28"/>
        </w:rPr>
      </w:pPr>
    </w:p>
    <w:p w14:paraId="0C276463" w14:textId="77777777" w:rsidR="0092573A" w:rsidRPr="00DA304F" w:rsidRDefault="0092573A" w:rsidP="00595665">
      <w:pPr>
        <w:jc w:val="center"/>
        <w:rPr>
          <w:rFonts w:ascii="Times New Roman" w:hAnsi="Times New Roman" w:cs="Times New Roman"/>
          <w:b/>
          <w:sz w:val="24"/>
          <w:szCs w:val="24"/>
        </w:rPr>
      </w:pPr>
      <w:r w:rsidRPr="00DA304F">
        <w:rPr>
          <w:rFonts w:ascii="Times New Roman" w:hAnsi="Times New Roman" w:cs="Times New Roman"/>
          <w:b/>
          <w:sz w:val="24"/>
          <w:szCs w:val="24"/>
        </w:rPr>
        <w:t>Рисунок 1.1 – Этапы построения трехмерного лица</w:t>
      </w:r>
    </w:p>
    <w:p w14:paraId="5E42F185" w14:textId="77777777" w:rsidR="0092573A" w:rsidRPr="00723F02" w:rsidRDefault="0092573A" w:rsidP="00595665">
      <w:pPr>
        <w:jc w:val="center"/>
        <w:rPr>
          <w:rFonts w:ascii="Times New Roman" w:hAnsi="Times New Roman" w:cs="Times New Roman"/>
          <w:b/>
          <w:sz w:val="24"/>
          <w:szCs w:val="24"/>
          <w:lang w:val="ru-RU"/>
          <w:rPrChange w:id="4" w:author="Олег Аксенов" w:date="2021-04-17T17:43:00Z">
            <w:rPr>
              <w:rFonts w:ascii="Times New Roman" w:hAnsi="Times New Roman" w:cs="Times New Roman"/>
              <w:b/>
              <w:sz w:val="24"/>
              <w:szCs w:val="24"/>
              <w:lang w:val="en-US"/>
            </w:rPr>
          </w:rPrChange>
        </w:rPr>
      </w:pPr>
      <w:r w:rsidRPr="00DA304F">
        <w:rPr>
          <w:rFonts w:ascii="Times New Roman" w:hAnsi="Times New Roman" w:cs="Times New Roman"/>
          <w:b/>
          <w:sz w:val="24"/>
          <w:szCs w:val="24"/>
        </w:rPr>
        <w:t>из двухмерного изображения</w:t>
      </w:r>
      <w:r w:rsidR="00753732" w:rsidRPr="00723F02">
        <w:rPr>
          <w:rFonts w:ascii="Times New Roman" w:hAnsi="Times New Roman" w:cs="Times New Roman"/>
          <w:b/>
          <w:sz w:val="24"/>
          <w:szCs w:val="24"/>
          <w:lang w:val="ru-RU"/>
          <w:rPrChange w:id="5" w:author="Олег Аксенов" w:date="2021-04-17T17:43:00Z">
            <w:rPr>
              <w:rFonts w:ascii="Times New Roman" w:hAnsi="Times New Roman" w:cs="Times New Roman"/>
              <w:b/>
              <w:sz w:val="24"/>
              <w:szCs w:val="24"/>
              <w:lang w:val="en-US"/>
            </w:rPr>
          </w:rPrChange>
        </w:rPr>
        <w:t xml:space="preserve"> [2]</w:t>
      </w:r>
    </w:p>
    <w:p w14:paraId="49386710" w14:textId="77777777" w:rsidR="0092573A" w:rsidRPr="00CF32BA" w:rsidRDefault="0092573A" w:rsidP="00595665"/>
    <w:p w14:paraId="13D6B24C"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Вершины имеют одно и то же семантическое значение для разных граней, и с фиксированной треугольной топологией, каждый пиксель лица может быть проиндексирован барицентрическими координатами и индексом треугольника, обеспечивая пиксельное соответствие с трехмерным лицом.</w:t>
      </w:r>
    </w:p>
    <w:p w14:paraId="2E82CD26"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регрессии 3</w:t>
      </w:r>
      <w:r w:rsidRPr="00D74112">
        <w:rPr>
          <w:rFonts w:ascii="Times New Roman" w:eastAsia="Times New Roman" w:hAnsi="Times New Roman" w:cs="Times New Roman"/>
          <w:i/>
          <w:sz w:val="28"/>
          <w:szCs w:val="28"/>
        </w:rPr>
        <w:t>D</w:t>
      </w:r>
      <w:r>
        <w:rPr>
          <w:rFonts w:ascii="Times New Roman" w:eastAsia="Times New Roman" w:hAnsi="Times New Roman" w:cs="Times New Roman"/>
          <w:sz w:val="28"/>
          <w:szCs w:val="28"/>
        </w:rPr>
        <w:t xml:space="preserve"> – вершин на плоскости 2</w:t>
      </w:r>
      <w:r w:rsidRPr="00D74112">
        <w:rPr>
          <w:rFonts w:ascii="Times New Roman" w:eastAsia="Times New Roman" w:hAnsi="Times New Roman" w:cs="Times New Roman"/>
          <w:i/>
          <w:sz w:val="28"/>
          <w:szCs w:val="28"/>
        </w:rPr>
        <w:t>D</w:t>
      </w:r>
      <w:r>
        <w:rPr>
          <w:rFonts w:ascii="Times New Roman" w:eastAsia="Times New Roman" w:hAnsi="Times New Roman" w:cs="Times New Roman"/>
          <w:sz w:val="28"/>
          <w:szCs w:val="28"/>
        </w:rPr>
        <w:t xml:space="preserve"> – изображения используются две функции потерь (1.1)</w:t>
      </w:r>
      <w:r w:rsidR="002465DD" w:rsidRPr="002465DD">
        <w:rPr>
          <w:rFonts w:ascii="Times New Roman" w:eastAsia="Times New Roman" w:hAnsi="Times New Roman" w:cs="Times New Roman"/>
          <w:sz w:val="28"/>
          <w:szCs w:val="28"/>
          <w:lang w:val="ru-RU"/>
        </w:rPr>
        <w:t xml:space="preserve"> [2]</w:t>
      </w:r>
      <w:r>
        <w:rPr>
          <w:rFonts w:ascii="Times New Roman" w:eastAsia="Times New Roman" w:hAnsi="Times New Roman" w:cs="Times New Roman"/>
          <w:sz w:val="28"/>
          <w:szCs w:val="28"/>
        </w:rPr>
        <w:t xml:space="preserve">: </w:t>
      </w:r>
      <w:bookmarkEnd w:id="3"/>
    </w:p>
    <w:p w14:paraId="6B0505D7" w14:textId="77777777" w:rsidR="00DA304F" w:rsidRDefault="00DA304F" w:rsidP="00595665">
      <w:pPr>
        <w:ind w:firstLine="720"/>
        <w:jc w:val="both"/>
        <w:rPr>
          <w:rFonts w:ascii="Times New Roman" w:eastAsia="Times New Roman" w:hAnsi="Times New Roman" w:cs="Times New Roman"/>
          <w:sz w:val="28"/>
          <w:szCs w:val="28"/>
        </w:rPr>
      </w:pPr>
    </w:p>
    <w:tbl>
      <w:tblPr>
        <w:tblW w:w="0" w:type="auto"/>
        <w:tblLook w:val="04A0" w:firstRow="1" w:lastRow="0" w:firstColumn="1" w:lastColumn="0" w:noHBand="0" w:noVBand="1"/>
      </w:tblPr>
      <w:tblGrid>
        <w:gridCol w:w="8885"/>
        <w:gridCol w:w="753"/>
      </w:tblGrid>
      <w:tr w:rsidR="0092573A" w14:paraId="1DB0FDD0" w14:textId="77777777" w:rsidTr="00704D3D">
        <w:tc>
          <w:tcPr>
            <w:tcW w:w="8926" w:type="dxa"/>
          </w:tcPr>
          <w:p w14:paraId="3ABDFD8B" w14:textId="71D3A00F" w:rsidR="0092573A" w:rsidRDefault="0067711D" w:rsidP="00595665">
            <w:pPr>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en-US"/>
                      </w:rPr>
                      <m:t>vert</m:t>
                    </m:r>
                  </m:sub>
                </m:sSub>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1</m:t>
                    </m:r>
                  </m:num>
                  <m:den>
                    <m:r>
                      <w:rPr>
                        <w:rFonts w:ascii="Cambria Math" w:eastAsia="Times New Roman" w:hAnsi="Cambria Math" w:cs="Times New Roman"/>
                        <w:sz w:val="28"/>
                        <w:szCs w:val="28"/>
                        <w:lang w:val="ru-RU"/>
                      </w:rPr>
                      <m:t>N</m:t>
                    </m:r>
                  </m:den>
                </m:f>
                <m:nary>
                  <m:naryPr>
                    <m:chr m:val="∑"/>
                    <m:limLoc m:val="undOvr"/>
                    <m:ctrlPr>
                      <w:rPr>
                        <w:rFonts w:ascii="Cambria Math" w:eastAsia="Times New Roman" w:hAnsi="Cambria Math" w:cs="Times New Roman"/>
                        <w:i/>
                        <w:sz w:val="28"/>
                        <w:szCs w:val="28"/>
                        <w:lang w:val="ru-RU"/>
                      </w:rPr>
                    </m:ctrlPr>
                  </m:naryPr>
                  <m:sub>
                    <m:r>
                      <w:rPr>
                        <w:rFonts w:ascii="Cambria Math" w:eastAsia="Times New Roman" w:hAnsi="Cambria Math" w:cs="Times New Roman"/>
                        <w:sz w:val="28"/>
                        <w:szCs w:val="28"/>
                        <w:lang w:val="ru-RU"/>
                      </w:rPr>
                      <m:t>i=1</m:t>
                    </m:r>
                  </m:sub>
                  <m:sup>
                    <m:r>
                      <w:rPr>
                        <w:rFonts w:ascii="Cambria Math" w:eastAsia="Times New Roman" w:hAnsi="Cambria Math" w:cs="Times New Roman"/>
                        <w:sz w:val="28"/>
                        <w:szCs w:val="28"/>
                        <w:lang w:val="ru-RU"/>
                      </w:rPr>
                      <m:t>N</m:t>
                    </m:r>
                  </m:sup>
                  <m:e>
                    <m:sSub>
                      <m:sSubPr>
                        <m:ctrlPr>
                          <w:rPr>
                            <w:rFonts w:ascii="Cambria Math" w:eastAsia="Times New Roman" w:hAnsi="Cambria Math" w:cs="Times New Roman"/>
                            <w:i/>
                            <w:sz w:val="28"/>
                            <w:szCs w:val="28"/>
                            <w:lang w:val="ru-RU"/>
                          </w:rPr>
                        </m:ctrlPr>
                      </m:sSubPr>
                      <m:e>
                        <m:d>
                          <m:dPr>
                            <m:begChr m:val="‖"/>
                            <m:endChr m:val=""/>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m:rPr>
                                    <m:sty m:val="bi"/>
                                  </m:rPr>
                                  <w:rPr>
                                    <w:rFonts w:ascii="Cambria Math" w:eastAsia="Times New Roman" w:hAnsi="Cambria Math" w:cs="Times New Roman"/>
                                    <w:sz w:val="28"/>
                                    <w:szCs w:val="28"/>
                                    <w:lang w:val="ru-RU"/>
                                  </w:rPr>
                                  <m:t>V</m:t>
                                </m:r>
                              </m:e>
                              <m:sub>
                                <m:r>
                                  <w:rPr>
                                    <w:rFonts w:ascii="Cambria Math" w:eastAsia="Times New Roman" w:hAnsi="Cambria Math" w:cs="Times New Roman"/>
                                    <w:sz w:val="28"/>
                                    <w:szCs w:val="28"/>
                                    <w:lang w:val="ru-RU"/>
                                  </w:rPr>
                                  <m:t>i</m:t>
                                </m:r>
                              </m:sub>
                            </m:sSub>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8"/>
                                    <w:szCs w:val="28"/>
                                    <w:lang w:val="ru-RU"/>
                                  </w:rPr>
                                  <m:t>x, y,z</m:t>
                                </m:r>
                              </m:e>
                            </m:d>
                            <m:r>
                              <w:rPr>
                                <w:rFonts w:ascii="Cambria Math" w:eastAsia="Times New Roman" w:hAnsi="Cambria Math" w:cs="Times New Roman"/>
                                <w:sz w:val="28"/>
                                <w:szCs w:val="28"/>
                                <w:lang w:val="ru-RU"/>
                              </w:rPr>
                              <m:t xml:space="preserve">- </m:t>
                            </m:r>
                            <m:d>
                              <m:dPr>
                                <m:begChr m:val=""/>
                                <m:endChr m:val="‖"/>
                                <m:ctrlPr>
                                  <w:rPr>
                                    <w:rFonts w:ascii="Cambria Math" w:eastAsia="Times New Roman" w:hAnsi="Cambria Math" w:cs="Times New Roman"/>
                                    <w:i/>
                                    <w:sz w:val="28"/>
                                    <w:szCs w:val="28"/>
                                    <w:lang w:val="ru-RU"/>
                                  </w:rPr>
                                </m:ctrlPr>
                              </m:dPr>
                              <m:e>
                                <m:sSubSup>
                                  <m:sSubSupPr>
                                    <m:ctrlPr>
                                      <w:rPr>
                                        <w:rFonts w:ascii="Cambria Math" w:eastAsia="Times New Roman" w:hAnsi="Cambria Math" w:cs="Times New Roman"/>
                                        <w:i/>
                                        <w:sz w:val="28"/>
                                        <w:szCs w:val="28"/>
                                        <w:lang w:val="ru-RU"/>
                                      </w:rPr>
                                    </m:ctrlPr>
                                  </m:sSubSupPr>
                                  <m:e>
                                    <m:r>
                                      <m:rPr>
                                        <m:sty m:val="bi"/>
                                      </m:rPr>
                                      <w:rPr>
                                        <w:rFonts w:ascii="Cambria Math" w:eastAsia="Times New Roman" w:hAnsi="Cambria Math" w:cs="Times New Roman"/>
                                        <w:sz w:val="28"/>
                                        <w:szCs w:val="28"/>
                                        <w:lang w:val="ru-RU"/>
                                      </w:rPr>
                                      <m:t>V</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w:rPr>
                                    <w:rFonts w:ascii="Cambria Math" w:eastAsia="Times New Roman" w:hAnsi="Cambria Math" w:cs="Times New Roman"/>
                                    <w:sz w:val="28"/>
                                    <w:szCs w:val="28"/>
                                    <w:lang w:val="ru-RU"/>
                                  </w:rPr>
                                  <m:t>(x, y, z)</m:t>
                                </m:r>
                              </m:e>
                            </m:d>
                          </m:e>
                        </m:d>
                      </m:e>
                      <m:sub>
                        <m:r>
                          <w:rPr>
                            <w:rFonts w:ascii="Cambria Math" w:eastAsia="Times New Roman" w:hAnsi="Cambria Math" w:cs="Times New Roman"/>
                            <w:sz w:val="28"/>
                            <w:szCs w:val="28"/>
                            <w:lang w:val="ru-RU"/>
                          </w:rPr>
                          <m:t>1</m:t>
                        </m:r>
                      </m:sub>
                    </m:sSub>
                  </m:e>
                </m:nary>
                <m:r>
                  <w:rPr>
                    <w:rFonts w:ascii="Cambria Math" w:eastAsia="Times New Roman" w:hAnsi="Cambria Math" w:cs="Times New Roman"/>
                    <w:sz w:val="28"/>
                    <w:szCs w:val="28"/>
                    <w:lang w:val="ru-RU"/>
                  </w:rPr>
                  <m:t>,</m:t>
                </m:r>
              </m:oMath>
            </m:oMathPara>
          </w:p>
        </w:tc>
        <w:tc>
          <w:tcPr>
            <w:tcW w:w="705" w:type="dxa"/>
            <w:vAlign w:val="center"/>
          </w:tcPr>
          <w:p w14:paraId="25B4A1D4" w14:textId="77777777" w:rsidR="0092573A" w:rsidRPr="00085CB5" w:rsidRDefault="0092573A" w:rsidP="00595665">
            <w:pPr>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(1.1)</w:t>
            </w:r>
          </w:p>
        </w:tc>
      </w:tr>
    </w:tbl>
    <w:p w14:paraId="2A05C617" w14:textId="77777777" w:rsidR="0092573A" w:rsidRDefault="0092573A" w:rsidP="00595665">
      <w:pPr>
        <w:rPr>
          <w:rFonts w:ascii="Times New Roman" w:eastAsia="Times New Roman" w:hAnsi="Times New Roman" w:cs="Times New Roman"/>
          <w:sz w:val="28"/>
          <w:szCs w:val="28"/>
        </w:rPr>
      </w:pPr>
    </w:p>
    <w:p w14:paraId="3A8D3CAB"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lang w:val="ru-RU"/>
          </w:rPr>
          <m:t>N</m:t>
        </m:r>
      </m:oMath>
      <w:r>
        <w:rPr>
          <w:rFonts w:ascii="Times New Roman" w:eastAsia="Times New Roman" w:hAnsi="Times New Roman" w:cs="Times New Roman"/>
          <w:sz w:val="28"/>
          <w:szCs w:val="28"/>
        </w:rPr>
        <w:t xml:space="preserve"> – общее количество вершин, то есть 1103 (68 + 1035),</w:t>
      </w:r>
      <w:r w:rsidR="00440D8C">
        <w:rPr>
          <w:rFonts w:ascii="Times New Roman" w:eastAsia="Times New Roman" w:hAnsi="Times New Roman" w:cs="Times New Roman"/>
          <w:sz w:val="28"/>
          <w:szCs w:val="28"/>
          <w:lang w:val="ru-RU"/>
        </w:rPr>
        <w:t xml:space="preserve"> </w:t>
      </w:r>
      <m:oMath>
        <m:r>
          <m:rPr>
            <m:sty m:val="bi"/>
          </m:rPr>
          <w:rPr>
            <w:rFonts w:ascii="Cambria Math" w:eastAsia="Times New Roman" w:hAnsi="Cambria Math" w:cs="Times New Roman"/>
            <w:sz w:val="28"/>
            <w:szCs w:val="28"/>
            <w:lang w:val="ru-RU"/>
          </w:rPr>
          <m:t>V</m:t>
        </m:r>
      </m:oMath>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предсказанная точка, </w:t>
      </w:r>
      <m:oMath>
        <m:sSup>
          <m:sSupPr>
            <m:ctrlPr>
              <w:rPr>
                <w:rFonts w:ascii="Cambria Math" w:eastAsia="Times New Roman" w:hAnsi="Cambria Math" w:cs="Times New Roman"/>
                <w:i/>
                <w:sz w:val="28"/>
                <w:szCs w:val="28"/>
                <w:lang w:val="ru-RU"/>
              </w:rPr>
            </m:ctrlPr>
          </m:sSupPr>
          <m:e>
            <m:r>
              <m:rPr>
                <m:sty m:val="bi"/>
              </m:rPr>
              <w:rPr>
                <w:rFonts w:ascii="Cambria Math" w:eastAsia="Times New Roman" w:hAnsi="Cambria Math" w:cs="Times New Roman"/>
                <w:sz w:val="28"/>
                <w:szCs w:val="28"/>
                <w:lang w:val="ru-RU"/>
              </w:rPr>
              <m:t>V</m:t>
            </m:r>
          </m:e>
          <m:sup>
            <m:r>
              <w:rPr>
                <w:rFonts w:ascii="Cambria Math" w:eastAsia="Times New Roman" w:hAnsi="Cambria Math" w:cs="Times New Roman"/>
                <w:sz w:val="28"/>
                <w:szCs w:val="28"/>
                <w:lang w:val="ru-RU"/>
              </w:rPr>
              <m:t>*</m:t>
            </m:r>
          </m:sup>
        </m:sSup>
      </m:oMath>
      <w:r>
        <w:rPr>
          <w:rFonts w:ascii="Times New Roman" w:eastAsia="Times New Roman" w:hAnsi="Times New Roman" w:cs="Times New Roman"/>
          <w:sz w:val="28"/>
          <w:szCs w:val="28"/>
        </w:rPr>
        <w:t>–</w:t>
      </w:r>
      <w:r w:rsidR="00DA304F">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реальная точка. </w:t>
      </w:r>
    </w:p>
    <w:p w14:paraId="575D3D91" w14:textId="77777777" w:rsidR="0092573A" w:rsidRDefault="0092573A" w:rsidP="00595665">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 потерь длины ребра (1.2)</w:t>
      </w:r>
      <w:r w:rsidR="002465DD">
        <w:rPr>
          <w:rFonts w:ascii="Times New Roman" w:eastAsia="Times New Roman" w:hAnsi="Times New Roman" w:cs="Times New Roman"/>
          <w:sz w:val="28"/>
          <w:szCs w:val="28"/>
          <w:lang w:val="en-US"/>
        </w:rPr>
        <w:t xml:space="preserve"> [2]</w:t>
      </w:r>
      <w:r>
        <w:rPr>
          <w:rFonts w:ascii="Times New Roman" w:eastAsia="Times New Roman" w:hAnsi="Times New Roman" w:cs="Times New Roman"/>
          <w:sz w:val="28"/>
          <w:szCs w:val="28"/>
        </w:rPr>
        <w:t>:</w:t>
      </w:r>
    </w:p>
    <w:p w14:paraId="2F0FCE86"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2573A" w14:paraId="5E022D34" w14:textId="77777777" w:rsidTr="00704D3D">
        <w:tc>
          <w:tcPr>
            <w:tcW w:w="8926" w:type="dxa"/>
          </w:tcPr>
          <w:p w14:paraId="0C72C545" w14:textId="6FE0D408" w:rsidR="0092573A" w:rsidRDefault="0067711D" w:rsidP="00595665">
            <w:pPr>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edge</m:t>
                    </m:r>
                  </m:sub>
                </m:sSub>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1</m:t>
                    </m:r>
                  </m:num>
                  <m:den>
                    <m:r>
                      <w:rPr>
                        <w:rFonts w:ascii="Cambria Math" w:eastAsia="Times New Roman" w:hAnsi="Cambria Math" w:cs="Times New Roman"/>
                        <w:sz w:val="28"/>
                        <w:szCs w:val="28"/>
                        <w:lang w:val="ru-RU"/>
                      </w:rPr>
                      <m:t>3M</m:t>
                    </m:r>
                  </m:den>
                </m:f>
                <m:nary>
                  <m:naryPr>
                    <m:chr m:val="∑"/>
                    <m:limLoc m:val="undOvr"/>
                    <m:ctrlPr>
                      <w:rPr>
                        <w:rFonts w:ascii="Cambria Math" w:eastAsia="Times New Roman" w:hAnsi="Cambria Math" w:cs="Times New Roman"/>
                        <w:i/>
                        <w:sz w:val="28"/>
                        <w:szCs w:val="28"/>
                        <w:lang w:val="ru-RU"/>
                      </w:rPr>
                    </m:ctrlPr>
                  </m:naryPr>
                  <m:sub>
                    <m:r>
                      <w:rPr>
                        <w:rFonts w:ascii="Cambria Math" w:eastAsia="Times New Roman" w:hAnsi="Cambria Math" w:cs="Times New Roman"/>
                        <w:sz w:val="28"/>
                        <w:szCs w:val="28"/>
                        <w:lang w:val="ru-RU"/>
                      </w:rPr>
                      <m:t>i=1</m:t>
                    </m:r>
                  </m:sub>
                  <m:sup>
                    <m:r>
                      <w:rPr>
                        <w:rFonts w:ascii="Cambria Math" w:eastAsia="Times New Roman" w:hAnsi="Cambria Math" w:cs="Times New Roman"/>
                        <w:sz w:val="28"/>
                        <w:szCs w:val="28"/>
                        <w:lang w:val="ru-RU"/>
                      </w:rPr>
                      <m:t>M</m:t>
                    </m:r>
                  </m:sup>
                  <m:e>
                    <m:sSub>
                      <m:sSubPr>
                        <m:ctrlPr>
                          <w:rPr>
                            <w:rFonts w:ascii="Cambria Math" w:eastAsia="Times New Roman" w:hAnsi="Cambria Math" w:cs="Times New Roman"/>
                            <w:i/>
                            <w:sz w:val="28"/>
                            <w:szCs w:val="28"/>
                            <w:lang w:val="ru-RU"/>
                          </w:rPr>
                        </m:ctrlPr>
                      </m:sSubPr>
                      <m:e>
                        <m:d>
                          <m:dPr>
                            <m:begChr m:val="‖"/>
                            <m:endChr m:val=""/>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m:rPr>
                                    <m:sty m:val="bi"/>
                                  </m:rPr>
                                  <w:rPr>
                                    <w:rFonts w:ascii="Cambria Math" w:eastAsia="Times New Roman" w:hAnsi="Cambria Math" w:cs="Times New Roman"/>
                                    <w:sz w:val="28"/>
                                    <w:szCs w:val="28"/>
                                    <w:lang w:val="ru-RU"/>
                                  </w:rPr>
                                  <m:t>E</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 xml:space="preserve">- </m:t>
                            </m:r>
                            <m:d>
                              <m:dPr>
                                <m:begChr m:val=""/>
                                <m:endChr m:val="‖"/>
                                <m:ctrlPr>
                                  <w:rPr>
                                    <w:rFonts w:ascii="Cambria Math" w:eastAsia="Times New Roman" w:hAnsi="Cambria Math" w:cs="Times New Roman"/>
                                    <w:i/>
                                    <w:sz w:val="28"/>
                                    <w:szCs w:val="28"/>
                                    <w:lang w:val="ru-RU"/>
                                  </w:rPr>
                                </m:ctrlPr>
                              </m:dPr>
                              <m:e>
                                <m:sSubSup>
                                  <m:sSubSupPr>
                                    <m:ctrlPr>
                                      <w:rPr>
                                        <w:rFonts w:ascii="Cambria Math" w:eastAsia="Times New Roman" w:hAnsi="Cambria Math" w:cs="Times New Roman"/>
                                        <w:i/>
                                        <w:sz w:val="28"/>
                                        <w:szCs w:val="28"/>
                                        <w:lang w:val="ru-RU"/>
                                      </w:rPr>
                                    </m:ctrlPr>
                                  </m:sSubSupPr>
                                  <m:e>
                                    <m:r>
                                      <m:rPr>
                                        <m:sty m:val="bi"/>
                                      </m:rPr>
                                      <w:rPr>
                                        <w:rFonts w:ascii="Cambria Math" w:eastAsia="Times New Roman" w:hAnsi="Cambria Math" w:cs="Times New Roman"/>
                                        <w:sz w:val="28"/>
                                        <w:szCs w:val="28"/>
                                        <w:lang w:val="ru-RU"/>
                                      </w:rPr>
                                      <m:t>E</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e>
                        </m:d>
                      </m:e>
                      <m:sub>
                        <m:r>
                          <w:rPr>
                            <w:rFonts w:ascii="Cambria Math" w:eastAsia="Times New Roman" w:hAnsi="Cambria Math" w:cs="Times New Roman"/>
                            <w:sz w:val="28"/>
                            <w:szCs w:val="28"/>
                            <w:lang w:val="ru-RU"/>
                          </w:rPr>
                          <m:t>1</m:t>
                        </m:r>
                      </m:sub>
                    </m:sSub>
                    <m:r>
                      <w:rPr>
                        <w:rFonts w:ascii="Cambria Math" w:eastAsia="Times New Roman" w:hAnsi="Cambria Math" w:cs="Times New Roman"/>
                        <w:sz w:val="28"/>
                        <w:szCs w:val="28"/>
                        <w:lang w:val="ru-RU"/>
                      </w:rPr>
                      <m:t>,</m:t>
                    </m:r>
                  </m:e>
                </m:nary>
              </m:oMath>
            </m:oMathPara>
          </w:p>
        </w:tc>
        <w:tc>
          <w:tcPr>
            <w:tcW w:w="705" w:type="dxa"/>
            <w:vAlign w:val="center"/>
          </w:tcPr>
          <w:p w14:paraId="2A06B2B2" w14:textId="77777777" w:rsidR="0092573A" w:rsidRPr="00FE0D49" w:rsidRDefault="0092573A" w:rsidP="00595665">
            <w:pPr>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w:t>
            </w:r>
          </w:p>
        </w:tc>
      </w:tr>
    </w:tbl>
    <w:p w14:paraId="148D1C3A" w14:textId="77777777" w:rsidR="0092573A" w:rsidRDefault="0092573A" w:rsidP="00595665">
      <w:pPr>
        <w:rPr>
          <w:rFonts w:ascii="Times New Roman" w:eastAsia="Times New Roman" w:hAnsi="Times New Roman" w:cs="Times New Roman"/>
          <w:sz w:val="28"/>
          <w:szCs w:val="28"/>
        </w:rPr>
      </w:pPr>
    </w:p>
    <w:p w14:paraId="0480ABF9"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где</w:t>
      </w:r>
      <w:r>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lang w:val="ru-RU"/>
          </w:rPr>
          <m:t>M</m:t>
        </m:r>
      </m:oMath>
      <w:r w:rsidDel="00FD6A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количество треугольников, то есть 2110 (111 + 1999),</w:t>
      </w:r>
      <w:r w:rsidR="00440D8C">
        <w:rPr>
          <w:rFonts w:ascii="Times New Roman" w:eastAsia="Times New Roman" w:hAnsi="Times New Roman" w:cs="Times New Roman"/>
          <w:sz w:val="28"/>
          <w:szCs w:val="28"/>
          <w:lang w:val="ru-RU"/>
        </w:rPr>
        <w:t xml:space="preserve"> </w:t>
      </w:r>
      <m:oMath>
        <m:r>
          <m:rPr>
            <m:sty m:val="bi"/>
          </m:rPr>
          <w:rPr>
            <w:rFonts w:ascii="Cambria Math" w:eastAsia="Times New Roman" w:hAnsi="Cambria Math" w:cs="Times New Roman"/>
            <w:sz w:val="28"/>
            <w:szCs w:val="28"/>
            <w:lang w:val="ru-RU"/>
          </w:rPr>
          <m:t>E</m:t>
        </m:r>
      </m:oMath>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прогнозируемая длина ребра, </w:t>
      </w:r>
      <m:oMath>
        <m:sSup>
          <m:sSupPr>
            <m:ctrlPr>
              <w:rPr>
                <w:rFonts w:ascii="Cambria Math" w:eastAsia="Times New Roman" w:hAnsi="Cambria Math" w:cs="Times New Roman"/>
                <w:b/>
                <w:i/>
                <w:sz w:val="28"/>
                <w:szCs w:val="28"/>
                <w:lang w:val="ru-RU"/>
              </w:rPr>
            </m:ctrlPr>
          </m:sSupPr>
          <m:e>
            <m:r>
              <m:rPr>
                <m:sty m:val="bi"/>
              </m:rPr>
              <w:rPr>
                <w:rFonts w:ascii="Cambria Math" w:eastAsia="Times New Roman" w:hAnsi="Cambria Math" w:cs="Times New Roman"/>
                <w:sz w:val="28"/>
                <w:szCs w:val="28"/>
                <w:lang w:val="ru-RU"/>
              </w:rPr>
              <m:t>E</m:t>
            </m:r>
          </m:e>
          <m:sup>
            <m:r>
              <m:rPr>
                <m:sty m:val="bi"/>
              </m:rPr>
              <w:rPr>
                <w:rFonts w:ascii="Cambria Math" w:eastAsia="Times New Roman" w:hAnsi="Cambria Math" w:cs="Times New Roman"/>
                <w:sz w:val="28"/>
                <w:szCs w:val="28"/>
                <w:lang w:val="ru-RU"/>
              </w:rPr>
              <m:t>*</m:t>
            </m:r>
          </m:sup>
        </m:sSup>
      </m:oMath>
      <w:r>
        <w:rPr>
          <w:rFonts w:ascii="Times New Roman" w:eastAsia="Times New Roman" w:hAnsi="Times New Roman" w:cs="Times New Roman"/>
          <w:sz w:val="28"/>
          <w:szCs w:val="28"/>
        </w:rPr>
        <w:t xml:space="preserve">– истинная длина ребра. </w:t>
      </w:r>
    </w:p>
    <w:p w14:paraId="57522D32" w14:textId="5525EE19" w:rsidR="0092573A" w:rsidRDefault="0092573A" w:rsidP="00595665">
      <w:pPr>
        <w:ind w:firstLine="720"/>
        <w:jc w:val="both"/>
        <w:rPr>
          <w:rFonts w:ascii="Times New Roman" w:eastAsia="Times New Roman" w:hAnsi="Times New Roman" w:cs="Times New Roman"/>
          <w:sz w:val="28"/>
          <w:szCs w:val="28"/>
        </w:rPr>
      </w:pPr>
      <w:r w:rsidRPr="00FB16A5">
        <w:rPr>
          <w:rFonts w:ascii="Times New Roman" w:eastAsia="Times New Roman" w:hAnsi="Times New Roman" w:cs="Times New Roman"/>
          <w:sz w:val="28"/>
          <w:szCs w:val="28"/>
        </w:rPr>
        <w:t xml:space="preserve">Таким образом, </w:t>
      </w:r>
      <w:r w:rsidR="00FB16A5" w:rsidRPr="00FB16A5">
        <w:rPr>
          <w:rFonts w:ascii="Times New Roman" w:eastAsia="Times New Roman" w:hAnsi="Times New Roman" w:cs="Times New Roman"/>
          <w:sz w:val="28"/>
          <w:szCs w:val="28"/>
          <w:lang w:val="ru-RU"/>
        </w:rPr>
        <w:t xml:space="preserve">из (1.1) и (1.2) </w:t>
      </w:r>
      <w:r w:rsidRPr="00FB16A5">
        <w:rPr>
          <w:rFonts w:ascii="Times New Roman" w:eastAsia="Times New Roman" w:hAnsi="Times New Roman" w:cs="Times New Roman"/>
          <w:sz w:val="28"/>
          <w:szCs w:val="28"/>
        </w:rPr>
        <w:t xml:space="preserve">общие потери для регрессии трехмерных точек составят </w:t>
      </w:r>
      <w:r w:rsidR="00DA304F" w:rsidRPr="00FB16A5">
        <w:rPr>
          <w:rFonts w:ascii="Times New Roman" w:eastAsia="Times New Roman" w:hAnsi="Times New Roman" w:cs="Times New Roman"/>
          <w:sz w:val="28"/>
          <w:szCs w:val="28"/>
          <w:lang w:val="ru-RU"/>
        </w:rPr>
        <w:t xml:space="preserve">сумму </w:t>
      </w:r>
      <w:r w:rsidRPr="00FB16A5">
        <w:rPr>
          <w:rFonts w:ascii="Times New Roman" w:eastAsia="Times New Roman" w:hAnsi="Times New Roman" w:cs="Times New Roman"/>
          <w:sz w:val="28"/>
          <w:szCs w:val="28"/>
        </w:rPr>
        <w:t>(</w:t>
      </w:r>
      <w:r w:rsidRPr="00FB16A5">
        <w:rPr>
          <w:rFonts w:ascii="Times New Roman" w:eastAsia="Times New Roman" w:hAnsi="Times New Roman" w:cs="Times New Roman"/>
          <w:sz w:val="28"/>
          <w:szCs w:val="28"/>
          <w:lang w:val="ru-RU"/>
        </w:rPr>
        <w:t>1</w:t>
      </w:r>
      <w:r w:rsidRPr="00FB16A5">
        <w:rPr>
          <w:rFonts w:ascii="Times New Roman" w:eastAsia="Times New Roman" w:hAnsi="Times New Roman" w:cs="Times New Roman"/>
          <w:sz w:val="28"/>
          <w:szCs w:val="28"/>
        </w:rPr>
        <w:t>.3)</w:t>
      </w:r>
      <w:r w:rsidR="002465DD" w:rsidRPr="00FB16A5">
        <w:rPr>
          <w:rFonts w:ascii="Times New Roman" w:eastAsia="Times New Roman" w:hAnsi="Times New Roman" w:cs="Times New Roman"/>
          <w:sz w:val="28"/>
          <w:szCs w:val="28"/>
          <w:lang w:val="ru-RU"/>
        </w:rPr>
        <w:t xml:space="preserve"> [2]</w:t>
      </w:r>
      <w:r w:rsidRPr="00FB16A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069CCAC8" w14:textId="77777777" w:rsidR="00DA304F" w:rsidRDefault="00DA304F"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2573A" w14:paraId="3FE43E5F" w14:textId="77777777" w:rsidTr="00FB16A5">
        <w:tc>
          <w:tcPr>
            <w:tcW w:w="8885" w:type="dxa"/>
          </w:tcPr>
          <w:p w14:paraId="481C188C" w14:textId="4FAC8218" w:rsidR="0011362B" w:rsidRPr="0011362B" w:rsidRDefault="0067711D" w:rsidP="00595665">
            <w:pPr>
              <w:jc w:val="both"/>
              <w:rPr>
                <w:rFonts w:ascii="Times New Roman" w:eastAsia="Times New Roman" w:hAnsi="Times New Roman" w:cs="Times New Roman"/>
                <w:sz w:val="28"/>
                <w:szCs w:val="28"/>
                <w:lang w:val="ru-RU"/>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mesh</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vert</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e>
                      <m:sub>
                        <m:r>
                          <w:rPr>
                            <w:rFonts w:ascii="Cambria Math" w:eastAsia="Times New Roman" w:hAnsi="Cambria Math" w:cs="Times New Roman"/>
                            <w:sz w:val="28"/>
                            <w:szCs w:val="28"/>
                            <w:lang w:val="ru-RU"/>
                          </w:rPr>
                          <m:t>0</m:t>
                        </m:r>
                      </m:sub>
                    </m:sSub>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edge</m:t>
                    </m:r>
                  </m:sub>
                </m:sSub>
                <m:r>
                  <w:rPr>
                    <w:rFonts w:ascii="Cambria Math" w:eastAsia="Times New Roman" w:hAnsi="Cambria Math" w:cs="Times New Roman"/>
                    <w:sz w:val="28"/>
                    <w:szCs w:val="28"/>
                    <w:lang w:val="ru-RU"/>
                  </w:rPr>
                  <m:t>,</m:t>
                </m:r>
              </m:oMath>
            </m:oMathPara>
          </w:p>
        </w:tc>
        <w:tc>
          <w:tcPr>
            <w:tcW w:w="753" w:type="dxa"/>
            <w:vAlign w:val="center"/>
          </w:tcPr>
          <w:p w14:paraId="78E68E0B" w14:textId="77777777" w:rsidR="0092573A" w:rsidRPr="00FE0D49" w:rsidRDefault="0092573A"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w:t>
            </w:r>
          </w:p>
        </w:tc>
      </w:tr>
    </w:tbl>
    <w:p w14:paraId="3DE90F30" w14:textId="77777777" w:rsidR="00FB16A5" w:rsidRDefault="00FB16A5" w:rsidP="00FB16A5">
      <w:pPr>
        <w:jc w:val="both"/>
        <w:rPr>
          <w:rFonts w:ascii="Times New Roman" w:eastAsia="Times New Roman" w:hAnsi="Times New Roman" w:cs="Times New Roman"/>
          <w:sz w:val="28"/>
          <w:szCs w:val="28"/>
          <w:highlight w:val="green"/>
          <w:lang w:val="ru-RU"/>
        </w:rPr>
      </w:pPr>
    </w:p>
    <w:p w14:paraId="1F3325E1" w14:textId="4B81B191" w:rsidR="00FB16A5" w:rsidRPr="00BE733B" w:rsidRDefault="00FB16A5" w:rsidP="00FB16A5">
      <w:pPr>
        <w:jc w:val="both"/>
        <w:rPr>
          <w:rFonts w:ascii="Times New Roman" w:eastAsia="Times New Roman" w:hAnsi="Times New Roman" w:cs="Times New Roman"/>
          <w:sz w:val="28"/>
          <w:szCs w:val="28"/>
          <w:lang w:val="ru-RU"/>
        </w:rPr>
      </w:pPr>
      <w:r w:rsidRPr="00FB16A5">
        <w:rPr>
          <w:rFonts w:ascii="Times New Roman" w:eastAsia="Times New Roman" w:hAnsi="Times New Roman" w:cs="Times New Roman"/>
          <w:sz w:val="28"/>
          <w:szCs w:val="28"/>
          <w:lang w:val="ru-RU"/>
        </w:rPr>
        <w:t xml:space="preserve">где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e>
          <m:sub>
            <m:r>
              <w:rPr>
                <w:rFonts w:ascii="Cambria Math" w:eastAsia="Times New Roman" w:hAnsi="Cambria Math" w:cs="Times New Roman"/>
                <w:sz w:val="28"/>
                <w:szCs w:val="28"/>
                <w:lang w:val="ru-RU"/>
              </w:rPr>
              <m:t>0</m:t>
            </m:r>
          </m:sub>
        </m:sSub>
      </m:oMath>
      <w:r w:rsidRPr="00FB16A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параметр баланса функции потерь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e>
          <m:sub>
            <m:r>
              <w:rPr>
                <w:rFonts w:ascii="Cambria Math" w:eastAsia="Times New Roman" w:hAnsi="Cambria Math" w:cs="Times New Roman"/>
                <w:sz w:val="28"/>
                <w:szCs w:val="28"/>
                <w:lang w:val="ru-RU"/>
              </w:rPr>
              <m:t>0</m:t>
            </m:r>
          </m:sub>
        </m:sSub>
        <m:r>
          <w:rPr>
            <w:rFonts w:ascii="Cambria Math" w:eastAsia="Times New Roman" w:hAnsi="Cambria Math" w:cs="Times New Roman"/>
            <w:sz w:val="28"/>
            <w:szCs w:val="28"/>
            <w:lang w:val="ru-RU"/>
          </w:rPr>
          <m:t>=0.01)</m:t>
        </m:r>
      </m:oMath>
      <w:r w:rsidRPr="00FB16A5">
        <w:rPr>
          <w:rFonts w:ascii="Times New Roman" w:eastAsia="Times New Roman" w:hAnsi="Times New Roman" w:cs="Times New Roman"/>
          <w:sz w:val="28"/>
          <w:szCs w:val="28"/>
          <w:lang w:val="ru-RU"/>
        </w:rPr>
        <w:t>.</w:t>
      </w:r>
      <w:r w:rsidRPr="00BE733B">
        <w:rPr>
          <w:rFonts w:ascii="Times New Roman" w:eastAsia="Times New Roman" w:hAnsi="Times New Roman" w:cs="Times New Roman"/>
          <w:sz w:val="28"/>
          <w:szCs w:val="28"/>
          <w:lang w:val="ru-RU"/>
        </w:rPr>
        <w:t xml:space="preserve"> </w:t>
      </w:r>
    </w:p>
    <w:p w14:paraId="32399E73" w14:textId="77777777" w:rsidR="0092573A" w:rsidRDefault="0092573A" w:rsidP="00595665">
      <w:pPr>
        <w:jc w:val="both"/>
        <w:rPr>
          <w:rFonts w:ascii="Times New Roman" w:eastAsia="Times New Roman" w:hAnsi="Times New Roman" w:cs="Times New Roman"/>
          <w:sz w:val="28"/>
          <w:szCs w:val="28"/>
        </w:rPr>
      </w:pPr>
    </w:p>
    <w:p w14:paraId="678076BE" w14:textId="77777777" w:rsidR="0092573A" w:rsidRPr="00D74112" w:rsidRDefault="0092573A" w:rsidP="00595665">
      <w:pPr>
        <w:numPr>
          <w:ilvl w:val="0"/>
          <w:numId w:val="8"/>
        </w:numPr>
        <w:tabs>
          <w:tab w:val="left" w:pos="993"/>
        </w:tabs>
        <w:ind w:left="0" w:firstLine="708"/>
        <w:jc w:val="both"/>
        <w:rPr>
          <w:rFonts w:ascii="Times New Roman" w:eastAsia="Times New Roman" w:hAnsi="Times New Roman" w:cs="Times New Roman"/>
          <w:sz w:val="28"/>
          <w:szCs w:val="28"/>
        </w:rPr>
      </w:pPr>
      <w:proofErr w:type="spellStart"/>
      <w:r w:rsidRPr="00D74112">
        <w:rPr>
          <w:rFonts w:ascii="Times New Roman" w:eastAsia="Times New Roman" w:hAnsi="Times New Roman" w:cs="Times New Roman"/>
          <w:i/>
          <w:sz w:val="28"/>
          <w:szCs w:val="28"/>
        </w:rPr>
        <w:t>Multi</w:t>
      </w:r>
      <w:proofErr w:type="spellEnd"/>
      <w:r w:rsidR="00D74112" w:rsidRPr="00D74112">
        <w:rPr>
          <w:rFonts w:ascii="Times New Roman" w:eastAsia="Times New Roman" w:hAnsi="Times New Roman" w:cs="Times New Roman"/>
          <w:i/>
          <w:sz w:val="28"/>
          <w:szCs w:val="28"/>
          <w:lang w:val="ru-RU"/>
        </w:rPr>
        <w:t>-</w:t>
      </w:r>
      <w:proofErr w:type="spellStart"/>
      <w:r w:rsidRPr="00D74112">
        <w:rPr>
          <w:rFonts w:ascii="Times New Roman" w:eastAsia="Times New Roman" w:hAnsi="Times New Roman" w:cs="Times New Roman"/>
          <w:i/>
          <w:sz w:val="28"/>
          <w:szCs w:val="28"/>
        </w:rPr>
        <w:t>Level</w:t>
      </w:r>
      <w:proofErr w:type="spellEnd"/>
      <w:r w:rsidRPr="00D74112">
        <w:rPr>
          <w:rFonts w:ascii="Times New Roman" w:eastAsia="Times New Roman" w:hAnsi="Times New Roman" w:cs="Times New Roman"/>
          <w:sz w:val="28"/>
          <w:szCs w:val="28"/>
        </w:rPr>
        <w:t xml:space="preserve"> </w:t>
      </w:r>
      <w:proofErr w:type="spellStart"/>
      <w:r w:rsidRPr="00D74112">
        <w:rPr>
          <w:rFonts w:ascii="Times New Roman" w:eastAsia="Times New Roman" w:hAnsi="Times New Roman" w:cs="Times New Roman"/>
          <w:i/>
          <w:sz w:val="28"/>
          <w:szCs w:val="28"/>
        </w:rPr>
        <w:t>Face</w:t>
      </w:r>
      <w:proofErr w:type="spellEnd"/>
      <w:r w:rsidRPr="00D74112">
        <w:rPr>
          <w:rFonts w:ascii="Times New Roman" w:eastAsia="Times New Roman" w:hAnsi="Times New Roman" w:cs="Times New Roman"/>
          <w:sz w:val="28"/>
          <w:szCs w:val="28"/>
        </w:rPr>
        <w:t xml:space="preserve"> </w:t>
      </w:r>
      <w:proofErr w:type="spellStart"/>
      <w:r w:rsidRPr="00D74112">
        <w:rPr>
          <w:rFonts w:ascii="Times New Roman" w:eastAsia="Times New Roman" w:hAnsi="Times New Roman" w:cs="Times New Roman"/>
          <w:i/>
          <w:sz w:val="28"/>
          <w:szCs w:val="28"/>
        </w:rPr>
        <w:t>Localisation</w:t>
      </w:r>
      <w:proofErr w:type="spellEnd"/>
      <w:r w:rsidR="002465DD">
        <w:rPr>
          <w:rFonts w:ascii="Times New Roman" w:eastAsia="Times New Roman" w:hAnsi="Times New Roman" w:cs="Times New Roman"/>
          <w:i/>
          <w:sz w:val="28"/>
          <w:szCs w:val="28"/>
          <w:lang w:val="en-US"/>
        </w:rPr>
        <w:t xml:space="preserve"> </w:t>
      </w:r>
    </w:p>
    <w:p w14:paraId="4658567A"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Полная функция потерь для якоря </w:t>
      </w:r>
      <m:oMath>
        <m:r>
          <w:rPr>
            <w:rFonts w:ascii="Cambria Math" w:eastAsia="Times New Roman" w:hAnsi="Cambria Math" w:cs="Times New Roman"/>
            <w:sz w:val="28"/>
            <w:szCs w:val="28"/>
            <w:lang w:val="ru-RU"/>
          </w:rPr>
          <m:t>i</m:t>
        </m:r>
      </m:oMath>
      <w:r>
        <w:rPr>
          <w:rFonts w:ascii="Times New Roman" w:eastAsia="Times New Roman" w:hAnsi="Times New Roman" w:cs="Times New Roman"/>
          <w:sz w:val="28"/>
          <w:szCs w:val="28"/>
        </w:rPr>
        <w:t xml:space="preserve"> становится (1.4)</w:t>
      </w:r>
      <w:r w:rsidR="002465DD" w:rsidRPr="002465DD">
        <w:rPr>
          <w:rFonts w:ascii="Times New Roman" w:eastAsia="Times New Roman" w:hAnsi="Times New Roman" w:cs="Times New Roman"/>
          <w:sz w:val="28"/>
          <w:szCs w:val="28"/>
          <w:lang w:val="ru-RU"/>
        </w:rPr>
        <w:t xml:space="preserve"> [2]</w:t>
      </w:r>
      <w:r>
        <w:rPr>
          <w:rFonts w:ascii="Times New Roman" w:eastAsia="Times New Roman" w:hAnsi="Times New Roman" w:cs="Times New Roman"/>
          <w:sz w:val="28"/>
          <w:szCs w:val="28"/>
        </w:rPr>
        <w:t xml:space="preserve">: </w:t>
      </w:r>
    </w:p>
    <w:p w14:paraId="45FA5F09"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2573A" w14:paraId="4B83715C" w14:textId="77777777" w:rsidTr="00704D3D">
        <w:tc>
          <w:tcPr>
            <w:tcW w:w="8926" w:type="dxa"/>
          </w:tcPr>
          <w:p w14:paraId="311CB882" w14:textId="38548528" w:rsidR="0092573A" w:rsidRPr="00085CB5" w:rsidRDefault="0092573A" w:rsidP="00595665">
            <w:pPr>
              <w:jc w:val="both"/>
              <w:rPr>
                <w:rFonts w:ascii="Times New Roman" w:eastAsia="Times New Roman" w:hAnsi="Times New Roman" w:cs="Times New Roman"/>
                <w:i/>
                <w:sz w:val="28"/>
                <w:szCs w:val="28"/>
                <w:lang w:val="ru-RU"/>
              </w:rPr>
            </w:pPr>
            <m:oMathPara>
              <m:oMath>
                <m:r>
                  <m:rPr>
                    <m:scr m:val="script"/>
                  </m:rPr>
                  <w:rPr>
                    <w:rFonts w:ascii="Cambria Math" w:eastAsia="Times New Roman" w:hAnsi="Cambria Math" w:cs="Times New Roman"/>
                    <w:sz w:val="28"/>
                    <w:szCs w:val="28"/>
                    <w:lang w:val="ru-RU"/>
                  </w:rPr>
                  <m:t>L=</m:t>
                </m:r>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cls</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e>
                      <m:sub>
                        <m:r>
                          <w:rPr>
                            <w:rFonts w:ascii="Cambria Math" w:eastAsia="Times New Roman" w:hAnsi="Cambria Math" w:cs="Times New Roman"/>
                            <w:sz w:val="28"/>
                            <w:szCs w:val="28"/>
                            <w:lang w:val="ru-RU"/>
                          </w:rPr>
                          <m:t>1</m:t>
                        </m:r>
                      </m:sub>
                    </m:sSub>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box</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ru-RU"/>
                  </w:rPr>
                  <w:br/>
                </m:r>
              </m:oMath>
              <m:oMath>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e>
                      <m:sub>
                        <m:r>
                          <w:rPr>
                            <w:rFonts w:ascii="Cambria Math" w:eastAsia="Times New Roman" w:hAnsi="Cambria Math" w:cs="Times New Roman"/>
                            <w:sz w:val="28"/>
                            <w:szCs w:val="28"/>
                            <w:lang w:val="ru-RU"/>
                          </w:rPr>
                          <m:t>2</m:t>
                        </m:r>
                      </m:sub>
                    </m:sSub>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pts</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e>
                      <m:sub>
                        <m:r>
                          <w:rPr>
                            <w:rFonts w:ascii="Cambria Math" w:eastAsia="Times New Roman" w:hAnsi="Cambria Math" w:cs="Times New Roman"/>
                            <w:sz w:val="28"/>
                            <w:szCs w:val="28"/>
                            <w:lang w:val="ru-RU"/>
                          </w:rPr>
                          <m:t>1</m:t>
                        </m:r>
                      </m:sub>
                    </m:sSub>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mesh</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v</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v</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r>
                  <w:rPr>
                    <w:rFonts w:ascii="Cambria Math" w:eastAsia="Times New Roman" w:hAnsi="Cambria Math" w:cs="Times New Roman"/>
                    <w:sz w:val="28"/>
                    <w:szCs w:val="28"/>
                    <w:lang w:val="ru-RU"/>
                  </w:rPr>
                  <m:t>.</m:t>
                </m:r>
              </m:oMath>
            </m:oMathPara>
          </w:p>
        </w:tc>
        <w:tc>
          <w:tcPr>
            <w:tcW w:w="705" w:type="dxa"/>
            <w:vAlign w:val="center"/>
          </w:tcPr>
          <w:p w14:paraId="35DF1DB5" w14:textId="77777777" w:rsidR="0092573A" w:rsidRPr="00FE0D49" w:rsidRDefault="0092573A"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(1.4)</w:t>
            </w:r>
          </w:p>
        </w:tc>
      </w:tr>
    </w:tbl>
    <w:p w14:paraId="0CA0B0A4" w14:textId="77777777" w:rsidR="0092573A" w:rsidRDefault="0092573A" w:rsidP="00595665">
      <w:pPr>
        <w:rPr>
          <w:rFonts w:ascii="Times New Roman" w:eastAsia="Times New Roman" w:hAnsi="Times New Roman" w:cs="Times New Roman"/>
          <w:sz w:val="28"/>
          <w:szCs w:val="28"/>
        </w:rPr>
      </w:pPr>
    </w:p>
    <w:p w14:paraId="361EFB6D" w14:textId="5B650F0D" w:rsidR="00BA5A5E" w:rsidRPr="00BA5A5E" w:rsidRDefault="0092573A" w:rsidP="00595665">
      <w:pPr>
        <w:jc w:val="both"/>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tab/>
      </w:r>
      <w:r w:rsidR="00BA5A5E">
        <w:rPr>
          <w:rFonts w:ascii="Times New Roman" w:eastAsia="Times New Roman" w:hAnsi="Times New Roman" w:cs="Times New Roman"/>
          <w:sz w:val="28"/>
          <w:szCs w:val="28"/>
          <w:lang w:val="ru-RU"/>
        </w:rPr>
        <w:t>Якор</w:t>
      </w:r>
      <w:r w:rsidR="000754BD">
        <w:rPr>
          <w:rFonts w:ascii="Times New Roman" w:eastAsia="Times New Roman" w:hAnsi="Times New Roman" w:cs="Times New Roman"/>
          <w:sz w:val="28"/>
          <w:szCs w:val="28"/>
          <w:lang w:val="ru-RU"/>
        </w:rPr>
        <w:t>ные боксы – это множество боксов с разным размером и соотношением сторон, равномерно сгенерированные и распределенные по всему входному изображению, которые используются для выделения областей, содержащих интересующие объекты детектирования.</w:t>
      </w:r>
    </w:p>
    <w:p w14:paraId="32D1567E" w14:textId="77777777" w:rsidR="000754BD" w:rsidRDefault="000754BD" w:rsidP="00BA5A5E">
      <w:pPr>
        <w:ind w:firstLine="708"/>
        <w:jc w:val="both"/>
        <w:rPr>
          <w:rFonts w:ascii="Times New Roman" w:eastAsia="Times New Roman" w:hAnsi="Times New Roman" w:cs="Times New Roman"/>
          <w:sz w:val="28"/>
          <w:szCs w:val="28"/>
        </w:rPr>
      </w:pPr>
    </w:p>
    <w:p w14:paraId="0BA52B5E" w14:textId="4EFF4A47" w:rsidR="0092573A" w:rsidRPr="00FB16A5" w:rsidRDefault="0092573A" w:rsidP="00BA5A5E">
      <w:pPr>
        <w:ind w:firstLine="708"/>
        <w:jc w:val="both"/>
        <w:rPr>
          <w:rFonts w:ascii="Times New Roman" w:eastAsia="Times New Roman" w:hAnsi="Times New Roman" w:cs="Times New Roman"/>
          <w:sz w:val="28"/>
          <w:szCs w:val="28"/>
        </w:rPr>
      </w:pPr>
      <w:r w:rsidRPr="00FB16A5">
        <w:rPr>
          <w:rFonts w:ascii="Times New Roman" w:eastAsia="Times New Roman" w:hAnsi="Times New Roman" w:cs="Times New Roman"/>
          <w:sz w:val="28"/>
          <w:szCs w:val="28"/>
        </w:rPr>
        <w:lastRenderedPageBreak/>
        <w:t>Функция потерь состоит из 4 частей</w:t>
      </w:r>
      <w:r w:rsidR="002465DD" w:rsidRPr="00FB16A5">
        <w:rPr>
          <w:rFonts w:ascii="Times New Roman" w:eastAsia="Times New Roman" w:hAnsi="Times New Roman" w:cs="Times New Roman"/>
          <w:sz w:val="28"/>
          <w:szCs w:val="28"/>
          <w:lang w:val="ru-RU"/>
        </w:rPr>
        <w:t xml:space="preserve"> [2]</w:t>
      </w:r>
      <w:r w:rsidRPr="00FB16A5">
        <w:rPr>
          <w:rFonts w:ascii="Times New Roman" w:eastAsia="Times New Roman" w:hAnsi="Times New Roman" w:cs="Times New Roman"/>
          <w:sz w:val="28"/>
          <w:szCs w:val="28"/>
        </w:rPr>
        <w:t xml:space="preserve">: </w:t>
      </w:r>
    </w:p>
    <w:p w14:paraId="5A7D79EE" w14:textId="47D60CCC" w:rsidR="0092573A" w:rsidRPr="00FB16A5" w:rsidRDefault="0067711D" w:rsidP="00FB16A5">
      <w:pPr>
        <w:numPr>
          <w:ilvl w:val="0"/>
          <w:numId w:val="45"/>
        </w:numPr>
        <w:tabs>
          <w:tab w:val="left" w:pos="993"/>
        </w:tabs>
        <w:ind w:left="0"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en-US"/>
              </w:rPr>
              <m:t>cl</m:t>
            </m:r>
            <m:r>
              <w:rPr>
                <w:rFonts w:ascii="Cambria Math" w:eastAsia="Times New Roman" w:hAnsi="Cambria Math" w:cs="Times New Roman"/>
                <w:sz w:val="28"/>
                <w:szCs w:val="28"/>
                <w:lang w:val="ru-RU"/>
              </w:rPr>
              <m:t>s</m:t>
            </m:r>
          </m:sub>
        </m:sSub>
      </m:oMath>
      <w:r w:rsidR="00FB16A5" w:rsidRPr="00FB16A5">
        <w:rPr>
          <w:rFonts w:ascii="Times New Roman" w:eastAsia="Times New Roman" w:hAnsi="Times New Roman" w:cs="Times New Roman"/>
          <w:sz w:val="28"/>
          <w:szCs w:val="28"/>
          <w:lang w:val="ru-RU"/>
        </w:rPr>
        <w:t xml:space="preserve"> – п</w:t>
      </w:r>
      <w:proofErr w:type="spellStart"/>
      <w:r w:rsidR="0092573A" w:rsidRPr="00FB16A5">
        <w:rPr>
          <w:rFonts w:ascii="Times New Roman" w:eastAsia="Times New Roman" w:hAnsi="Times New Roman" w:cs="Times New Roman"/>
          <w:sz w:val="28"/>
          <w:szCs w:val="28"/>
        </w:rPr>
        <w:t>отери</w:t>
      </w:r>
      <w:proofErr w:type="spellEnd"/>
      <w:r w:rsidR="0092573A" w:rsidRPr="00FB16A5">
        <w:rPr>
          <w:rFonts w:ascii="Times New Roman" w:eastAsia="Times New Roman" w:hAnsi="Times New Roman" w:cs="Times New Roman"/>
          <w:sz w:val="28"/>
          <w:szCs w:val="28"/>
        </w:rPr>
        <w:t xml:space="preserve"> </w:t>
      </w:r>
      <w:proofErr w:type="spellStart"/>
      <w:r w:rsidR="0092573A" w:rsidRPr="00FB16A5">
        <w:rPr>
          <w:rFonts w:ascii="Times New Roman" w:eastAsia="Times New Roman" w:hAnsi="Times New Roman" w:cs="Times New Roman"/>
          <w:i/>
          <w:sz w:val="28"/>
          <w:szCs w:val="28"/>
        </w:rPr>
        <w:t>Softmax</w:t>
      </w:r>
      <w:proofErr w:type="spellEnd"/>
      <w:r w:rsidR="0092573A" w:rsidRPr="00FB16A5">
        <w:rPr>
          <w:rFonts w:ascii="Times New Roman" w:eastAsia="Times New Roman" w:hAnsi="Times New Roman" w:cs="Times New Roman"/>
          <w:sz w:val="28"/>
          <w:szCs w:val="28"/>
        </w:rPr>
        <w:t xml:space="preserve"> для двоичных классов (лицо / не лицо), где </w:t>
      </w:r>
      <m:oMath>
        <m:r>
          <w:rPr>
            <w:rFonts w:ascii="Cambria Math" w:eastAsia="Times New Roman" w:hAnsi="Cambria Math" w:cs="Times New Roman"/>
            <w:sz w:val="28"/>
            <w:szCs w:val="28"/>
          </w:rPr>
          <m:t>p</m:t>
        </m:r>
      </m:oMath>
      <w:r w:rsidR="0092573A" w:rsidRPr="00FB16A5">
        <w:rPr>
          <w:rFonts w:ascii="Times New Roman" w:eastAsia="Times New Roman" w:hAnsi="Times New Roman" w:cs="Times New Roman"/>
          <w:sz w:val="28"/>
          <w:szCs w:val="28"/>
        </w:rPr>
        <w:t xml:space="preserve"> – это прогнозируемая вероятность того, что якорь i является лицом, а </w:t>
      </w:r>
      <m:oMath>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p</m:t>
            </m:r>
          </m:e>
          <m:sup>
            <m:r>
              <w:rPr>
                <w:rFonts w:ascii="Cambria Math" w:eastAsia="Times New Roman" w:hAnsi="Cambria Math" w:cs="Times New Roman"/>
                <w:sz w:val="28"/>
                <w:szCs w:val="28"/>
                <w:lang w:val="ru-RU"/>
              </w:rPr>
              <m:t>*</m:t>
            </m:r>
          </m:sup>
        </m:sSup>
      </m:oMath>
      <w:r w:rsidR="00DA304F" w:rsidRPr="00FB16A5">
        <w:rPr>
          <w:rFonts w:ascii="Times New Roman" w:eastAsia="Times New Roman" w:hAnsi="Times New Roman" w:cs="Times New Roman"/>
          <w:sz w:val="28"/>
          <w:szCs w:val="28"/>
        </w:rPr>
        <w:t xml:space="preserve"> </w:t>
      </w:r>
      <w:r w:rsidR="0092573A" w:rsidRPr="00FB16A5">
        <w:rPr>
          <w:rFonts w:ascii="Times New Roman" w:eastAsia="Times New Roman" w:hAnsi="Times New Roman" w:cs="Times New Roman"/>
          <w:sz w:val="28"/>
          <w:szCs w:val="28"/>
        </w:rPr>
        <w:t>– истиной</w:t>
      </w:r>
      <w:r w:rsidR="00FB16A5" w:rsidRPr="00FB16A5">
        <w:rPr>
          <w:rFonts w:ascii="Times New Roman" w:eastAsia="Times New Roman" w:hAnsi="Times New Roman" w:cs="Times New Roman"/>
          <w:sz w:val="28"/>
          <w:szCs w:val="28"/>
          <w:lang w:val="ru-RU"/>
        </w:rPr>
        <w:t>;</w:t>
      </w:r>
    </w:p>
    <w:p w14:paraId="1ABB95ED" w14:textId="60581A80" w:rsidR="0092573A" w:rsidRPr="00FB16A5" w:rsidRDefault="0067711D" w:rsidP="00FB16A5">
      <w:pPr>
        <w:numPr>
          <w:ilvl w:val="0"/>
          <w:numId w:val="45"/>
        </w:numPr>
        <w:tabs>
          <w:tab w:val="left" w:pos="993"/>
        </w:tabs>
        <w:ind w:left="0"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box</m:t>
            </m:r>
          </m:sub>
        </m:sSub>
      </m:oMath>
      <w:r w:rsidR="00FB16A5" w:rsidRPr="00FB16A5">
        <w:rPr>
          <w:rFonts w:ascii="Times New Roman" w:eastAsia="Times New Roman" w:hAnsi="Times New Roman" w:cs="Times New Roman"/>
          <w:sz w:val="28"/>
          <w:szCs w:val="28"/>
          <w:lang w:val="ru-RU"/>
        </w:rPr>
        <w:t xml:space="preserve"> – р</w:t>
      </w:r>
      <w:proofErr w:type="spellStart"/>
      <w:r w:rsidR="0092573A" w:rsidRPr="00FB16A5">
        <w:rPr>
          <w:rFonts w:ascii="Times New Roman" w:eastAsia="Times New Roman" w:hAnsi="Times New Roman" w:cs="Times New Roman"/>
          <w:sz w:val="28"/>
          <w:szCs w:val="28"/>
        </w:rPr>
        <w:t>егрессионная</w:t>
      </w:r>
      <w:proofErr w:type="spellEnd"/>
      <w:r w:rsidR="0092573A" w:rsidRPr="00FB16A5">
        <w:rPr>
          <w:rFonts w:ascii="Times New Roman" w:eastAsia="Times New Roman" w:hAnsi="Times New Roman" w:cs="Times New Roman"/>
          <w:sz w:val="28"/>
          <w:szCs w:val="28"/>
        </w:rPr>
        <w:t xml:space="preserve"> потеря ограничивающего прямоугольника</w:t>
      </w:r>
      <w:r w:rsidR="00FB16A5" w:rsidRPr="00FB16A5">
        <w:rPr>
          <w:rFonts w:ascii="Times New Roman" w:eastAsia="Times New Roman" w:hAnsi="Times New Roman" w:cs="Times New Roman"/>
          <w:sz w:val="28"/>
          <w:szCs w:val="28"/>
          <w:lang w:val="ru-RU"/>
        </w:rPr>
        <w:t>;</w:t>
      </w:r>
    </w:p>
    <w:p w14:paraId="29735F3E" w14:textId="50842829" w:rsidR="0092573A" w:rsidRPr="00FB16A5" w:rsidRDefault="0067711D" w:rsidP="00FB16A5">
      <w:pPr>
        <w:numPr>
          <w:ilvl w:val="0"/>
          <w:numId w:val="45"/>
        </w:numPr>
        <w:tabs>
          <w:tab w:val="left" w:pos="993"/>
        </w:tabs>
        <w:ind w:left="0"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en-US"/>
              </w:rPr>
              <m:t>pts</m:t>
            </m:r>
          </m:sub>
        </m:sSub>
      </m:oMath>
      <w:r w:rsidR="00FB16A5" w:rsidRPr="00FB16A5">
        <w:rPr>
          <w:rFonts w:ascii="Times New Roman" w:eastAsia="Times New Roman" w:hAnsi="Times New Roman" w:cs="Times New Roman"/>
          <w:sz w:val="28"/>
          <w:szCs w:val="28"/>
          <w:lang w:val="ru-RU"/>
        </w:rPr>
        <w:t xml:space="preserve"> – р</w:t>
      </w:r>
      <w:proofErr w:type="spellStart"/>
      <w:r w:rsidR="0092573A" w:rsidRPr="00FB16A5">
        <w:rPr>
          <w:rFonts w:ascii="Times New Roman" w:eastAsia="Times New Roman" w:hAnsi="Times New Roman" w:cs="Times New Roman"/>
          <w:sz w:val="28"/>
          <w:szCs w:val="28"/>
        </w:rPr>
        <w:t>егрессионная</w:t>
      </w:r>
      <w:proofErr w:type="spellEnd"/>
      <w:r w:rsidR="0092573A" w:rsidRPr="00FB16A5">
        <w:rPr>
          <w:rFonts w:ascii="Times New Roman" w:eastAsia="Times New Roman" w:hAnsi="Times New Roman" w:cs="Times New Roman"/>
          <w:sz w:val="28"/>
          <w:szCs w:val="28"/>
        </w:rPr>
        <w:t xml:space="preserve"> потеря пяти ориентиров</w:t>
      </w:r>
      <w:r w:rsidR="00FB16A5" w:rsidRPr="00FB16A5">
        <w:rPr>
          <w:rFonts w:ascii="Times New Roman" w:eastAsia="Times New Roman" w:hAnsi="Times New Roman" w:cs="Times New Roman"/>
          <w:sz w:val="28"/>
          <w:szCs w:val="28"/>
          <w:lang w:val="ru-RU"/>
        </w:rPr>
        <w:t>;</w:t>
      </w:r>
    </w:p>
    <w:p w14:paraId="54F16F8F" w14:textId="57630F49" w:rsidR="00440D8C" w:rsidRPr="00FB16A5" w:rsidRDefault="0067711D" w:rsidP="00FB16A5">
      <w:pPr>
        <w:numPr>
          <w:ilvl w:val="0"/>
          <w:numId w:val="45"/>
        </w:numPr>
        <w:tabs>
          <w:tab w:val="left" w:pos="993"/>
        </w:tabs>
        <w:spacing w:after="160"/>
        <w:ind w:left="0" w:firstLine="709"/>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mesh</m:t>
            </m:r>
          </m:sub>
        </m:sSub>
      </m:oMath>
      <w:r w:rsidR="00FB16A5" w:rsidRPr="00FB16A5">
        <w:rPr>
          <w:rFonts w:ascii="Times New Roman" w:eastAsia="Times New Roman" w:hAnsi="Times New Roman" w:cs="Times New Roman"/>
          <w:sz w:val="28"/>
          <w:szCs w:val="28"/>
          <w:lang w:val="ru-RU"/>
        </w:rPr>
        <w:t xml:space="preserve"> – р</w:t>
      </w:r>
      <w:proofErr w:type="spellStart"/>
      <w:r w:rsidR="0092573A" w:rsidRPr="00FB16A5">
        <w:rPr>
          <w:rFonts w:ascii="Times New Roman" w:eastAsia="Times New Roman" w:hAnsi="Times New Roman" w:cs="Times New Roman"/>
          <w:sz w:val="28"/>
          <w:szCs w:val="28"/>
        </w:rPr>
        <w:t>егрессионная</w:t>
      </w:r>
      <w:proofErr w:type="spellEnd"/>
      <w:r w:rsidR="0092573A" w:rsidRPr="00FB16A5">
        <w:rPr>
          <w:rFonts w:ascii="Times New Roman" w:eastAsia="Times New Roman" w:hAnsi="Times New Roman" w:cs="Times New Roman"/>
          <w:sz w:val="28"/>
          <w:szCs w:val="28"/>
        </w:rPr>
        <w:t xml:space="preserve"> потеря трехмерных точек</w:t>
      </w:r>
      <w:r w:rsidR="00FB16A5" w:rsidRPr="00FB16A5">
        <w:rPr>
          <w:rFonts w:ascii="Times New Roman" w:eastAsia="Times New Roman" w:hAnsi="Times New Roman" w:cs="Times New Roman"/>
          <w:sz w:val="28"/>
          <w:szCs w:val="28"/>
          <w:lang w:val="ru-RU"/>
        </w:rPr>
        <w:t xml:space="preserve"> (1.3)</w:t>
      </w:r>
      <w:r w:rsidR="0092573A" w:rsidRPr="00FB16A5">
        <w:rPr>
          <w:rFonts w:ascii="Times New Roman" w:eastAsia="Times New Roman" w:hAnsi="Times New Roman" w:cs="Times New Roman"/>
          <w:sz w:val="28"/>
          <w:szCs w:val="28"/>
        </w:rPr>
        <w:t xml:space="preserve">. </w:t>
      </w:r>
    </w:p>
    <w:p w14:paraId="4D51B084" w14:textId="77777777" w:rsidR="0092573A" w:rsidRDefault="0092573A" w:rsidP="00FB16A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координаты нормализованы как (</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.5)</w:t>
      </w:r>
      <w:r w:rsidR="002465DD">
        <w:rPr>
          <w:rFonts w:ascii="Times New Roman" w:eastAsia="Times New Roman" w:hAnsi="Times New Roman" w:cs="Times New Roman"/>
          <w:sz w:val="28"/>
          <w:szCs w:val="28"/>
          <w:lang w:val="en-US"/>
        </w:rPr>
        <w:t xml:space="preserve"> [2]</w:t>
      </w:r>
      <w:r>
        <w:rPr>
          <w:rFonts w:ascii="Times New Roman" w:eastAsia="Times New Roman" w:hAnsi="Times New Roman" w:cs="Times New Roman"/>
          <w:sz w:val="28"/>
          <w:szCs w:val="28"/>
        </w:rPr>
        <w:t xml:space="preserve">: </w:t>
      </w:r>
    </w:p>
    <w:p w14:paraId="51EDA38D"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2573A" w14:paraId="5702F2C3" w14:textId="77777777" w:rsidTr="00704D3D">
        <w:tc>
          <w:tcPr>
            <w:tcW w:w="8926" w:type="dxa"/>
          </w:tcPr>
          <w:p w14:paraId="24A82BC5" w14:textId="77777777" w:rsidR="0092573A" w:rsidRPr="00FE0D49" w:rsidRDefault="0092573A" w:rsidP="00595665">
            <w:pPr>
              <w:ind w:firstLine="720"/>
              <w:jc w:val="both"/>
              <w:rPr>
                <w:rFonts w:ascii="Times New Roman" w:eastAsia="Times New Roman" w:hAnsi="Times New Roman" w:cs="Times New Roman"/>
                <w:i/>
                <w:sz w:val="28"/>
                <w:szCs w:val="28"/>
              </w:rPr>
            </w:pPr>
            <m:oMathPara>
              <m:oMath>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x</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x</m:t>
                    </m:r>
                  </m:e>
                  <m:sub>
                    <m:r>
                      <w:rPr>
                        <w:rFonts w:ascii="Cambria Math" w:eastAsia="Times New Roman" w:hAnsi="Cambria Math" w:cs="Times New Roman"/>
                        <w:sz w:val="28"/>
                        <w:szCs w:val="28"/>
                      </w:rPr>
                      <m:t>center</m:t>
                    </m:r>
                  </m:sub>
                  <m:sup>
                    <m:r>
                      <w:rPr>
                        <w:rFonts w:ascii="Cambria Math" w:eastAsia="Times New Roman" w:hAnsi="Cambria Math" w:cs="Times New Roman"/>
                        <w:sz w:val="28"/>
                        <w:szCs w:val="28"/>
                      </w:rPr>
                      <m:t>a</m:t>
                    </m:r>
                  </m:sup>
                </m:sSub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s</m:t>
                    </m:r>
                  </m:e>
                  <m:sup>
                    <m:r>
                      <w:rPr>
                        <w:rFonts w:ascii="Cambria Math" w:eastAsia="Times New Roman" w:hAnsi="Cambria Math" w:cs="Times New Roman"/>
                        <w:sz w:val="28"/>
                        <w:szCs w:val="28"/>
                      </w:rPr>
                      <m:t>a</m:t>
                    </m:r>
                  </m:sup>
                </m:sSup>
                <m:r>
                  <w:rPr>
                    <w:rFonts w:ascii="Cambria Math" w:eastAsia="Times New Roman" w:hAnsi="Cambria Math" w:cs="Times New Roman"/>
                    <w:sz w:val="28"/>
                    <w:szCs w:val="28"/>
                  </w:rPr>
                  <m:t>,</m:t>
                </m:r>
              </m:oMath>
            </m:oMathPara>
          </w:p>
          <w:p w14:paraId="62A3EC59" w14:textId="77777777" w:rsidR="0092573A" w:rsidRDefault="0092573A" w:rsidP="00595665">
            <w:pPr>
              <w:ind w:firstLine="720"/>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y</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y</m:t>
                    </m:r>
                  </m:e>
                  <m:sub>
                    <m:r>
                      <w:rPr>
                        <w:rFonts w:ascii="Cambria Math" w:eastAsia="Times New Roman" w:hAnsi="Cambria Math" w:cs="Times New Roman"/>
                        <w:sz w:val="28"/>
                        <w:szCs w:val="28"/>
                      </w:rPr>
                      <m:t>center</m:t>
                    </m:r>
                  </m:sub>
                  <m:sup>
                    <m:r>
                      <w:rPr>
                        <w:rFonts w:ascii="Cambria Math" w:eastAsia="Times New Roman" w:hAnsi="Cambria Math" w:cs="Times New Roman"/>
                        <w:sz w:val="28"/>
                        <w:szCs w:val="28"/>
                      </w:rPr>
                      <m:t>a</m:t>
                    </m:r>
                  </m:sup>
                </m:sSub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s</m:t>
                    </m:r>
                  </m:e>
                  <m:sup>
                    <m:r>
                      <w:rPr>
                        <w:rFonts w:ascii="Cambria Math" w:eastAsia="Times New Roman" w:hAnsi="Cambria Math" w:cs="Times New Roman"/>
                        <w:sz w:val="28"/>
                        <w:szCs w:val="28"/>
                      </w:rPr>
                      <m:t>a</m:t>
                    </m:r>
                  </m:sup>
                </m:sSup>
                <m:r>
                  <w:rPr>
                    <w:rFonts w:ascii="Cambria Math" w:eastAsia="Times New Roman" w:hAnsi="Cambria Math" w:cs="Times New Roman"/>
                    <w:sz w:val="28"/>
                    <w:szCs w:val="28"/>
                  </w:rPr>
                  <m:t>,</m:t>
                </m:r>
              </m:oMath>
            </m:oMathPara>
          </w:p>
          <w:p w14:paraId="45AEEC9F" w14:textId="77777777" w:rsidR="0092573A" w:rsidRPr="00085CB5" w:rsidRDefault="0092573A" w:rsidP="00595665">
            <w:pPr>
              <w:ind w:firstLine="720"/>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z</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r>
                  <w:rPr>
                    <w:rFonts w:ascii="Cambria Math" w:eastAsia="Times New Roman" w:hAnsi="Cambria Math" w:cs="Times New Roman"/>
                    <w:sz w:val="28"/>
                    <w:szCs w:val="28"/>
                  </w:rPr>
                  <m:t>-</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z</m:t>
                    </m:r>
                  </m:e>
                  <m:sub>
                    <m:r>
                      <w:rPr>
                        <w:rFonts w:ascii="Cambria Math" w:eastAsia="Times New Roman" w:hAnsi="Cambria Math" w:cs="Times New Roman"/>
                        <w:sz w:val="28"/>
                        <w:szCs w:val="28"/>
                      </w:rPr>
                      <m:t>note-tip</m:t>
                    </m:r>
                  </m:sub>
                  <m:sup>
                    <m:r>
                      <w:rPr>
                        <w:rFonts w:ascii="Cambria Math" w:eastAsia="Times New Roman" w:hAnsi="Cambria Math" w:cs="Times New Roman"/>
                        <w:sz w:val="28"/>
                        <w:szCs w:val="28"/>
                      </w:rPr>
                      <m:t>*</m:t>
                    </m:r>
                  </m:sup>
                </m:sSub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s</m:t>
                    </m:r>
                  </m:e>
                  <m:sup>
                    <m:r>
                      <w:rPr>
                        <w:rFonts w:ascii="Cambria Math" w:eastAsia="Times New Roman" w:hAnsi="Cambria Math" w:cs="Times New Roman"/>
                        <w:sz w:val="28"/>
                        <w:szCs w:val="28"/>
                      </w:rPr>
                      <m:t>a</m:t>
                    </m:r>
                  </m:sup>
                </m:sSup>
                <m:r>
                  <w:rPr>
                    <w:rFonts w:ascii="Cambria Math" w:eastAsia="Times New Roman" w:hAnsi="Cambria Math" w:cs="Times New Roman"/>
                    <w:sz w:val="28"/>
                    <w:szCs w:val="28"/>
                  </w:rPr>
                  <m:t>,</m:t>
                </m:r>
              </m:oMath>
            </m:oMathPara>
          </w:p>
        </w:tc>
        <w:tc>
          <w:tcPr>
            <w:tcW w:w="705" w:type="dxa"/>
            <w:vAlign w:val="center"/>
          </w:tcPr>
          <w:p w14:paraId="62B864E1" w14:textId="77777777" w:rsidR="0092573A" w:rsidRPr="00FE0D49" w:rsidRDefault="0092573A"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(1.5)</w:t>
            </w:r>
          </w:p>
        </w:tc>
      </w:tr>
    </w:tbl>
    <w:p w14:paraId="272819AE" w14:textId="77777777" w:rsidR="0092573A" w:rsidRDefault="0092573A" w:rsidP="00595665">
      <w:pPr>
        <w:ind w:firstLine="720"/>
        <w:jc w:val="center"/>
        <w:rPr>
          <w:rFonts w:ascii="Times New Roman" w:eastAsia="Times New Roman" w:hAnsi="Times New Roman" w:cs="Times New Roman"/>
          <w:sz w:val="28"/>
          <w:szCs w:val="28"/>
        </w:rPr>
      </w:pPr>
    </w:p>
    <w:p w14:paraId="486DDED5" w14:textId="6E48E4FC" w:rsidR="00DA304F"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где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x</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oMath>
      <w:r>
        <w:rPr>
          <w:rFonts w:ascii="Times New Roman" w:eastAsia="Times New Roman" w:hAnsi="Times New Roman" w:cs="Times New Roman"/>
          <w:sz w:val="28"/>
          <w:szCs w:val="28"/>
        </w:rPr>
        <w:t xml:space="preserve"> и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y</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oMath>
      <w:r>
        <w:rPr>
          <w:rFonts w:ascii="Times New Roman" w:eastAsia="Times New Roman" w:hAnsi="Times New Roman" w:cs="Times New Roman"/>
          <w:sz w:val="28"/>
          <w:szCs w:val="28"/>
        </w:rPr>
        <w:t xml:space="preserve"> – </w:t>
      </w:r>
      <w:r w:rsidR="000B3157">
        <w:rPr>
          <w:rFonts w:ascii="Times New Roman" w:eastAsia="Times New Roman" w:hAnsi="Times New Roman" w:cs="Times New Roman"/>
          <w:sz w:val="28"/>
          <w:szCs w:val="28"/>
          <w:lang w:val="ru-RU"/>
        </w:rPr>
        <w:t xml:space="preserve">могут быть либо </w:t>
      </w:r>
      <w:r>
        <w:rPr>
          <w:rFonts w:ascii="Times New Roman" w:eastAsia="Times New Roman" w:hAnsi="Times New Roman" w:cs="Times New Roman"/>
          <w:sz w:val="28"/>
          <w:szCs w:val="28"/>
        </w:rPr>
        <w:t>истинны</w:t>
      </w:r>
      <w:r w:rsidR="000B3157">
        <w:rPr>
          <w:rFonts w:ascii="Times New Roman" w:eastAsia="Times New Roman" w:hAnsi="Times New Roman" w:cs="Times New Roman"/>
          <w:sz w:val="28"/>
          <w:szCs w:val="28"/>
          <w:lang w:val="ru-RU"/>
        </w:rPr>
        <w:t>ми</w:t>
      </w:r>
      <w:r>
        <w:rPr>
          <w:rFonts w:ascii="Times New Roman" w:eastAsia="Times New Roman" w:hAnsi="Times New Roman" w:cs="Times New Roman"/>
          <w:sz w:val="28"/>
          <w:szCs w:val="28"/>
        </w:rPr>
        <w:t xml:space="preserve"> координат</w:t>
      </w:r>
      <w:proofErr w:type="spellStart"/>
      <w:r w:rsidR="000B3157">
        <w:rPr>
          <w:rFonts w:ascii="Times New Roman" w:eastAsia="Times New Roman" w:hAnsi="Times New Roman" w:cs="Times New Roman"/>
          <w:sz w:val="28"/>
          <w:szCs w:val="28"/>
          <w:lang w:val="ru-RU"/>
        </w:rPr>
        <w:t>ами</w:t>
      </w:r>
      <w:proofErr w:type="spellEnd"/>
      <w:r>
        <w:rPr>
          <w:rFonts w:ascii="Times New Roman" w:eastAsia="Times New Roman" w:hAnsi="Times New Roman" w:cs="Times New Roman"/>
          <w:sz w:val="28"/>
          <w:szCs w:val="28"/>
        </w:rPr>
        <w:t xml:space="preserve"> центра бокса лица,</w:t>
      </w:r>
      <w:r w:rsidR="00DA1895">
        <w:rPr>
          <w:rFonts w:ascii="Times New Roman" w:eastAsia="Times New Roman" w:hAnsi="Times New Roman" w:cs="Times New Roman"/>
          <w:sz w:val="28"/>
          <w:szCs w:val="28"/>
          <w:lang w:val="ru-RU"/>
        </w:rPr>
        <w:t xml:space="preserve"> либо пятью ключевыми точками лица</w:t>
      </w:r>
      <w:r w:rsidR="00DA304F" w:rsidRPr="00DA304F">
        <w:rPr>
          <w:rFonts w:ascii="Times New Roman" w:eastAsia="Times New Roman" w:hAnsi="Times New Roman" w:cs="Times New Roman"/>
          <w:sz w:val="28"/>
          <w:szCs w:val="28"/>
          <w:lang w:val="ru-RU"/>
        </w:rPr>
        <w:t>,</w:t>
      </w:r>
      <w:r w:rsidR="000B3157">
        <w:rPr>
          <w:rFonts w:ascii="Times New Roman" w:eastAsia="Times New Roman" w:hAnsi="Times New Roman" w:cs="Times New Roman"/>
          <w:sz w:val="28"/>
          <w:szCs w:val="28"/>
          <w:lang w:val="ru-RU"/>
        </w:rPr>
        <w:t xml:space="preserve"> </w:t>
      </w:r>
      <w:r w:rsidR="00DA1895">
        <w:rPr>
          <w:rFonts w:ascii="Times New Roman" w:eastAsia="Times New Roman" w:hAnsi="Times New Roman" w:cs="Times New Roman"/>
          <w:sz w:val="28"/>
          <w:szCs w:val="28"/>
          <w:lang w:val="ru-RU"/>
        </w:rPr>
        <w:t xml:space="preserve">либо </w:t>
      </w:r>
      <w:r>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x</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oMath>
      <w:r w:rsidR="000B315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y</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oMath>
      <w:r>
        <w:rPr>
          <w:rFonts w:ascii="Times New Roman" w:eastAsia="Times New Roman" w:hAnsi="Times New Roman" w:cs="Times New Roman"/>
          <w:sz w:val="28"/>
          <w:szCs w:val="28"/>
        </w:rPr>
        <w:t>,</w:t>
      </w:r>
      <w:r w:rsidR="00D74112">
        <w:rPr>
          <w:rFonts w:ascii="Times New Roman" w:eastAsia="Times New Roman" w:hAnsi="Times New Roman" w:cs="Times New Roman"/>
          <w:sz w:val="28"/>
          <w:szCs w:val="28"/>
          <w:lang w:val="ru-RU"/>
        </w:rPr>
        <w:t xml:space="preserve">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z</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m:t>
            </m:r>
          </m:sup>
        </m:sSubSup>
      </m:oMath>
      <w:r>
        <w:rPr>
          <w:rFonts w:ascii="Times New Roman" w:eastAsia="Times New Roman" w:hAnsi="Times New Roman" w:cs="Times New Roman"/>
          <w:sz w:val="28"/>
          <w:szCs w:val="28"/>
        </w:rPr>
        <w:t>) –</w:t>
      </w:r>
      <w:r w:rsidR="00DA189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трехмерны</w:t>
      </w:r>
      <w:r w:rsidR="00DA1895">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 истинны</w:t>
      </w:r>
      <w:r w:rsidR="00DA1895">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 вершин</w:t>
      </w:r>
      <w:r w:rsidR="00DA1895">
        <w:rPr>
          <w:rFonts w:ascii="Times New Roman" w:eastAsia="Times New Roman" w:hAnsi="Times New Roman" w:cs="Times New Roman"/>
          <w:sz w:val="28"/>
          <w:szCs w:val="28"/>
          <w:lang w:val="ru-RU"/>
        </w:rPr>
        <w:t>ы</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изображени</w:t>
      </w:r>
      <w:proofErr w:type="spellEnd"/>
      <w:r w:rsidR="00DA1895">
        <w:rPr>
          <w:rFonts w:ascii="Times New Roman" w:eastAsia="Times New Roman" w:hAnsi="Times New Roman" w:cs="Times New Roman"/>
          <w:sz w:val="28"/>
          <w:szCs w:val="28"/>
          <w:lang w:val="ru-RU"/>
        </w:rPr>
        <w:t>я лица</w:t>
      </w:r>
      <w:r>
        <w:rPr>
          <w:rFonts w:ascii="Times New Roman" w:eastAsia="Times New Roman" w:hAnsi="Times New Roman" w:cs="Times New Roman"/>
          <w:sz w:val="28"/>
          <w:szCs w:val="28"/>
        </w:rPr>
        <w:t xml:space="preserve">. </w:t>
      </w:r>
    </w:p>
    <w:p w14:paraId="3A0A7B2E" w14:textId="77777777" w:rsidR="0092573A" w:rsidRDefault="0092573A" w:rsidP="00595665">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трехмерные вершины переводятся так, что координата </w:t>
      </w:r>
      <m:oMath>
        <m:r>
          <w:rPr>
            <w:rFonts w:ascii="Cambria Math" w:eastAsia="Times New Roman" w:hAnsi="Cambria Math" w:cs="Times New Roman"/>
            <w:sz w:val="28"/>
            <w:szCs w:val="28"/>
          </w:rPr>
          <m:t>z</m:t>
        </m:r>
      </m:oMath>
      <w:r>
        <w:rPr>
          <w:rFonts w:ascii="Times New Roman" w:eastAsia="Times New Roman" w:hAnsi="Times New Roman" w:cs="Times New Roman"/>
          <w:sz w:val="28"/>
          <w:szCs w:val="28"/>
        </w:rPr>
        <w:t xml:space="preserve"> кончика носа равна нулю. </w:t>
      </w:r>
      <m:oMath>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a</m:t>
            </m:r>
          </m:sup>
        </m:sSup>
      </m:oMath>
      <w:r>
        <w:rPr>
          <w:rFonts w:ascii="Times New Roman" w:eastAsia="Times New Roman" w:hAnsi="Times New Roman" w:cs="Times New Roman"/>
          <w:sz w:val="28"/>
          <w:szCs w:val="28"/>
        </w:rPr>
        <w:t xml:space="preserve">, </w:t>
      </w:r>
      <m:oMath>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a</m:t>
            </m:r>
          </m:sup>
        </m:sSup>
      </m:oMath>
      <w:r w:rsidRPr="00085CB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координаты центра бокса лица, а </w:t>
      </w:r>
      <m:oMath>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s</m:t>
            </m:r>
          </m:e>
          <m:sup>
            <m:r>
              <w:rPr>
                <w:rFonts w:ascii="Cambria Math" w:eastAsia="Times New Roman" w:hAnsi="Cambria Math" w:cs="Times New Roman"/>
                <w:sz w:val="28"/>
                <w:szCs w:val="28"/>
              </w:rPr>
              <m:t>a</m:t>
            </m:r>
          </m:sup>
        </m:sSup>
      </m:oMath>
      <w:r w:rsidRPr="00085CB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множитель масштаба. </w:t>
      </w:r>
    </w:p>
    <w:p w14:paraId="3F245978" w14:textId="77777777" w:rsidR="0092573A" w:rsidRPr="0092573A" w:rsidRDefault="0092573A" w:rsidP="00595665">
      <w:pPr>
        <w:ind w:firstLine="720"/>
        <w:jc w:val="both"/>
        <w:rPr>
          <w:rFonts w:ascii="Times New Roman" w:eastAsia="Times New Roman" w:hAnsi="Times New Roman" w:cs="Times New Roman"/>
          <w:i/>
          <w:sz w:val="28"/>
          <w:szCs w:val="28"/>
          <w:lang w:val="ru-RU"/>
        </w:rPr>
      </w:pPr>
      <w:r>
        <w:rPr>
          <w:rFonts w:ascii="Times New Roman" w:eastAsia="Times New Roman" w:hAnsi="Times New Roman" w:cs="Times New Roman"/>
          <w:sz w:val="28"/>
          <w:szCs w:val="28"/>
        </w:rPr>
        <w:t>Ширина и высота бокса также нормализованы как</w:t>
      </w:r>
      <w:r w:rsidRPr="00085CB5">
        <w:rPr>
          <w:rFonts w:ascii="Times New Roman" w:eastAsia="Times New Roman" w:hAnsi="Times New Roman" w:cs="Times New Roman"/>
          <w:sz w:val="28"/>
          <w:szCs w:val="28"/>
          <w:lang w:val="ru-RU"/>
        </w:rPr>
        <w:t xml:space="preserve"> </w:t>
      </w:r>
      <m:oMath>
        <m:r>
          <m:rPr>
            <m:sty m:val="p"/>
          </m:rPr>
          <w:rPr>
            <w:rFonts w:ascii="Cambria Math" w:eastAsia="Times New Roman" w:hAnsi="Cambria Math" w:cs="Times New Roman"/>
            <w:sz w:val="28"/>
            <w:szCs w:val="28"/>
            <w:lang w:val="ru-RU"/>
          </w:rPr>
          <m:t>log⁡</m:t>
        </m:r>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w</m:t>
            </m:r>
          </m:e>
          <m:sup>
            <m:r>
              <w:rPr>
                <w:rFonts w:ascii="Cambria Math" w:eastAsia="Times New Roman" w:hAnsi="Cambria Math" w:cs="Times New Roman"/>
                <w:sz w:val="28"/>
                <w:szCs w:val="28"/>
                <w:lang w:val="ru-RU"/>
              </w:rPr>
              <m:t>*</m:t>
            </m:r>
          </m:sup>
        </m:sSup>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s</m:t>
            </m:r>
          </m:e>
          <m:sup>
            <m:r>
              <w:rPr>
                <w:rFonts w:ascii="Cambria Math" w:eastAsia="Times New Roman" w:hAnsi="Cambria Math" w:cs="Times New Roman"/>
                <w:sz w:val="28"/>
                <w:szCs w:val="28"/>
                <w:lang w:val="ru-RU"/>
              </w:rPr>
              <m:t>a</m:t>
            </m:r>
          </m:sup>
        </m:sSup>
        <m:r>
          <w:rPr>
            <w:rFonts w:ascii="Cambria Math" w:eastAsia="Times New Roman" w:hAnsi="Cambria Math" w:cs="Times New Roman"/>
            <w:sz w:val="28"/>
            <w:szCs w:val="28"/>
            <w:lang w:val="ru-RU"/>
          </w:rPr>
          <m:t>)</m:t>
        </m:r>
      </m:oMath>
      <w:r w:rsidRPr="00085CB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и </w:t>
      </w:r>
      <m:oMath>
        <m:r>
          <m:rPr>
            <m:sty m:val="p"/>
          </m:rPr>
          <w:rPr>
            <w:rFonts w:ascii="Cambria Math" w:eastAsia="Times New Roman" w:hAnsi="Cambria Math" w:cs="Times New Roman"/>
            <w:sz w:val="28"/>
            <w:szCs w:val="28"/>
            <w:lang w:val="ru-RU"/>
          </w:rPr>
          <m:t>log⁡</m:t>
        </m:r>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h</m:t>
            </m:r>
          </m:e>
          <m:sup>
            <m:r>
              <w:rPr>
                <w:rFonts w:ascii="Cambria Math" w:eastAsia="Times New Roman" w:hAnsi="Cambria Math" w:cs="Times New Roman"/>
                <w:sz w:val="28"/>
                <w:szCs w:val="28"/>
                <w:lang w:val="ru-RU"/>
              </w:rPr>
              <m:t>*</m:t>
            </m:r>
          </m:sup>
        </m:sSup>
        <m:r>
          <w:rPr>
            <w:rFonts w:ascii="Cambria Math" w:eastAsia="Times New Roman" w:hAnsi="Cambria Math" w:cs="Times New Roman"/>
            <w:sz w:val="28"/>
            <w:szCs w:val="28"/>
            <w:lang w:val="ru-RU"/>
          </w:rPr>
          <m:t>/</m:t>
        </m:r>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s</m:t>
            </m:r>
          </m:e>
          <m:sup>
            <m:r>
              <w:rPr>
                <w:rFonts w:ascii="Cambria Math" w:eastAsia="Times New Roman" w:hAnsi="Cambria Math" w:cs="Times New Roman"/>
                <w:sz w:val="28"/>
                <w:szCs w:val="28"/>
                <w:lang w:val="ru-RU"/>
              </w:rPr>
              <m:t>a</m:t>
            </m:r>
          </m:sup>
        </m:sSup>
        <m:r>
          <w:rPr>
            <w:rFonts w:ascii="Cambria Math" w:eastAsia="Times New Roman" w:hAnsi="Cambria Math" w:cs="Times New Roman"/>
            <w:sz w:val="28"/>
            <w:szCs w:val="28"/>
            <w:lang w:val="ru-RU"/>
          </w:rPr>
          <m:t>)</m:t>
        </m:r>
      </m:oMath>
      <w:r w:rsidRPr="00085CB5">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rPr>
        <w:t xml:space="preserve">где </w:t>
      </w:r>
      <m:oMath>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w</m:t>
            </m:r>
          </m:e>
          <m:sup>
            <m:r>
              <w:rPr>
                <w:rFonts w:ascii="Cambria Math" w:eastAsia="Times New Roman" w:hAnsi="Cambria Math" w:cs="Times New Roman"/>
                <w:sz w:val="28"/>
                <w:szCs w:val="28"/>
                <w:lang w:val="ru-RU"/>
              </w:rPr>
              <m:t>*</m:t>
            </m:r>
          </m:sup>
        </m:sSup>
      </m:oMath>
      <w:r w:rsidRPr="00085CB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w:t>
      </w:r>
      <m:oMath>
        <m:sSup>
          <m:sSupPr>
            <m:ctrlPr>
              <w:rPr>
                <w:rFonts w:ascii="Cambria Math" w:eastAsia="Times New Roman" w:hAnsi="Cambria Math" w:cs="Times New Roman"/>
                <w:i/>
                <w:sz w:val="28"/>
                <w:szCs w:val="28"/>
                <w:lang w:val="ru-RU"/>
              </w:rPr>
            </m:ctrlPr>
          </m:sSupPr>
          <m:e>
            <m:r>
              <w:rPr>
                <w:rFonts w:ascii="Cambria Math" w:eastAsia="Times New Roman" w:hAnsi="Cambria Math" w:cs="Times New Roman"/>
                <w:sz w:val="28"/>
                <w:szCs w:val="28"/>
                <w:lang w:val="ru-RU"/>
              </w:rPr>
              <m:t>h</m:t>
            </m:r>
          </m:e>
          <m:sup>
            <m:r>
              <w:rPr>
                <w:rFonts w:ascii="Cambria Math" w:eastAsia="Times New Roman" w:hAnsi="Cambria Math" w:cs="Times New Roman"/>
                <w:sz w:val="28"/>
                <w:szCs w:val="28"/>
                <w:lang w:val="ru-RU"/>
              </w:rPr>
              <m:t>*</m:t>
            </m:r>
          </m:sup>
        </m:sSup>
      </m:oMath>
      <w:r>
        <w:rPr>
          <w:rFonts w:ascii="Times New Roman" w:eastAsia="Times New Roman" w:hAnsi="Times New Roman" w:cs="Times New Roman"/>
          <w:sz w:val="28"/>
          <w:szCs w:val="28"/>
        </w:rPr>
        <w:t xml:space="preserve"> исходный размер лица. Всем частям функции потерь даются равные взвешенные множители и норма </w:t>
      </w:r>
      <w:r w:rsidRPr="00D739E2">
        <w:rPr>
          <w:rFonts w:ascii="Times New Roman" w:eastAsia="Times New Roman" w:hAnsi="Times New Roman" w:cs="Times New Roman"/>
          <w:i/>
          <w:sz w:val="28"/>
          <w:szCs w:val="28"/>
        </w:rPr>
        <w:t>L</w:t>
      </w:r>
      <w:r>
        <w:rPr>
          <w:rFonts w:ascii="Times New Roman" w:eastAsia="Times New Roman" w:hAnsi="Times New Roman" w:cs="Times New Roman"/>
          <w:sz w:val="28"/>
          <w:szCs w:val="28"/>
        </w:rPr>
        <w:t xml:space="preserve">1. </w:t>
      </w:r>
    </w:p>
    <w:p w14:paraId="70892E8D" w14:textId="77777777" w:rsidR="0092573A" w:rsidRPr="00856F3A" w:rsidRDefault="0092573A" w:rsidP="00595665">
      <w:pPr>
        <w:ind w:firstLine="720"/>
        <w:jc w:val="both"/>
        <w:rPr>
          <w:rFonts w:ascii="Times New Roman" w:eastAsia="Times New Roman" w:hAnsi="Times New Roman" w:cs="Times New Roman"/>
          <w:sz w:val="28"/>
          <w:szCs w:val="28"/>
        </w:rPr>
      </w:pPr>
      <w:r w:rsidRPr="00856F3A">
        <w:rPr>
          <w:rFonts w:ascii="Times New Roman" w:eastAsia="Times New Roman" w:hAnsi="Times New Roman" w:cs="Times New Roman"/>
          <w:sz w:val="28"/>
          <w:szCs w:val="28"/>
        </w:rPr>
        <w:t>3. Одноразовая многоуровневая локализация лица</w:t>
      </w:r>
    </w:p>
    <w:p w14:paraId="59CBCEE2"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Модель состоит из трех основных компонентов (рисунок 1.2): </w:t>
      </w:r>
    </w:p>
    <w:p w14:paraId="7ACC9116" w14:textId="77777777" w:rsidR="0092573A" w:rsidRPr="0076589E" w:rsidRDefault="0092573A" w:rsidP="00595665">
      <w:pPr>
        <w:numPr>
          <w:ilvl w:val="0"/>
          <w:numId w:val="13"/>
        </w:numPr>
        <w:tabs>
          <w:tab w:val="left" w:pos="993"/>
        </w:tabs>
        <w:ind w:left="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Сеть</w:t>
      </w:r>
      <w:r w:rsidRPr="0076589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пирамид</w:t>
      </w:r>
      <w:r w:rsidRPr="0076589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функций</w:t>
      </w:r>
      <w:r w:rsidRPr="0076589E">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lang w:val="en-US"/>
        </w:rPr>
        <w:t>Feature</w:t>
      </w:r>
      <w:r w:rsidRPr="0076589E">
        <w:rPr>
          <w:rFonts w:ascii="Times New Roman" w:eastAsia="Times New Roman" w:hAnsi="Times New Roman" w:cs="Times New Roman"/>
          <w:i/>
          <w:sz w:val="28"/>
          <w:szCs w:val="28"/>
        </w:rPr>
        <w:t xml:space="preserve"> </w:t>
      </w:r>
      <w:r w:rsidRPr="00E55D2F">
        <w:rPr>
          <w:rFonts w:ascii="Times New Roman" w:eastAsia="Times New Roman" w:hAnsi="Times New Roman" w:cs="Times New Roman"/>
          <w:i/>
          <w:sz w:val="28"/>
          <w:szCs w:val="28"/>
          <w:lang w:val="en-US"/>
        </w:rPr>
        <w:t>Pyramid</w:t>
      </w:r>
      <w:r w:rsidRPr="0076589E">
        <w:rPr>
          <w:rFonts w:ascii="Times New Roman" w:eastAsia="Times New Roman" w:hAnsi="Times New Roman" w:cs="Times New Roman"/>
          <w:i/>
          <w:sz w:val="28"/>
          <w:szCs w:val="28"/>
        </w:rPr>
        <w:t xml:space="preserve"> </w:t>
      </w:r>
      <w:r w:rsidRPr="00E55D2F">
        <w:rPr>
          <w:rFonts w:ascii="Times New Roman" w:eastAsia="Times New Roman" w:hAnsi="Times New Roman" w:cs="Times New Roman"/>
          <w:i/>
          <w:sz w:val="28"/>
          <w:szCs w:val="28"/>
          <w:lang w:val="en-US"/>
        </w:rPr>
        <w:t>Network</w:t>
      </w:r>
      <w:r w:rsidRPr="0076589E">
        <w:rPr>
          <w:rFonts w:ascii="Times New Roman" w:eastAsia="Times New Roman" w:hAnsi="Times New Roman" w:cs="Times New Roman"/>
          <w:sz w:val="28"/>
          <w:szCs w:val="28"/>
        </w:rPr>
        <w:t>)</w:t>
      </w:r>
      <w:r w:rsidR="00007E48" w:rsidRPr="0076589E">
        <w:rPr>
          <w:rFonts w:ascii="Times New Roman" w:eastAsia="Times New Roman" w:hAnsi="Times New Roman" w:cs="Times New Roman"/>
          <w:sz w:val="28"/>
          <w:szCs w:val="28"/>
        </w:rPr>
        <w:t xml:space="preserve"> [4]</w:t>
      </w:r>
      <w:r w:rsidRPr="0076589E">
        <w:rPr>
          <w:rFonts w:ascii="Times New Roman" w:eastAsia="Times New Roman" w:hAnsi="Times New Roman" w:cs="Times New Roman"/>
          <w:sz w:val="28"/>
          <w:szCs w:val="28"/>
        </w:rPr>
        <w:t>.</w:t>
      </w:r>
    </w:p>
    <w:p w14:paraId="14E6E2CB" w14:textId="77777777" w:rsidR="0092573A" w:rsidRDefault="0092573A" w:rsidP="00595665">
      <w:pPr>
        <w:numPr>
          <w:ilvl w:val="0"/>
          <w:numId w:val="13"/>
        </w:numPr>
        <w:tabs>
          <w:tab w:val="left" w:pos="993"/>
        </w:tabs>
        <w:ind w:left="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заголовка контекста (</w:t>
      </w:r>
      <w:proofErr w:type="spellStart"/>
      <w:r w:rsidRPr="00E55D2F">
        <w:rPr>
          <w:rFonts w:ascii="Times New Roman" w:eastAsia="Times New Roman" w:hAnsi="Times New Roman" w:cs="Times New Roman"/>
          <w:i/>
          <w:sz w:val="28"/>
          <w:szCs w:val="28"/>
        </w:rPr>
        <w:t>Context</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Head</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Module</w:t>
      </w:r>
      <w:proofErr w:type="spellEnd"/>
      <w:r w:rsidR="00007E48" w:rsidRPr="00007E48">
        <w:rPr>
          <w:rFonts w:ascii="Times New Roman" w:eastAsia="Times New Roman" w:hAnsi="Times New Roman" w:cs="Times New Roman"/>
          <w:i/>
          <w:sz w:val="28"/>
          <w:szCs w:val="28"/>
          <w:lang w:val="ru-RU"/>
        </w:rPr>
        <w:t xml:space="preserve"> </w:t>
      </w:r>
      <w:r w:rsidR="00007E48" w:rsidRPr="00007E48">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rPr>
        <w:t>)</w:t>
      </w:r>
      <w:r w:rsidRPr="00085CB5">
        <w:rPr>
          <w:rFonts w:ascii="Times New Roman" w:eastAsia="Times New Roman" w:hAnsi="Times New Roman" w:cs="Times New Roman"/>
          <w:sz w:val="28"/>
          <w:szCs w:val="28"/>
          <w:lang w:val="ru-RU"/>
        </w:rPr>
        <w:t>.</w:t>
      </w:r>
    </w:p>
    <w:p w14:paraId="78974B80" w14:textId="77777777" w:rsidR="0092573A" w:rsidRDefault="0092573A" w:rsidP="00595665">
      <w:pPr>
        <w:numPr>
          <w:ilvl w:val="0"/>
          <w:numId w:val="13"/>
        </w:numPr>
        <w:tabs>
          <w:tab w:val="left" w:pos="993"/>
        </w:tabs>
        <w:ind w:left="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Каскадная потеря многозадачности (</w:t>
      </w:r>
      <w:proofErr w:type="spellStart"/>
      <w:r w:rsidRPr="00E55D2F">
        <w:rPr>
          <w:rFonts w:ascii="Times New Roman" w:eastAsia="Times New Roman" w:hAnsi="Times New Roman" w:cs="Times New Roman"/>
          <w:i/>
          <w:sz w:val="28"/>
          <w:szCs w:val="28"/>
        </w:rPr>
        <w:t>Cascade</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Multi</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Task</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Loss</w:t>
      </w:r>
      <w:proofErr w:type="spellEnd"/>
      <w:r w:rsidR="00007E48" w:rsidRPr="00007E48">
        <w:rPr>
          <w:rFonts w:ascii="Times New Roman" w:eastAsia="Times New Roman" w:hAnsi="Times New Roman" w:cs="Times New Roman"/>
          <w:i/>
          <w:sz w:val="28"/>
          <w:szCs w:val="28"/>
          <w:lang w:val="ru-RU"/>
        </w:rPr>
        <w:t xml:space="preserve"> </w:t>
      </w:r>
      <w:r w:rsidR="00007E48" w:rsidRPr="00007E48">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w:t>
      </w:r>
      <w:r w:rsidRPr="00085CB5">
        <w:rPr>
          <w:rFonts w:ascii="Times New Roman" w:eastAsia="Times New Roman" w:hAnsi="Times New Roman" w:cs="Times New Roman"/>
          <w:sz w:val="28"/>
          <w:szCs w:val="28"/>
          <w:lang w:val="ru-RU"/>
        </w:rPr>
        <w:t>.</w:t>
      </w:r>
    </w:p>
    <w:p w14:paraId="5F3871D2" w14:textId="77777777" w:rsidR="00E967B8" w:rsidRDefault="00E967B8" w:rsidP="00595665">
      <w:pPr>
        <w:rPr>
          <w:noProof/>
        </w:rPr>
      </w:pPr>
    </w:p>
    <w:p w14:paraId="13737D1A" w14:textId="77777777" w:rsidR="0092573A" w:rsidRDefault="0092573A" w:rsidP="00595665">
      <w:r w:rsidRPr="00085CB5">
        <w:rPr>
          <w:noProof/>
        </w:rPr>
        <w:drawing>
          <wp:inline distT="114300" distB="114300" distL="114300" distR="114300" wp14:anchorId="612928DA" wp14:editId="03111B20">
            <wp:extent cx="5730875" cy="1409341"/>
            <wp:effectExtent l="0" t="0" r="3175" b="635"/>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9"/>
                    <a:srcRect t="10502"/>
                    <a:stretch/>
                  </pic:blipFill>
                  <pic:spPr bwMode="auto">
                    <a:xfrm>
                      <a:off x="0" y="0"/>
                      <a:ext cx="5731200" cy="1409421"/>
                    </a:xfrm>
                    <a:prstGeom prst="rect">
                      <a:avLst/>
                    </a:prstGeom>
                    <a:ln>
                      <a:noFill/>
                    </a:ln>
                    <a:extLst>
                      <a:ext uri="{53640926-AAD7-44D8-BBD7-CCE9431645EC}">
                        <a14:shadowObscured xmlns:a14="http://schemas.microsoft.com/office/drawing/2010/main"/>
                      </a:ext>
                    </a:extLst>
                  </pic:spPr>
                </pic:pic>
              </a:graphicData>
            </a:graphic>
          </wp:inline>
        </w:drawing>
      </w:r>
    </w:p>
    <w:p w14:paraId="509312EE" w14:textId="77777777" w:rsidR="0092573A" w:rsidRDefault="0092573A" w:rsidP="00595665">
      <w:pPr>
        <w:jc w:val="both"/>
        <w:rPr>
          <w:rFonts w:ascii="Times New Roman" w:eastAsia="Times New Roman" w:hAnsi="Times New Roman" w:cs="Times New Roman"/>
          <w:sz w:val="28"/>
          <w:szCs w:val="28"/>
        </w:rPr>
      </w:pPr>
    </w:p>
    <w:p w14:paraId="354A0F0D" w14:textId="77777777" w:rsidR="0092573A" w:rsidRPr="00723F02" w:rsidRDefault="0092573A" w:rsidP="00595665">
      <w:pPr>
        <w:ind w:firstLine="720"/>
        <w:jc w:val="center"/>
        <w:rPr>
          <w:rFonts w:ascii="Times New Roman" w:eastAsia="Times New Roman" w:hAnsi="Times New Roman" w:cs="Times New Roman"/>
          <w:b/>
          <w:sz w:val="24"/>
          <w:szCs w:val="24"/>
          <w:lang w:val="ru-RU"/>
          <w:rPrChange w:id="6" w:author="Олег Аксенов" w:date="2021-04-17T17:43:00Z">
            <w:rPr>
              <w:rFonts w:ascii="Times New Roman" w:eastAsia="Times New Roman" w:hAnsi="Times New Roman" w:cs="Times New Roman"/>
              <w:b/>
              <w:sz w:val="24"/>
              <w:szCs w:val="24"/>
              <w:lang w:val="en-US"/>
            </w:rPr>
          </w:rPrChange>
        </w:rPr>
      </w:pPr>
      <w:r w:rsidRPr="00DA304F">
        <w:rPr>
          <w:rFonts w:ascii="Times New Roman" w:eastAsia="Times New Roman" w:hAnsi="Times New Roman" w:cs="Times New Roman"/>
          <w:b/>
          <w:sz w:val="24"/>
          <w:szCs w:val="24"/>
        </w:rPr>
        <w:t>Рисунок 1.2 – Обзор метода</w:t>
      </w:r>
      <w:r w:rsidR="00753732" w:rsidRPr="00723F02">
        <w:rPr>
          <w:rFonts w:ascii="Times New Roman" w:eastAsia="Times New Roman" w:hAnsi="Times New Roman" w:cs="Times New Roman"/>
          <w:b/>
          <w:sz w:val="24"/>
          <w:szCs w:val="24"/>
          <w:lang w:val="ru-RU"/>
          <w:rPrChange w:id="7" w:author="Олег Аксенов" w:date="2021-04-17T17:43:00Z">
            <w:rPr>
              <w:rFonts w:ascii="Times New Roman" w:eastAsia="Times New Roman" w:hAnsi="Times New Roman" w:cs="Times New Roman"/>
              <w:b/>
              <w:sz w:val="24"/>
              <w:szCs w:val="24"/>
              <w:lang w:val="en-US"/>
            </w:rPr>
          </w:rPrChange>
        </w:rPr>
        <w:t xml:space="preserve"> [2]</w:t>
      </w:r>
    </w:p>
    <w:p w14:paraId="75303059" w14:textId="77777777" w:rsidR="0092573A" w:rsidRDefault="0092573A" w:rsidP="00595665">
      <w:pPr>
        <w:ind w:firstLine="720"/>
        <w:jc w:val="center"/>
        <w:rPr>
          <w:rFonts w:ascii="Times New Roman" w:eastAsia="Times New Roman" w:hAnsi="Times New Roman" w:cs="Times New Roman"/>
          <w:b/>
          <w:sz w:val="28"/>
          <w:szCs w:val="28"/>
        </w:rPr>
      </w:pPr>
    </w:p>
    <w:p w14:paraId="54BBC33D" w14:textId="77777777" w:rsidR="0092573A" w:rsidRDefault="0092573A" w:rsidP="00595665">
      <w:pPr>
        <w:ind w:firstLine="720"/>
        <w:jc w:val="both"/>
        <w:rPr>
          <w:rFonts w:ascii="Times New Roman" w:eastAsia="Times New Roman" w:hAnsi="Times New Roman" w:cs="Times New Roman"/>
          <w:sz w:val="28"/>
          <w:szCs w:val="28"/>
        </w:rPr>
      </w:pPr>
      <w:r w:rsidRPr="00856F3A">
        <w:rPr>
          <w:rFonts w:ascii="Times New Roman" w:eastAsia="Times New Roman" w:hAnsi="Times New Roman" w:cs="Times New Roman"/>
          <w:i/>
          <w:sz w:val="28"/>
          <w:szCs w:val="28"/>
        </w:rPr>
        <w:t>Сеть пирамид функций</w:t>
      </w:r>
      <w:r>
        <w:rPr>
          <w:rFonts w:ascii="Times New Roman" w:eastAsia="Times New Roman" w:hAnsi="Times New Roman" w:cs="Times New Roman"/>
          <w:sz w:val="28"/>
          <w:szCs w:val="28"/>
        </w:rPr>
        <w:t xml:space="preserve">: она берет входное изображение и выводит пять карт признаков разного масштаба. Карта первых четырех функций на </w:t>
      </w:r>
      <w:r>
        <w:rPr>
          <w:rFonts w:ascii="Times New Roman" w:eastAsia="Times New Roman" w:hAnsi="Times New Roman" w:cs="Times New Roman"/>
          <w:sz w:val="28"/>
          <w:szCs w:val="28"/>
        </w:rPr>
        <w:lastRenderedPageBreak/>
        <w:t xml:space="preserve">приведенном выше рисунке рассчитана с использованием </w:t>
      </w:r>
      <w:proofErr w:type="spellStart"/>
      <w:r w:rsidRPr="00E55D2F">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rPr>
        <w:t xml:space="preserve">, которая была предварительно обучена на наборе данных </w:t>
      </w:r>
      <w:r w:rsidRPr="00E55D2F">
        <w:rPr>
          <w:rFonts w:ascii="Times New Roman" w:eastAsia="Times New Roman" w:hAnsi="Times New Roman" w:cs="Times New Roman"/>
          <w:i/>
          <w:sz w:val="28"/>
          <w:szCs w:val="28"/>
          <w:lang w:val="en-US"/>
        </w:rPr>
        <w:t>I</w:t>
      </w:r>
      <w:proofErr w:type="spellStart"/>
      <w:r w:rsidRPr="00E55D2F">
        <w:rPr>
          <w:rFonts w:ascii="Times New Roman" w:eastAsia="Times New Roman" w:hAnsi="Times New Roman" w:cs="Times New Roman"/>
          <w:i/>
          <w:sz w:val="28"/>
          <w:szCs w:val="28"/>
        </w:rPr>
        <w:t>magenet</w:t>
      </w:r>
      <w:proofErr w:type="spellEnd"/>
      <w:r>
        <w:rPr>
          <w:rFonts w:ascii="Times New Roman" w:eastAsia="Times New Roman" w:hAnsi="Times New Roman" w:cs="Times New Roman"/>
          <w:sz w:val="28"/>
          <w:szCs w:val="28"/>
        </w:rPr>
        <w:t xml:space="preserve"> – 11</w:t>
      </w:r>
      <w:r w:rsidRPr="00E55D2F">
        <w:rPr>
          <w:rFonts w:ascii="Times New Roman" w:eastAsia="Times New Roman" w:hAnsi="Times New Roman" w:cs="Times New Roman"/>
          <w:i/>
          <w:sz w:val="28"/>
          <w:szCs w:val="28"/>
        </w:rPr>
        <w:t>k</w:t>
      </w:r>
      <w:r>
        <w:rPr>
          <w:rFonts w:ascii="Times New Roman" w:eastAsia="Times New Roman" w:hAnsi="Times New Roman" w:cs="Times New Roman"/>
          <w:sz w:val="28"/>
          <w:szCs w:val="28"/>
        </w:rPr>
        <w:t xml:space="preserve">. Самая верхняя карта была сверткой 3x3 с шагом 2 на </w:t>
      </w:r>
      <w:r w:rsidRPr="00E55D2F">
        <w:rPr>
          <w:rFonts w:ascii="Times New Roman" w:eastAsia="Times New Roman" w:hAnsi="Times New Roman" w:cs="Times New Roman"/>
          <w:i/>
          <w:sz w:val="28"/>
          <w:szCs w:val="28"/>
        </w:rPr>
        <w:t>C</w:t>
      </w:r>
      <w:r>
        <w:rPr>
          <w:rFonts w:ascii="Times New Roman" w:eastAsia="Times New Roman" w:hAnsi="Times New Roman" w:cs="Times New Roman"/>
          <w:sz w:val="28"/>
          <w:szCs w:val="28"/>
        </w:rPr>
        <w:t>5</w:t>
      </w:r>
      <w:r w:rsidR="00753732" w:rsidRPr="00753732">
        <w:rPr>
          <w:rFonts w:ascii="Times New Roman" w:eastAsia="Times New Roman" w:hAnsi="Times New Roman" w:cs="Times New Roman"/>
          <w:sz w:val="28"/>
          <w:szCs w:val="28"/>
          <w:lang w:val="ru-RU"/>
        </w:rPr>
        <w:t xml:space="preserve"> [2]</w:t>
      </w:r>
      <w:r>
        <w:rPr>
          <w:rFonts w:ascii="Times New Roman" w:eastAsia="Times New Roman" w:hAnsi="Times New Roman" w:cs="Times New Roman"/>
          <w:sz w:val="28"/>
          <w:szCs w:val="28"/>
        </w:rPr>
        <w:t xml:space="preserve">. </w:t>
      </w:r>
    </w:p>
    <w:p w14:paraId="423DCD35" w14:textId="77777777" w:rsidR="0092573A" w:rsidRDefault="0092573A" w:rsidP="00595665">
      <w:pPr>
        <w:ind w:firstLine="720"/>
        <w:jc w:val="both"/>
        <w:rPr>
          <w:rFonts w:ascii="Times New Roman" w:eastAsia="Times New Roman" w:hAnsi="Times New Roman" w:cs="Times New Roman"/>
          <w:sz w:val="28"/>
          <w:szCs w:val="28"/>
        </w:rPr>
      </w:pPr>
      <w:r w:rsidRPr="00856F3A">
        <w:rPr>
          <w:rFonts w:ascii="Times New Roman" w:eastAsia="Times New Roman" w:hAnsi="Times New Roman" w:cs="Times New Roman"/>
          <w:i/>
          <w:sz w:val="28"/>
          <w:szCs w:val="28"/>
        </w:rPr>
        <w:t>Модуль контекста</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чтобы усилить объем моделирования контекста используется деформационная </w:t>
      </w:r>
      <w:proofErr w:type="spellStart"/>
      <w:r>
        <w:rPr>
          <w:rFonts w:ascii="Times New Roman" w:eastAsia="Times New Roman" w:hAnsi="Times New Roman" w:cs="Times New Roman"/>
          <w:sz w:val="28"/>
          <w:szCs w:val="28"/>
        </w:rPr>
        <w:t>сверточная</w:t>
      </w:r>
      <w:proofErr w:type="spellEnd"/>
      <w:r>
        <w:rPr>
          <w:rFonts w:ascii="Times New Roman" w:eastAsia="Times New Roman" w:hAnsi="Times New Roman" w:cs="Times New Roman"/>
          <w:sz w:val="28"/>
          <w:szCs w:val="28"/>
        </w:rPr>
        <w:t xml:space="preserve"> сеть (</w:t>
      </w:r>
      <w:r w:rsidRPr="00E55D2F">
        <w:rPr>
          <w:rFonts w:ascii="Times New Roman" w:eastAsia="Times New Roman" w:hAnsi="Times New Roman" w:cs="Times New Roman"/>
          <w:i/>
          <w:sz w:val="28"/>
          <w:szCs w:val="28"/>
        </w:rPr>
        <w:t>DCN</w:t>
      </w:r>
      <w:r>
        <w:rPr>
          <w:rFonts w:ascii="Times New Roman" w:eastAsia="Times New Roman" w:hAnsi="Times New Roman" w:cs="Times New Roman"/>
          <w:sz w:val="28"/>
          <w:szCs w:val="28"/>
        </w:rPr>
        <w:t xml:space="preserve">) поверх карт </w:t>
      </w:r>
      <w:r w:rsidR="005149EC">
        <w:rPr>
          <w:rFonts w:ascii="Times New Roman" w:eastAsia="Times New Roman" w:hAnsi="Times New Roman" w:cs="Times New Roman"/>
          <w:sz w:val="28"/>
          <w:szCs w:val="28"/>
          <w:lang w:val="ru-RU"/>
        </w:rPr>
        <w:t>характеристик</w:t>
      </w:r>
      <w:r>
        <w:rPr>
          <w:rFonts w:ascii="Times New Roman" w:eastAsia="Times New Roman" w:hAnsi="Times New Roman" w:cs="Times New Roman"/>
          <w:sz w:val="28"/>
          <w:szCs w:val="28"/>
        </w:rPr>
        <w:t xml:space="preserve"> кроме обычной свертки 3x3</w:t>
      </w:r>
      <w:r w:rsidR="00753732" w:rsidRPr="00753732">
        <w:rPr>
          <w:rFonts w:ascii="Times New Roman" w:eastAsia="Times New Roman" w:hAnsi="Times New Roman" w:cs="Times New Roman"/>
          <w:sz w:val="28"/>
          <w:szCs w:val="28"/>
          <w:lang w:val="ru-RU"/>
        </w:rPr>
        <w:t xml:space="preserve"> [2]</w:t>
      </w:r>
      <w:r>
        <w:rPr>
          <w:rFonts w:ascii="Times New Roman" w:eastAsia="Times New Roman" w:hAnsi="Times New Roman" w:cs="Times New Roman"/>
          <w:sz w:val="28"/>
          <w:szCs w:val="28"/>
        </w:rPr>
        <w:t xml:space="preserve">. </w:t>
      </w:r>
    </w:p>
    <w:p w14:paraId="57F6401F" w14:textId="6B2CE5FB" w:rsidR="0092573A" w:rsidRDefault="0092573A" w:rsidP="00595665">
      <w:pPr>
        <w:ind w:firstLine="720"/>
        <w:jc w:val="both"/>
        <w:rPr>
          <w:rFonts w:ascii="Times New Roman" w:eastAsia="Times New Roman" w:hAnsi="Times New Roman" w:cs="Times New Roman"/>
          <w:sz w:val="28"/>
          <w:szCs w:val="28"/>
        </w:rPr>
      </w:pPr>
      <w:r w:rsidRPr="00856F3A">
        <w:rPr>
          <w:rFonts w:ascii="Times New Roman" w:eastAsia="Times New Roman" w:hAnsi="Times New Roman" w:cs="Times New Roman"/>
          <w:i/>
          <w:sz w:val="28"/>
          <w:szCs w:val="28"/>
        </w:rPr>
        <w:t>Каскадная многозадачная функция потерь</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для улучшения локализации лица используется регрессионная каскадная функция потерь наряду с функцией потери многозадачности, как описано выше. Первый контекстный модуль предсказывает бокс с использованием обычных якорей, а затем последующие модули предсказывают более точную ограничивающую рамку с использованием регрессионных якорей</w:t>
      </w:r>
      <w:r w:rsidR="00007E48" w:rsidRPr="00007E48">
        <w:rPr>
          <w:rFonts w:ascii="Times New Roman" w:eastAsia="Times New Roman" w:hAnsi="Times New Roman" w:cs="Times New Roman"/>
          <w:sz w:val="28"/>
          <w:szCs w:val="28"/>
          <w:lang w:val="ru-RU"/>
        </w:rPr>
        <w:t xml:space="preserve"> [2]</w:t>
      </w:r>
      <w:r>
        <w:rPr>
          <w:rFonts w:ascii="Times New Roman" w:eastAsia="Times New Roman" w:hAnsi="Times New Roman" w:cs="Times New Roman"/>
          <w:sz w:val="28"/>
          <w:szCs w:val="28"/>
        </w:rPr>
        <w:t xml:space="preserve">. </w:t>
      </w:r>
    </w:p>
    <w:p w14:paraId="347FBF07" w14:textId="77777777" w:rsidR="000B3157" w:rsidRDefault="000B3157" w:rsidP="00595665">
      <w:pPr>
        <w:ind w:firstLine="720"/>
        <w:jc w:val="both"/>
        <w:rPr>
          <w:rFonts w:ascii="Times New Roman" w:eastAsia="Times New Roman" w:hAnsi="Times New Roman" w:cs="Times New Roman"/>
          <w:sz w:val="28"/>
          <w:szCs w:val="28"/>
        </w:rPr>
      </w:pPr>
    </w:p>
    <w:p w14:paraId="71B2CB0B" w14:textId="4A3EC2C0" w:rsidR="000B3157" w:rsidRPr="009C3FFF" w:rsidRDefault="000B3157" w:rsidP="000B3157">
      <w:pPr>
        <w:ind w:firstLine="720"/>
        <w:jc w:val="both"/>
        <w:rPr>
          <w:rFonts w:ascii="Times New Roman" w:eastAsia="Times New Roman" w:hAnsi="Times New Roman" w:cs="Times New Roman"/>
          <w:b/>
          <w:sz w:val="28"/>
          <w:szCs w:val="28"/>
          <w:lang w:val="ru-RU"/>
        </w:rPr>
      </w:pPr>
      <w:r w:rsidRPr="009C3FFF">
        <w:rPr>
          <w:rFonts w:ascii="Times New Roman" w:eastAsia="Times New Roman" w:hAnsi="Times New Roman" w:cs="Times New Roman"/>
          <w:b/>
          <w:sz w:val="28"/>
          <w:szCs w:val="28"/>
          <w:lang w:val="ru-RU"/>
        </w:rPr>
        <w:t xml:space="preserve">1.1.2 Модель </w:t>
      </w:r>
      <w:r w:rsidRPr="009C3FFF">
        <w:rPr>
          <w:rFonts w:ascii="Times New Roman" w:eastAsia="Times New Roman" w:hAnsi="Times New Roman" w:cs="Times New Roman"/>
          <w:b/>
          <w:i/>
          <w:sz w:val="28"/>
          <w:szCs w:val="28"/>
        </w:rPr>
        <w:t>A</w:t>
      </w:r>
      <w:r w:rsidR="00DA1895" w:rsidRPr="009C3FFF">
        <w:rPr>
          <w:rFonts w:ascii="Times New Roman" w:eastAsia="Times New Roman" w:hAnsi="Times New Roman" w:cs="Times New Roman"/>
          <w:b/>
          <w:i/>
          <w:sz w:val="28"/>
          <w:szCs w:val="28"/>
          <w:lang w:val="en-US"/>
        </w:rPr>
        <w:t>I</w:t>
      </w:r>
      <w:proofErr w:type="spellStart"/>
      <w:r w:rsidRPr="009C3FFF">
        <w:rPr>
          <w:rFonts w:ascii="Times New Roman" w:eastAsia="Times New Roman" w:hAnsi="Times New Roman" w:cs="Times New Roman"/>
          <w:b/>
          <w:i/>
          <w:sz w:val="28"/>
          <w:szCs w:val="28"/>
        </w:rPr>
        <w:t>nnoFace</w:t>
      </w:r>
      <w:proofErr w:type="spellEnd"/>
    </w:p>
    <w:p w14:paraId="59D23E74" w14:textId="77777777" w:rsidR="000B3157" w:rsidRDefault="000B3157" w:rsidP="00595665">
      <w:pPr>
        <w:ind w:firstLine="720"/>
        <w:jc w:val="both"/>
        <w:rPr>
          <w:rFonts w:ascii="Times New Roman" w:eastAsia="Times New Roman" w:hAnsi="Times New Roman" w:cs="Times New Roman"/>
          <w:sz w:val="28"/>
          <w:szCs w:val="28"/>
        </w:rPr>
      </w:pPr>
    </w:p>
    <w:p w14:paraId="1D06C53F" w14:textId="2DF335C0" w:rsidR="002A0A32" w:rsidRDefault="00856F3A" w:rsidP="000B3157">
      <w:pPr>
        <w:ind w:firstLine="708"/>
        <w:jc w:val="both"/>
        <w:rPr>
          <w:rFonts w:ascii="Times New Roman" w:eastAsia="Times New Roman" w:hAnsi="Times New Roman" w:cs="Times New Roman"/>
          <w:sz w:val="28"/>
          <w:szCs w:val="28"/>
          <w:lang w:val="ru-RU"/>
        </w:rPr>
      </w:pPr>
      <w:proofErr w:type="spellStart"/>
      <w:r w:rsidRPr="002A0A32">
        <w:rPr>
          <w:rFonts w:ascii="Times New Roman" w:eastAsia="Times New Roman" w:hAnsi="Times New Roman" w:cs="Times New Roman"/>
          <w:b/>
          <w:i/>
          <w:sz w:val="28"/>
          <w:szCs w:val="28"/>
          <w:lang w:val="ru-RU"/>
        </w:rPr>
        <w:t>AInnoFace</w:t>
      </w:r>
      <w:proofErr w:type="spellEnd"/>
      <w:r w:rsidRPr="00856F3A">
        <w:rPr>
          <w:rFonts w:ascii="Times New Roman" w:eastAsia="Times New Roman" w:hAnsi="Times New Roman" w:cs="Times New Roman"/>
          <w:sz w:val="28"/>
          <w:szCs w:val="28"/>
          <w:lang w:val="ru-RU"/>
        </w:rPr>
        <w:t xml:space="preserve">, разработанный </w:t>
      </w:r>
      <w:proofErr w:type="spellStart"/>
      <w:r w:rsidRPr="002A0A32">
        <w:rPr>
          <w:rFonts w:ascii="Times New Roman" w:eastAsia="Times New Roman" w:hAnsi="Times New Roman" w:cs="Times New Roman"/>
          <w:i/>
          <w:sz w:val="28"/>
          <w:szCs w:val="28"/>
          <w:lang w:val="ru-RU"/>
        </w:rPr>
        <w:t>AInnovation</w:t>
      </w:r>
      <w:proofErr w:type="spellEnd"/>
      <w:r w:rsidRPr="00856F3A">
        <w:rPr>
          <w:rFonts w:ascii="Times New Roman" w:eastAsia="Times New Roman" w:hAnsi="Times New Roman" w:cs="Times New Roman"/>
          <w:sz w:val="28"/>
          <w:szCs w:val="28"/>
          <w:lang w:val="ru-RU"/>
        </w:rPr>
        <w:t xml:space="preserve">, превзошел по производительности многие известные </w:t>
      </w:r>
      <w:r w:rsidR="002A0A32">
        <w:rPr>
          <w:rFonts w:ascii="Times New Roman" w:eastAsia="Times New Roman" w:hAnsi="Times New Roman" w:cs="Times New Roman"/>
          <w:sz w:val="28"/>
          <w:szCs w:val="28"/>
          <w:lang w:val="ru-RU"/>
        </w:rPr>
        <w:t>разработки</w:t>
      </w:r>
      <w:r w:rsidRPr="00856F3A">
        <w:rPr>
          <w:rFonts w:ascii="Times New Roman" w:eastAsia="Times New Roman" w:hAnsi="Times New Roman" w:cs="Times New Roman"/>
          <w:sz w:val="28"/>
          <w:szCs w:val="28"/>
          <w:lang w:val="ru-RU"/>
        </w:rPr>
        <w:t xml:space="preserve"> ИИ и университетские лаборатории, включая </w:t>
      </w:r>
      <w:proofErr w:type="spellStart"/>
      <w:r w:rsidRPr="002A0A32">
        <w:rPr>
          <w:rFonts w:ascii="Times New Roman" w:eastAsia="Times New Roman" w:hAnsi="Times New Roman" w:cs="Times New Roman"/>
          <w:i/>
          <w:sz w:val="28"/>
          <w:szCs w:val="28"/>
          <w:lang w:val="ru-RU"/>
        </w:rPr>
        <w:t>Baidu</w:t>
      </w:r>
      <w:proofErr w:type="spellEnd"/>
      <w:r w:rsidRPr="00856F3A">
        <w:rPr>
          <w:rFonts w:ascii="Times New Roman" w:eastAsia="Times New Roman" w:hAnsi="Times New Roman" w:cs="Times New Roman"/>
          <w:sz w:val="28"/>
          <w:szCs w:val="28"/>
          <w:lang w:val="ru-RU"/>
        </w:rPr>
        <w:t xml:space="preserve">, </w:t>
      </w:r>
      <w:proofErr w:type="spellStart"/>
      <w:r w:rsidRPr="002A0A32">
        <w:rPr>
          <w:rFonts w:ascii="Times New Roman" w:eastAsia="Times New Roman" w:hAnsi="Times New Roman" w:cs="Times New Roman"/>
          <w:i/>
          <w:sz w:val="28"/>
          <w:szCs w:val="28"/>
          <w:lang w:val="ru-RU"/>
        </w:rPr>
        <w:t>Tencent</w:t>
      </w:r>
      <w:proofErr w:type="spellEnd"/>
      <w:r w:rsidRPr="00856F3A">
        <w:rPr>
          <w:rFonts w:ascii="Times New Roman" w:eastAsia="Times New Roman" w:hAnsi="Times New Roman" w:cs="Times New Roman"/>
          <w:sz w:val="28"/>
          <w:szCs w:val="28"/>
          <w:lang w:val="ru-RU"/>
        </w:rPr>
        <w:t xml:space="preserve">, </w:t>
      </w:r>
      <w:r w:rsidRPr="002A0A32">
        <w:rPr>
          <w:rFonts w:ascii="Times New Roman" w:eastAsia="Times New Roman" w:hAnsi="Times New Roman" w:cs="Times New Roman"/>
          <w:i/>
          <w:sz w:val="28"/>
          <w:szCs w:val="28"/>
          <w:lang w:val="ru-RU"/>
        </w:rPr>
        <w:t>JD.com</w:t>
      </w:r>
      <w:r w:rsidRPr="00856F3A">
        <w:rPr>
          <w:rFonts w:ascii="Times New Roman" w:eastAsia="Times New Roman" w:hAnsi="Times New Roman" w:cs="Times New Roman"/>
          <w:sz w:val="28"/>
          <w:szCs w:val="28"/>
          <w:lang w:val="ru-RU"/>
        </w:rPr>
        <w:t xml:space="preserve">, </w:t>
      </w:r>
      <w:proofErr w:type="spellStart"/>
      <w:r w:rsidRPr="002A0A32">
        <w:rPr>
          <w:rFonts w:ascii="Times New Roman" w:eastAsia="Times New Roman" w:hAnsi="Times New Roman" w:cs="Times New Roman"/>
          <w:i/>
          <w:sz w:val="28"/>
          <w:szCs w:val="28"/>
          <w:lang w:val="ru-RU"/>
        </w:rPr>
        <w:t>DiDi</w:t>
      </w:r>
      <w:proofErr w:type="spellEnd"/>
      <w:r w:rsidRPr="00856F3A">
        <w:rPr>
          <w:rFonts w:ascii="Times New Roman" w:eastAsia="Times New Roman" w:hAnsi="Times New Roman" w:cs="Times New Roman"/>
          <w:sz w:val="28"/>
          <w:szCs w:val="28"/>
          <w:lang w:val="ru-RU"/>
        </w:rPr>
        <w:t xml:space="preserve">, </w:t>
      </w:r>
      <w:proofErr w:type="spellStart"/>
      <w:r w:rsidRPr="002A0A32">
        <w:rPr>
          <w:rFonts w:ascii="Times New Roman" w:eastAsia="Times New Roman" w:hAnsi="Times New Roman" w:cs="Times New Roman"/>
          <w:i/>
          <w:sz w:val="28"/>
          <w:szCs w:val="28"/>
          <w:lang w:val="ru-RU"/>
        </w:rPr>
        <w:t>Carnegie</w:t>
      </w:r>
      <w:proofErr w:type="spellEnd"/>
      <w:r w:rsidRPr="00856F3A">
        <w:rPr>
          <w:rFonts w:ascii="Times New Roman" w:eastAsia="Times New Roman" w:hAnsi="Times New Roman" w:cs="Times New Roman"/>
          <w:sz w:val="28"/>
          <w:szCs w:val="28"/>
          <w:lang w:val="ru-RU"/>
        </w:rPr>
        <w:t xml:space="preserve"> </w:t>
      </w:r>
      <w:proofErr w:type="spellStart"/>
      <w:r w:rsidRPr="002A0A32">
        <w:rPr>
          <w:rFonts w:ascii="Times New Roman" w:eastAsia="Times New Roman" w:hAnsi="Times New Roman" w:cs="Times New Roman"/>
          <w:i/>
          <w:sz w:val="28"/>
          <w:szCs w:val="28"/>
          <w:lang w:val="ru-RU"/>
        </w:rPr>
        <w:t>Mellon</w:t>
      </w:r>
      <w:proofErr w:type="spellEnd"/>
      <w:r w:rsidRPr="00856F3A">
        <w:rPr>
          <w:rFonts w:ascii="Times New Roman" w:eastAsia="Times New Roman" w:hAnsi="Times New Roman" w:cs="Times New Roman"/>
          <w:sz w:val="28"/>
          <w:szCs w:val="28"/>
          <w:lang w:val="ru-RU"/>
        </w:rPr>
        <w:t xml:space="preserve">, </w:t>
      </w:r>
      <w:r w:rsidR="002A0A32">
        <w:rPr>
          <w:rFonts w:ascii="Times New Roman" w:eastAsia="Times New Roman" w:hAnsi="Times New Roman" w:cs="Times New Roman"/>
          <w:sz w:val="28"/>
          <w:szCs w:val="28"/>
          <w:lang w:val="ru-RU"/>
        </w:rPr>
        <w:t>у</w:t>
      </w:r>
      <w:r w:rsidRPr="00856F3A">
        <w:rPr>
          <w:rFonts w:ascii="Times New Roman" w:eastAsia="Times New Roman" w:hAnsi="Times New Roman" w:cs="Times New Roman"/>
          <w:sz w:val="28"/>
          <w:szCs w:val="28"/>
          <w:lang w:val="ru-RU"/>
        </w:rPr>
        <w:t xml:space="preserve">ниверситет Китайской академии наук и другие. </w:t>
      </w:r>
      <w:proofErr w:type="spellStart"/>
      <w:r w:rsidRPr="002A0A32">
        <w:rPr>
          <w:rFonts w:ascii="Times New Roman" w:eastAsia="Times New Roman" w:hAnsi="Times New Roman" w:cs="Times New Roman"/>
          <w:i/>
          <w:sz w:val="28"/>
          <w:szCs w:val="28"/>
          <w:lang w:val="ru-RU"/>
        </w:rPr>
        <w:t>AInnoFace</w:t>
      </w:r>
      <w:proofErr w:type="spellEnd"/>
      <w:r w:rsidRPr="00856F3A">
        <w:rPr>
          <w:rFonts w:ascii="Times New Roman" w:eastAsia="Times New Roman" w:hAnsi="Times New Roman" w:cs="Times New Roman"/>
          <w:sz w:val="28"/>
          <w:szCs w:val="28"/>
          <w:lang w:val="ru-RU"/>
        </w:rPr>
        <w:t xml:space="preserve"> зан</w:t>
      </w:r>
      <w:r w:rsidR="002A0A32">
        <w:rPr>
          <w:rFonts w:ascii="Times New Roman" w:eastAsia="Times New Roman" w:hAnsi="Times New Roman" w:cs="Times New Roman"/>
          <w:sz w:val="28"/>
          <w:szCs w:val="28"/>
          <w:lang w:val="ru-RU"/>
        </w:rPr>
        <w:t>имает</w:t>
      </w:r>
      <w:r w:rsidRPr="00856F3A">
        <w:rPr>
          <w:rFonts w:ascii="Times New Roman" w:eastAsia="Times New Roman" w:hAnsi="Times New Roman" w:cs="Times New Roman"/>
          <w:sz w:val="28"/>
          <w:szCs w:val="28"/>
          <w:lang w:val="ru-RU"/>
        </w:rPr>
        <w:t xml:space="preserve"> первое место во всех трех подмножествах «Легкий», «Средний» и «Жесткий» </w:t>
      </w:r>
      <w:r w:rsidRPr="002A0A32">
        <w:rPr>
          <w:rFonts w:ascii="Times New Roman" w:eastAsia="Times New Roman" w:hAnsi="Times New Roman" w:cs="Times New Roman"/>
          <w:i/>
          <w:sz w:val="28"/>
          <w:szCs w:val="28"/>
          <w:lang w:val="ru-RU"/>
        </w:rPr>
        <w:t>WIDER</w:t>
      </w:r>
      <w:r w:rsidRPr="00856F3A">
        <w:rPr>
          <w:rFonts w:ascii="Times New Roman" w:eastAsia="Times New Roman" w:hAnsi="Times New Roman" w:cs="Times New Roman"/>
          <w:sz w:val="28"/>
          <w:szCs w:val="28"/>
          <w:lang w:val="ru-RU"/>
        </w:rPr>
        <w:t xml:space="preserve"> </w:t>
      </w:r>
      <w:r w:rsidRPr="002A0A32">
        <w:rPr>
          <w:rFonts w:ascii="Times New Roman" w:eastAsia="Times New Roman" w:hAnsi="Times New Roman" w:cs="Times New Roman"/>
          <w:i/>
          <w:sz w:val="28"/>
          <w:szCs w:val="28"/>
          <w:lang w:val="ru-RU"/>
        </w:rPr>
        <w:t>FACE</w:t>
      </w:r>
      <w:r w:rsidRPr="00856F3A">
        <w:rPr>
          <w:rFonts w:ascii="Times New Roman" w:eastAsia="Times New Roman" w:hAnsi="Times New Roman" w:cs="Times New Roman"/>
          <w:sz w:val="28"/>
          <w:szCs w:val="28"/>
          <w:lang w:val="ru-RU"/>
        </w:rPr>
        <w:t xml:space="preserve"> по шести критериям оценки</w:t>
      </w:r>
      <w:r w:rsidR="002A0A32">
        <w:rPr>
          <w:rFonts w:ascii="Times New Roman" w:eastAsia="Times New Roman" w:hAnsi="Times New Roman" w:cs="Times New Roman"/>
          <w:sz w:val="28"/>
          <w:szCs w:val="28"/>
          <w:lang w:val="ru-RU"/>
        </w:rPr>
        <w:t>.</w:t>
      </w:r>
    </w:p>
    <w:p w14:paraId="27C9CF84" w14:textId="6572C59F" w:rsidR="0092573A" w:rsidRDefault="00DA304F" w:rsidP="00595665">
      <w:pPr>
        <w:ind w:firstLine="720"/>
        <w:jc w:val="both"/>
        <w:rPr>
          <w:rFonts w:ascii="Times New Roman" w:eastAsia="Times New Roman" w:hAnsi="Times New Roman" w:cs="Times New Roman"/>
          <w:sz w:val="28"/>
          <w:szCs w:val="28"/>
        </w:rPr>
      </w:pPr>
      <w:r w:rsidRPr="00DA304F">
        <w:rPr>
          <w:rFonts w:ascii="Times New Roman" w:eastAsia="Times New Roman" w:hAnsi="Times New Roman" w:cs="Times New Roman"/>
          <w:sz w:val="28"/>
          <w:szCs w:val="28"/>
          <w:lang w:val="ru-RU"/>
        </w:rPr>
        <w:t>Архитектура</w:t>
      </w:r>
      <w:r>
        <w:rPr>
          <w:rFonts w:ascii="Times New Roman" w:eastAsia="Times New Roman" w:hAnsi="Times New Roman" w:cs="Times New Roman"/>
          <w:b/>
          <w:sz w:val="28"/>
          <w:szCs w:val="28"/>
          <w:lang w:val="ru-RU"/>
        </w:rPr>
        <w:t xml:space="preserve"> </w:t>
      </w:r>
      <w:r w:rsidR="0092573A" w:rsidRPr="00E55D2F">
        <w:rPr>
          <w:rFonts w:ascii="Times New Roman" w:eastAsia="Times New Roman" w:hAnsi="Times New Roman" w:cs="Times New Roman"/>
          <w:b/>
          <w:i/>
          <w:sz w:val="28"/>
          <w:szCs w:val="28"/>
        </w:rPr>
        <w:t>A</w:t>
      </w:r>
      <w:r w:rsidR="00DA1895">
        <w:rPr>
          <w:rFonts w:ascii="Times New Roman" w:eastAsia="Times New Roman" w:hAnsi="Times New Roman" w:cs="Times New Roman"/>
          <w:b/>
          <w:i/>
          <w:sz w:val="28"/>
          <w:szCs w:val="28"/>
          <w:lang w:val="en-US"/>
        </w:rPr>
        <w:t>I</w:t>
      </w:r>
      <w:proofErr w:type="spellStart"/>
      <w:r w:rsidR="0092573A" w:rsidRPr="00E55D2F">
        <w:rPr>
          <w:rFonts w:ascii="Times New Roman" w:eastAsia="Times New Roman" w:hAnsi="Times New Roman" w:cs="Times New Roman"/>
          <w:b/>
          <w:i/>
          <w:sz w:val="28"/>
          <w:szCs w:val="28"/>
        </w:rPr>
        <w:t>nnoFace</w:t>
      </w:r>
      <w:proofErr w:type="spellEnd"/>
      <w:r>
        <w:rPr>
          <w:rFonts w:ascii="Times New Roman" w:eastAsia="Times New Roman" w:hAnsi="Times New Roman" w:cs="Times New Roman"/>
          <w:b/>
          <w:sz w:val="28"/>
          <w:szCs w:val="28"/>
          <w:lang w:val="ru-RU"/>
        </w:rPr>
        <w:t xml:space="preserve"> </w:t>
      </w:r>
      <w:r w:rsidRPr="00DA304F">
        <w:rPr>
          <w:rFonts w:ascii="Times New Roman" w:eastAsia="Times New Roman" w:hAnsi="Times New Roman" w:cs="Times New Roman"/>
          <w:sz w:val="28"/>
          <w:szCs w:val="28"/>
          <w:lang w:val="ru-RU"/>
        </w:rPr>
        <w:t>характеризуется</w:t>
      </w:r>
      <w:r w:rsidR="003D6325">
        <w:rPr>
          <w:rFonts w:ascii="Times New Roman" w:eastAsia="Times New Roman" w:hAnsi="Times New Roman" w:cs="Times New Roman"/>
          <w:sz w:val="28"/>
          <w:szCs w:val="28"/>
          <w:lang w:val="en-US"/>
        </w:rPr>
        <w:t xml:space="preserve"> [8]</w:t>
      </w:r>
      <w:r w:rsidR="0092573A">
        <w:rPr>
          <w:rFonts w:ascii="Times New Roman" w:eastAsia="Times New Roman" w:hAnsi="Times New Roman" w:cs="Times New Roman"/>
          <w:sz w:val="28"/>
          <w:szCs w:val="28"/>
        </w:rPr>
        <w:t xml:space="preserve">: </w:t>
      </w:r>
    </w:p>
    <w:p w14:paraId="042AB554" w14:textId="77777777" w:rsidR="0092573A" w:rsidRDefault="00D739E2" w:rsidP="00595665">
      <w:pPr>
        <w:numPr>
          <w:ilvl w:val="0"/>
          <w:numId w:val="43"/>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и</w:t>
      </w:r>
      <w:proofErr w:type="spellStart"/>
      <w:r w:rsidR="0092573A">
        <w:rPr>
          <w:rFonts w:ascii="Times New Roman" w:eastAsia="Times New Roman" w:hAnsi="Times New Roman" w:cs="Times New Roman"/>
          <w:sz w:val="28"/>
          <w:szCs w:val="28"/>
        </w:rPr>
        <w:t>спользование</w:t>
      </w:r>
      <w:proofErr w:type="spellEnd"/>
      <w:r w:rsidR="00440D8C">
        <w:rPr>
          <w:rFonts w:ascii="Times New Roman" w:eastAsia="Times New Roman" w:hAnsi="Times New Roman" w:cs="Times New Roman"/>
          <w:sz w:val="28"/>
          <w:szCs w:val="28"/>
          <w:lang w:val="ru-RU"/>
        </w:rPr>
        <w:t>м</w:t>
      </w:r>
      <w:r w:rsidR="0092573A">
        <w:rPr>
          <w:rFonts w:ascii="Times New Roman" w:eastAsia="Times New Roman" w:hAnsi="Times New Roman" w:cs="Times New Roman"/>
          <w:sz w:val="28"/>
          <w:szCs w:val="28"/>
        </w:rPr>
        <w:t xml:space="preserve"> классификации и регрессии для обнаружения; </w:t>
      </w:r>
    </w:p>
    <w:p w14:paraId="757AF7BB" w14:textId="77777777" w:rsidR="0092573A" w:rsidRPr="00E9748F" w:rsidRDefault="00D739E2" w:rsidP="00595665">
      <w:pPr>
        <w:numPr>
          <w:ilvl w:val="0"/>
          <w:numId w:val="43"/>
        </w:numPr>
        <w:tabs>
          <w:tab w:val="left" w:pos="993"/>
        </w:tabs>
        <w:ind w:left="0"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п</w:t>
      </w:r>
      <w:proofErr w:type="spellStart"/>
      <w:r w:rsidR="0092573A">
        <w:rPr>
          <w:rFonts w:ascii="Times New Roman" w:eastAsia="Times New Roman" w:hAnsi="Times New Roman" w:cs="Times New Roman"/>
          <w:sz w:val="28"/>
          <w:szCs w:val="28"/>
        </w:rPr>
        <w:t>рименение</w:t>
      </w:r>
      <w:proofErr w:type="spellEnd"/>
      <w:r w:rsidR="00440D8C">
        <w:rPr>
          <w:rFonts w:ascii="Times New Roman" w:eastAsia="Times New Roman" w:hAnsi="Times New Roman" w:cs="Times New Roman"/>
          <w:sz w:val="28"/>
          <w:szCs w:val="28"/>
          <w:lang w:val="ru-RU"/>
        </w:rPr>
        <w:t>м</w:t>
      </w:r>
      <w:r w:rsidR="0092573A">
        <w:rPr>
          <w:rFonts w:ascii="Times New Roman" w:eastAsia="Times New Roman" w:hAnsi="Times New Roman" w:cs="Times New Roman"/>
          <w:sz w:val="28"/>
          <w:szCs w:val="28"/>
        </w:rPr>
        <w:t xml:space="preserve"> функции потерь пересечения по объединению </w:t>
      </w:r>
      <w:r w:rsidR="0092573A" w:rsidRPr="00E9748F">
        <w:rPr>
          <w:rFonts w:ascii="Times New Roman" w:eastAsia="Times New Roman" w:hAnsi="Times New Roman" w:cs="Times New Roman"/>
          <w:sz w:val="28"/>
          <w:szCs w:val="28"/>
          <w:lang w:val="en-US"/>
        </w:rPr>
        <w:t>(</w:t>
      </w:r>
      <w:r w:rsidR="0092573A" w:rsidRPr="00E55D2F">
        <w:rPr>
          <w:rFonts w:ascii="Times New Roman" w:eastAsia="Times New Roman" w:hAnsi="Times New Roman" w:cs="Times New Roman"/>
          <w:i/>
          <w:sz w:val="28"/>
          <w:szCs w:val="28"/>
          <w:lang w:val="en-US"/>
        </w:rPr>
        <w:t>Intersection</w:t>
      </w:r>
      <w:r w:rsidR="0092573A" w:rsidRPr="00E9748F">
        <w:rPr>
          <w:rFonts w:ascii="Times New Roman" w:eastAsia="Times New Roman" w:hAnsi="Times New Roman" w:cs="Times New Roman"/>
          <w:sz w:val="28"/>
          <w:szCs w:val="28"/>
          <w:lang w:val="en-US"/>
        </w:rPr>
        <w:t xml:space="preserve"> </w:t>
      </w:r>
      <w:r w:rsidR="0092573A" w:rsidRPr="00E55D2F">
        <w:rPr>
          <w:rFonts w:ascii="Times New Roman" w:eastAsia="Times New Roman" w:hAnsi="Times New Roman" w:cs="Times New Roman"/>
          <w:i/>
          <w:sz w:val="28"/>
          <w:szCs w:val="28"/>
          <w:lang w:val="en-US"/>
        </w:rPr>
        <w:t xml:space="preserve">over union, </w:t>
      </w:r>
      <w:proofErr w:type="spellStart"/>
      <w:r w:rsidR="0092573A" w:rsidRPr="00E55D2F">
        <w:rPr>
          <w:rFonts w:ascii="Times New Roman" w:eastAsia="Times New Roman" w:hAnsi="Times New Roman" w:cs="Times New Roman"/>
          <w:i/>
          <w:sz w:val="28"/>
          <w:szCs w:val="28"/>
          <w:lang w:val="en-US"/>
        </w:rPr>
        <w:t>IoU</w:t>
      </w:r>
      <w:proofErr w:type="spellEnd"/>
      <w:r w:rsidR="0092573A" w:rsidRPr="00E9748F">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для</w:t>
      </w:r>
      <w:r w:rsidR="0092573A" w:rsidRPr="00E9748F">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регрессии</w:t>
      </w:r>
      <w:r w:rsidR="0092573A" w:rsidRPr="00E9748F">
        <w:rPr>
          <w:rFonts w:ascii="Times New Roman" w:eastAsia="Times New Roman" w:hAnsi="Times New Roman" w:cs="Times New Roman"/>
          <w:sz w:val="28"/>
          <w:szCs w:val="28"/>
          <w:lang w:val="en-US"/>
        </w:rPr>
        <w:t xml:space="preserve">; </w:t>
      </w:r>
    </w:p>
    <w:p w14:paraId="097EC530" w14:textId="77777777" w:rsidR="0092573A" w:rsidRDefault="00D739E2" w:rsidP="00595665">
      <w:pPr>
        <w:numPr>
          <w:ilvl w:val="0"/>
          <w:numId w:val="43"/>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а</w:t>
      </w:r>
      <w:proofErr w:type="spellStart"/>
      <w:r w:rsidR="0092573A">
        <w:rPr>
          <w:rFonts w:ascii="Times New Roman" w:eastAsia="Times New Roman" w:hAnsi="Times New Roman" w:cs="Times New Roman"/>
          <w:sz w:val="28"/>
          <w:szCs w:val="28"/>
        </w:rPr>
        <w:t>угментаци</w:t>
      </w:r>
      <w:proofErr w:type="spellEnd"/>
      <w:r w:rsidR="00440D8C">
        <w:rPr>
          <w:rFonts w:ascii="Times New Roman" w:eastAsia="Times New Roman" w:hAnsi="Times New Roman" w:cs="Times New Roman"/>
          <w:sz w:val="28"/>
          <w:szCs w:val="28"/>
          <w:lang w:val="ru-RU"/>
        </w:rPr>
        <w:t>ей</w:t>
      </w:r>
      <w:r w:rsidR="0092573A">
        <w:rPr>
          <w:rFonts w:ascii="Times New Roman" w:eastAsia="Times New Roman" w:hAnsi="Times New Roman" w:cs="Times New Roman"/>
          <w:sz w:val="28"/>
          <w:szCs w:val="28"/>
        </w:rPr>
        <w:t xml:space="preserve"> данных на основе </w:t>
      </w:r>
      <w:proofErr w:type="spellStart"/>
      <w:r w:rsidR="0092573A" w:rsidRPr="00E55D2F">
        <w:rPr>
          <w:rFonts w:ascii="Times New Roman" w:eastAsia="Times New Roman" w:hAnsi="Times New Roman" w:cs="Times New Roman"/>
          <w:i/>
          <w:sz w:val="28"/>
          <w:szCs w:val="28"/>
        </w:rPr>
        <w:t>data</w:t>
      </w:r>
      <w:proofErr w:type="spellEnd"/>
      <w:r w:rsidR="00440D8C" w:rsidRPr="00E55D2F">
        <w:rPr>
          <w:rFonts w:ascii="Times New Roman" w:eastAsia="Times New Roman" w:hAnsi="Times New Roman" w:cs="Times New Roman"/>
          <w:i/>
          <w:sz w:val="28"/>
          <w:szCs w:val="28"/>
          <w:lang w:val="ru-RU"/>
        </w:rPr>
        <w:t>-</w:t>
      </w:r>
      <w:proofErr w:type="spellStart"/>
      <w:r w:rsidR="0092573A" w:rsidRPr="00E55D2F">
        <w:rPr>
          <w:rFonts w:ascii="Times New Roman" w:eastAsia="Times New Roman" w:hAnsi="Times New Roman" w:cs="Times New Roman"/>
          <w:i/>
          <w:sz w:val="28"/>
          <w:szCs w:val="28"/>
        </w:rPr>
        <w:t>anchor</w:t>
      </w:r>
      <w:proofErr w:type="spellEnd"/>
      <w:r w:rsidR="00440D8C" w:rsidRPr="00E55D2F">
        <w:rPr>
          <w:rFonts w:ascii="Times New Roman" w:eastAsia="Times New Roman" w:hAnsi="Times New Roman" w:cs="Times New Roman"/>
          <w:i/>
          <w:sz w:val="28"/>
          <w:szCs w:val="28"/>
          <w:lang w:val="ru-RU"/>
        </w:rPr>
        <w:t>-</w:t>
      </w:r>
      <w:proofErr w:type="spellStart"/>
      <w:r w:rsidR="0092573A" w:rsidRPr="00E55D2F">
        <w:rPr>
          <w:rFonts w:ascii="Times New Roman" w:eastAsia="Times New Roman" w:hAnsi="Times New Roman" w:cs="Times New Roman"/>
          <w:i/>
          <w:sz w:val="28"/>
          <w:szCs w:val="28"/>
        </w:rPr>
        <w:t>sampling</w:t>
      </w:r>
      <w:proofErr w:type="spellEnd"/>
      <w:r w:rsidR="0092573A">
        <w:rPr>
          <w:rFonts w:ascii="Times New Roman" w:eastAsia="Times New Roman" w:hAnsi="Times New Roman" w:cs="Times New Roman"/>
          <w:sz w:val="28"/>
          <w:szCs w:val="28"/>
        </w:rPr>
        <w:t xml:space="preserve">; </w:t>
      </w:r>
    </w:p>
    <w:p w14:paraId="5F5F667A" w14:textId="77777777" w:rsidR="0092573A" w:rsidRDefault="00D739E2" w:rsidP="00595665">
      <w:pPr>
        <w:numPr>
          <w:ilvl w:val="0"/>
          <w:numId w:val="43"/>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и</w:t>
      </w:r>
      <w:proofErr w:type="spellStart"/>
      <w:r w:rsidR="0092573A">
        <w:rPr>
          <w:rFonts w:ascii="Times New Roman" w:eastAsia="Times New Roman" w:hAnsi="Times New Roman" w:cs="Times New Roman"/>
          <w:sz w:val="28"/>
          <w:szCs w:val="28"/>
        </w:rPr>
        <w:t>спользование</w:t>
      </w:r>
      <w:proofErr w:type="spellEnd"/>
      <w:r w:rsidR="00440D8C">
        <w:rPr>
          <w:rFonts w:ascii="Times New Roman" w:eastAsia="Times New Roman" w:hAnsi="Times New Roman" w:cs="Times New Roman"/>
          <w:sz w:val="28"/>
          <w:szCs w:val="28"/>
          <w:lang w:val="ru-RU"/>
        </w:rPr>
        <w:t>м</w:t>
      </w:r>
      <w:r w:rsidR="0092573A">
        <w:rPr>
          <w:rFonts w:ascii="Times New Roman" w:eastAsia="Times New Roman" w:hAnsi="Times New Roman" w:cs="Times New Roman"/>
          <w:sz w:val="28"/>
          <w:szCs w:val="28"/>
        </w:rPr>
        <w:t xml:space="preserve"> </w:t>
      </w:r>
      <w:proofErr w:type="spellStart"/>
      <w:r w:rsidR="0092573A" w:rsidRPr="00E55D2F">
        <w:rPr>
          <w:rFonts w:ascii="Times New Roman" w:eastAsia="Times New Roman" w:hAnsi="Times New Roman" w:cs="Times New Roman"/>
          <w:i/>
          <w:sz w:val="28"/>
          <w:szCs w:val="28"/>
        </w:rPr>
        <w:t>max</w:t>
      </w:r>
      <w:proofErr w:type="spellEnd"/>
      <w:r w:rsidR="00440D8C" w:rsidRPr="00E55D2F">
        <w:rPr>
          <w:rFonts w:ascii="Times New Roman" w:eastAsia="Times New Roman" w:hAnsi="Times New Roman" w:cs="Times New Roman"/>
          <w:i/>
          <w:sz w:val="28"/>
          <w:szCs w:val="28"/>
          <w:lang w:val="ru-RU"/>
        </w:rPr>
        <w:t>-</w:t>
      </w:r>
      <w:proofErr w:type="spellStart"/>
      <w:r w:rsidR="0092573A" w:rsidRPr="00E55D2F">
        <w:rPr>
          <w:rFonts w:ascii="Times New Roman" w:eastAsia="Times New Roman" w:hAnsi="Times New Roman" w:cs="Times New Roman"/>
          <w:i/>
          <w:sz w:val="28"/>
          <w:szCs w:val="28"/>
        </w:rPr>
        <w:t>out</w:t>
      </w:r>
      <w:proofErr w:type="spellEnd"/>
      <w:r w:rsidR="0092573A">
        <w:rPr>
          <w:rFonts w:ascii="Times New Roman" w:eastAsia="Times New Roman" w:hAnsi="Times New Roman" w:cs="Times New Roman"/>
          <w:sz w:val="28"/>
          <w:szCs w:val="28"/>
        </w:rPr>
        <w:t xml:space="preserve"> операции для более надежной классификации; </w:t>
      </w:r>
    </w:p>
    <w:p w14:paraId="69EB3E52" w14:textId="77777777" w:rsidR="0092573A" w:rsidRDefault="00D739E2" w:rsidP="00595665">
      <w:pPr>
        <w:numPr>
          <w:ilvl w:val="0"/>
          <w:numId w:val="43"/>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и</w:t>
      </w:r>
      <w:proofErr w:type="spellStart"/>
      <w:r w:rsidR="0092573A">
        <w:rPr>
          <w:rFonts w:ascii="Times New Roman" w:eastAsia="Times New Roman" w:hAnsi="Times New Roman" w:cs="Times New Roman"/>
          <w:sz w:val="28"/>
          <w:szCs w:val="28"/>
        </w:rPr>
        <w:t>спользование</w:t>
      </w:r>
      <w:proofErr w:type="spellEnd"/>
      <w:r w:rsidR="00440D8C">
        <w:rPr>
          <w:rFonts w:ascii="Times New Roman" w:eastAsia="Times New Roman" w:hAnsi="Times New Roman" w:cs="Times New Roman"/>
          <w:sz w:val="28"/>
          <w:szCs w:val="28"/>
          <w:lang w:val="ru-RU"/>
        </w:rPr>
        <w:t>м</w:t>
      </w:r>
      <w:r w:rsidR="0092573A">
        <w:rPr>
          <w:rFonts w:ascii="Times New Roman" w:eastAsia="Times New Roman" w:hAnsi="Times New Roman" w:cs="Times New Roman"/>
          <w:sz w:val="28"/>
          <w:szCs w:val="28"/>
        </w:rPr>
        <w:t xml:space="preserve"> стратегии многомасштабного тестирования. </w:t>
      </w:r>
    </w:p>
    <w:p w14:paraId="00C2AE21"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Этапы для достижения </w:t>
      </w:r>
      <w:proofErr w:type="spellStart"/>
      <w:r w:rsidRPr="00E55D2F">
        <w:rPr>
          <w:rFonts w:ascii="Times New Roman" w:eastAsia="Times New Roman" w:hAnsi="Times New Roman" w:cs="Times New Roman"/>
          <w:i/>
          <w:sz w:val="28"/>
          <w:szCs w:val="28"/>
        </w:rPr>
        <w:t>state</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of</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art</w:t>
      </w:r>
      <w:proofErr w:type="spellEnd"/>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SOTA</w:t>
      </w:r>
      <w:r>
        <w:rPr>
          <w:rFonts w:ascii="Times New Roman" w:eastAsia="Times New Roman" w:hAnsi="Times New Roman" w:cs="Times New Roman"/>
          <w:sz w:val="28"/>
          <w:szCs w:val="28"/>
        </w:rPr>
        <w:t xml:space="preserve">) результатов на сложном наборе данных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w:t>
      </w:r>
      <w:r w:rsidR="003D6325" w:rsidRPr="003D6325">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rPr>
        <w:t>]:</w:t>
      </w:r>
    </w:p>
    <w:p w14:paraId="479ECF67" w14:textId="6C92386A" w:rsidR="0092573A" w:rsidRPr="00085CB5" w:rsidRDefault="0092573A" w:rsidP="00595665">
      <w:pPr>
        <w:numPr>
          <w:ilvl w:val="0"/>
          <w:numId w:val="18"/>
        </w:numPr>
        <w:tabs>
          <w:tab w:val="left" w:pos="993"/>
        </w:tabs>
        <w:ind w:left="0" w:firstLine="708"/>
        <w:jc w:val="both"/>
        <w:rPr>
          <w:rFonts w:ascii="Times New Roman" w:eastAsia="Times New Roman" w:hAnsi="Times New Roman" w:cs="Times New Roman"/>
          <w:sz w:val="28"/>
          <w:szCs w:val="28"/>
        </w:rPr>
      </w:pPr>
      <w:proofErr w:type="spellStart"/>
      <w:r w:rsidRPr="00E55D2F">
        <w:rPr>
          <w:rFonts w:ascii="Times New Roman" w:eastAsia="Times New Roman" w:hAnsi="Times New Roman" w:cs="Times New Roman"/>
          <w:i/>
          <w:sz w:val="28"/>
          <w:szCs w:val="28"/>
        </w:rPr>
        <w:t>RetinaNet</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Baseline</w:t>
      </w:r>
      <w:proofErr w:type="spellEnd"/>
    </w:p>
    <w:p w14:paraId="32876ABA" w14:textId="20620CD0" w:rsidR="0092573A" w:rsidRPr="00085CB5" w:rsidRDefault="0092573A" w:rsidP="00595665">
      <w:pPr>
        <w:numPr>
          <w:ilvl w:val="0"/>
          <w:numId w:val="18"/>
        </w:numPr>
        <w:tabs>
          <w:tab w:val="left" w:pos="993"/>
        </w:tabs>
        <w:ind w:left="0" w:firstLine="708"/>
        <w:jc w:val="both"/>
        <w:rPr>
          <w:rFonts w:ascii="Times New Roman" w:eastAsia="Times New Roman" w:hAnsi="Times New Roman" w:cs="Times New Roman"/>
          <w:sz w:val="28"/>
          <w:szCs w:val="28"/>
        </w:rPr>
      </w:pPr>
      <w:proofErr w:type="spellStart"/>
      <w:r w:rsidRPr="00E55D2F">
        <w:rPr>
          <w:rFonts w:ascii="Times New Roman" w:eastAsia="Times New Roman" w:hAnsi="Times New Roman" w:cs="Times New Roman"/>
          <w:i/>
          <w:sz w:val="28"/>
          <w:szCs w:val="28"/>
        </w:rPr>
        <w:t>IoU</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Regression</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Loss</w:t>
      </w:r>
      <w:proofErr w:type="spellEnd"/>
    </w:p>
    <w:p w14:paraId="10162B61" w14:textId="13324290"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Задача обнаружения объекта состоит из задачи классификации и задачи регрессии. Для регрессии </w:t>
      </w:r>
      <w:proofErr w:type="spellStart"/>
      <w:r w:rsidRPr="00D739E2">
        <w:rPr>
          <w:rFonts w:ascii="Times New Roman" w:eastAsia="Times New Roman" w:hAnsi="Times New Roman" w:cs="Times New Roman"/>
          <w:i/>
          <w:sz w:val="28"/>
          <w:szCs w:val="28"/>
        </w:rPr>
        <w:t>smooth</w:t>
      </w:r>
      <w:proofErr w:type="spellEnd"/>
      <w:r>
        <w:rPr>
          <w:rFonts w:ascii="Times New Roman" w:eastAsia="Times New Roman" w:hAnsi="Times New Roman" w:cs="Times New Roman"/>
          <w:sz w:val="28"/>
          <w:szCs w:val="28"/>
        </w:rPr>
        <w:t xml:space="preserve"> – </w:t>
      </w:r>
      <w:r w:rsidRPr="00E55D2F">
        <w:rPr>
          <w:rFonts w:ascii="Times New Roman" w:eastAsia="Times New Roman" w:hAnsi="Times New Roman" w:cs="Times New Roman"/>
          <w:i/>
          <w:sz w:val="28"/>
          <w:szCs w:val="28"/>
        </w:rPr>
        <w:t>L</w:t>
      </w:r>
      <w:r>
        <w:rPr>
          <w:rFonts w:ascii="Times New Roman" w:eastAsia="Times New Roman" w:hAnsi="Times New Roman" w:cs="Times New Roman"/>
          <w:sz w:val="28"/>
          <w:szCs w:val="28"/>
        </w:rPr>
        <w:t>1 [</w:t>
      </w:r>
      <w:r w:rsidR="003E01A4" w:rsidRPr="003E01A4">
        <w:rPr>
          <w:rFonts w:ascii="Times New Roman" w:eastAsia="Times New Roman" w:hAnsi="Times New Roman" w:cs="Times New Roman"/>
          <w:sz w:val="28"/>
          <w:szCs w:val="28"/>
          <w:lang w:val="ru-RU"/>
        </w:rPr>
        <w:t>9</w:t>
      </w:r>
      <w:r>
        <w:rPr>
          <w:rFonts w:ascii="Times New Roman" w:eastAsia="Times New Roman" w:hAnsi="Times New Roman" w:cs="Times New Roman"/>
          <w:sz w:val="28"/>
          <w:szCs w:val="28"/>
        </w:rPr>
        <w:t xml:space="preserve">] является общепринятой функцией потерь, используемой для уменьшения разницы между боксом якоря и истинным боксом, а коэффициент </w:t>
      </w:r>
      <w:proofErr w:type="spellStart"/>
      <w:r>
        <w:rPr>
          <w:rFonts w:ascii="Times New Roman" w:eastAsia="Times New Roman" w:hAnsi="Times New Roman" w:cs="Times New Roman"/>
          <w:sz w:val="28"/>
          <w:szCs w:val="28"/>
        </w:rPr>
        <w:t>Жаккара</w:t>
      </w:r>
      <w:proofErr w:type="spellEnd"/>
      <w:r>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Intersection</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over</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Union</w:t>
      </w:r>
      <w:proofErr w:type="spellEnd"/>
      <w:r>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IoU</w:t>
      </w:r>
      <w:proofErr w:type="spellEnd"/>
      <w:r>
        <w:rPr>
          <w:rFonts w:ascii="Times New Roman" w:eastAsia="Times New Roman" w:hAnsi="Times New Roman" w:cs="Times New Roman"/>
          <w:sz w:val="28"/>
          <w:szCs w:val="28"/>
        </w:rPr>
        <w:t xml:space="preserve">) является наиболее популярной метрикой оценки, используемой в тестах обнаружения объектов. Однако есть разница между оптимизацией (минимизацией) общепринятой </w:t>
      </w:r>
      <w:proofErr w:type="spellStart"/>
      <w:r>
        <w:rPr>
          <w:rFonts w:ascii="Times New Roman" w:eastAsia="Times New Roman" w:hAnsi="Times New Roman" w:cs="Times New Roman"/>
          <w:sz w:val="28"/>
          <w:szCs w:val="28"/>
        </w:rPr>
        <w:t>smooth</w:t>
      </w:r>
      <w:proofErr w:type="spellEnd"/>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L</w:t>
      </w:r>
      <w:r>
        <w:rPr>
          <w:rFonts w:ascii="Times New Roman" w:eastAsia="Times New Roman" w:hAnsi="Times New Roman" w:cs="Times New Roman"/>
          <w:sz w:val="28"/>
          <w:szCs w:val="28"/>
        </w:rPr>
        <w:t xml:space="preserve">1 функции потери и максимизацией данного значения </w:t>
      </w:r>
      <w:proofErr w:type="spellStart"/>
      <w:r w:rsidRPr="00E55D2F">
        <w:rPr>
          <w:rFonts w:ascii="Times New Roman" w:eastAsia="Times New Roman" w:hAnsi="Times New Roman" w:cs="Times New Roman"/>
          <w:i/>
          <w:sz w:val="28"/>
          <w:szCs w:val="28"/>
        </w:rPr>
        <w:t>IoU</w:t>
      </w:r>
      <w:proofErr w:type="spellEnd"/>
      <w:r>
        <w:rPr>
          <w:rFonts w:ascii="Times New Roman" w:eastAsia="Times New Roman" w:hAnsi="Times New Roman" w:cs="Times New Roman"/>
          <w:sz w:val="28"/>
          <w:szCs w:val="28"/>
        </w:rPr>
        <w:t xml:space="preserve"> метрики для </w:t>
      </w:r>
      <w:r>
        <w:rPr>
          <w:rFonts w:ascii="Times New Roman" w:eastAsia="Times New Roman" w:hAnsi="Times New Roman" w:cs="Times New Roman"/>
          <w:sz w:val="28"/>
          <w:szCs w:val="28"/>
        </w:rPr>
        <w:lastRenderedPageBreak/>
        <w:t xml:space="preserve">задачи регрессии детектируемых боксов объектов. Поэтому, </w:t>
      </w:r>
      <w:r w:rsidR="00DA304F">
        <w:rPr>
          <w:rFonts w:ascii="Times New Roman" w:eastAsia="Times New Roman" w:hAnsi="Times New Roman" w:cs="Times New Roman"/>
          <w:sz w:val="28"/>
          <w:szCs w:val="28"/>
          <w:lang w:val="ru-RU"/>
        </w:rPr>
        <w:t>для</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минимиз</w:t>
      </w:r>
      <w:r w:rsidR="00DA304F">
        <w:rPr>
          <w:rFonts w:ascii="Times New Roman" w:eastAsia="Times New Roman" w:hAnsi="Times New Roman" w:cs="Times New Roman"/>
          <w:sz w:val="28"/>
          <w:szCs w:val="28"/>
          <w:lang w:val="ru-RU"/>
        </w:rPr>
        <w:t>ации</w:t>
      </w:r>
      <w:proofErr w:type="spellEnd"/>
      <w:r>
        <w:rPr>
          <w:rFonts w:ascii="Times New Roman" w:eastAsia="Times New Roman" w:hAnsi="Times New Roman" w:cs="Times New Roman"/>
          <w:sz w:val="28"/>
          <w:szCs w:val="28"/>
        </w:rPr>
        <w:t xml:space="preserve"> разниц</w:t>
      </w:r>
      <w:r w:rsidR="00DA304F">
        <w:rPr>
          <w:rFonts w:ascii="Times New Roman" w:eastAsia="Times New Roman" w:hAnsi="Times New Roman" w:cs="Times New Roman"/>
          <w:sz w:val="28"/>
          <w:szCs w:val="28"/>
          <w:lang w:val="ru-RU"/>
        </w:rPr>
        <w:t>ы</w:t>
      </w:r>
      <w:r>
        <w:rPr>
          <w:rFonts w:ascii="Times New Roman" w:eastAsia="Times New Roman" w:hAnsi="Times New Roman" w:cs="Times New Roman"/>
          <w:sz w:val="28"/>
          <w:szCs w:val="28"/>
        </w:rPr>
        <w:t xml:space="preserve"> между предсказанными и исходными данными на основе </w:t>
      </w:r>
      <w:proofErr w:type="spellStart"/>
      <w:r w:rsidRPr="00E55D2F">
        <w:rPr>
          <w:rFonts w:ascii="Times New Roman" w:eastAsia="Times New Roman" w:hAnsi="Times New Roman" w:cs="Times New Roman"/>
          <w:i/>
          <w:sz w:val="28"/>
          <w:szCs w:val="28"/>
        </w:rPr>
        <w:t>IoU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буд</w:t>
      </w:r>
      <w:r w:rsidR="00DA304F">
        <w:rPr>
          <w:rFonts w:ascii="Times New Roman" w:eastAsia="Times New Roman" w:hAnsi="Times New Roman" w:cs="Times New Roman"/>
          <w:sz w:val="28"/>
          <w:szCs w:val="28"/>
          <w:lang w:val="ru-RU"/>
        </w:rPr>
        <w:t>ет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использова</w:t>
      </w:r>
      <w:r w:rsidR="00DA304F">
        <w:rPr>
          <w:rFonts w:ascii="Times New Roman" w:eastAsia="Times New Roman" w:hAnsi="Times New Roman" w:cs="Times New Roman"/>
          <w:sz w:val="28"/>
          <w:szCs w:val="28"/>
          <w:lang w:val="ru-RU"/>
        </w:rPr>
        <w:t>ться</w:t>
      </w:r>
      <w:proofErr w:type="spellEnd"/>
      <w:r>
        <w:rPr>
          <w:rFonts w:ascii="Times New Roman" w:eastAsia="Times New Roman" w:hAnsi="Times New Roman" w:cs="Times New Roman"/>
          <w:sz w:val="28"/>
          <w:szCs w:val="28"/>
        </w:rPr>
        <w:t xml:space="preserve"> напрямую </w:t>
      </w:r>
      <w:proofErr w:type="spellStart"/>
      <w:r w:rsidRPr="00E55D2F">
        <w:rPr>
          <w:rFonts w:ascii="Times New Roman" w:eastAsia="Times New Roman" w:hAnsi="Times New Roman" w:cs="Times New Roman"/>
          <w:i/>
          <w:sz w:val="28"/>
          <w:szCs w:val="28"/>
        </w:rPr>
        <w:t>IoU</w:t>
      </w:r>
      <w:proofErr w:type="spellEnd"/>
      <w:r>
        <w:rPr>
          <w:rFonts w:ascii="Times New Roman" w:eastAsia="Times New Roman" w:hAnsi="Times New Roman" w:cs="Times New Roman"/>
          <w:sz w:val="28"/>
          <w:szCs w:val="28"/>
        </w:rPr>
        <w:t xml:space="preserve"> как потерю регрессии по формуле (1.6)</w:t>
      </w:r>
      <w:r w:rsidR="003E01A4">
        <w:rPr>
          <w:rFonts w:ascii="Times New Roman" w:eastAsia="Times New Roman" w:hAnsi="Times New Roman" w:cs="Times New Roman"/>
          <w:sz w:val="28"/>
          <w:szCs w:val="28"/>
          <w:lang w:val="en-US"/>
        </w:rPr>
        <w:t xml:space="preserve"> [8]</w:t>
      </w:r>
      <w:r>
        <w:rPr>
          <w:rFonts w:ascii="Times New Roman" w:eastAsia="Times New Roman" w:hAnsi="Times New Roman" w:cs="Times New Roman"/>
          <w:sz w:val="28"/>
          <w:szCs w:val="28"/>
        </w:rPr>
        <w:t xml:space="preserve">: </w:t>
      </w:r>
    </w:p>
    <w:p w14:paraId="3D8AD87E"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2573A" w14:paraId="238E0575" w14:textId="77777777" w:rsidTr="00704D3D">
        <w:tc>
          <w:tcPr>
            <w:tcW w:w="8926" w:type="dxa"/>
          </w:tcPr>
          <w:p w14:paraId="12A032B7" w14:textId="2D51467D" w:rsidR="0092573A" w:rsidRPr="006B5B7F" w:rsidRDefault="0067711D" w:rsidP="00595665">
            <w:pPr>
              <w:jc w:val="both"/>
              <w:rPr>
                <w:rFonts w:ascii="Times New Roman" w:eastAsia="Times New Roman" w:hAnsi="Times New Roman" w:cs="Times New Roman"/>
                <w:i/>
                <w:sz w:val="28"/>
                <w:szCs w:val="28"/>
                <w:lang w:val="en-US"/>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IoU</m:t>
                    </m:r>
                  </m:sub>
                </m:sSub>
                <m:r>
                  <w:rPr>
                    <w:rFonts w:ascii="Cambria Math" w:eastAsia="Times New Roman" w:hAnsi="Cambria Math" w:cs="Times New Roman"/>
                    <w:sz w:val="28"/>
                    <w:szCs w:val="28"/>
                    <w:lang w:val="ru-RU"/>
                  </w:rPr>
                  <m:t>= -</m:t>
                </m:r>
                <m:func>
                  <m:funcPr>
                    <m:ctrlPr>
                      <w:rPr>
                        <w:rFonts w:ascii="Cambria Math" w:eastAsia="Times New Roman" w:hAnsi="Cambria Math" w:cs="Times New Roman"/>
                        <w:sz w:val="28"/>
                        <w:szCs w:val="28"/>
                        <w:lang w:val="en-US"/>
                      </w:rPr>
                    </m:ctrlPr>
                  </m:funcPr>
                  <m:fName>
                    <m:r>
                      <m:rPr>
                        <m:sty m:val="p"/>
                      </m:rPr>
                      <w:rPr>
                        <w:rFonts w:ascii="Cambria Math" w:eastAsia="Times New Roman" w:hAnsi="Cambria Math" w:cs="Times New Roman"/>
                        <w:sz w:val="28"/>
                        <w:szCs w:val="28"/>
                        <w:lang w:val="en-US"/>
                      </w:rPr>
                      <m:t>ln</m:t>
                    </m:r>
                    <m:ctrlPr>
                      <w:rPr>
                        <w:rFonts w:ascii="Cambria Math" w:eastAsia="Times New Roman" w:hAnsi="Cambria Math" w:cs="Times New Roman"/>
                        <w:i/>
                        <w:sz w:val="28"/>
                        <w:szCs w:val="28"/>
                        <w:lang w:val="ru-RU"/>
                      </w:rPr>
                    </m:ctrlPr>
                  </m:fName>
                  <m:e>
                    <m:f>
                      <m:fPr>
                        <m:ctrlPr>
                          <w:rPr>
                            <w:rFonts w:ascii="Cambria Math" w:eastAsia="Times New Roman" w:hAnsi="Cambria Math" w:cs="Times New Roman"/>
                            <w:sz w:val="28"/>
                            <w:szCs w:val="28"/>
                            <w:lang w:val="en-US"/>
                          </w:rPr>
                        </m:ctrlPr>
                      </m:fPr>
                      <m:num>
                        <m:r>
                          <w:rPr>
                            <w:rFonts w:ascii="Cambria Math" w:eastAsia="Times New Roman" w:hAnsi="Cambria Math" w:cs="Times New Roman"/>
                            <w:sz w:val="28"/>
                            <w:szCs w:val="28"/>
                            <w:lang w:val="en-US"/>
                          </w:rPr>
                          <m:t>Intersection</m:t>
                        </m:r>
                        <m:d>
                          <m:dPr>
                            <m:ctrlPr>
                              <w:rPr>
                                <w:rFonts w:ascii="Cambria Math" w:eastAsia="Times New Roman" w:hAnsi="Cambria Math" w:cs="Times New Roman"/>
                                <w:i/>
                                <w:sz w:val="28"/>
                                <w:szCs w:val="28"/>
                                <w:lang w:val="en-US"/>
                              </w:rPr>
                            </m:ctrlPr>
                          </m:dP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p</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gt</m:t>
                                </m:r>
                              </m:sub>
                            </m:sSub>
                          </m:e>
                        </m:d>
                      </m:num>
                      <m:den>
                        <m:r>
                          <w:rPr>
                            <w:rFonts w:ascii="Cambria Math" w:eastAsia="Times New Roman" w:hAnsi="Cambria Math" w:cs="Times New Roman"/>
                            <w:sz w:val="28"/>
                            <w:szCs w:val="28"/>
                            <w:lang w:val="en-US"/>
                          </w:rPr>
                          <m:t>Union</m:t>
                        </m:r>
                        <m:d>
                          <m:dPr>
                            <m:ctrlPr>
                              <w:rPr>
                                <w:rFonts w:ascii="Cambria Math" w:eastAsia="Times New Roman" w:hAnsi="Cambria Math" w:cs="Times New Roman"/>
                                <w:i/>
                                <w:sz w:val="28"/>
                                <w:szCs w:val="28"/>
                                <w:lang w:val="en-US"/>
                              </w:rPr>
                            </m:ctrlPr>
                          </m:dP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p</m:t>
                                </m:r>
                              </m:sub>
                            </m:sSub>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gt</m:t>
                                </m:r>
                              </m:sub>
                            </m:sSub>
                          </m:e>
                        </m:d>
                      </m:den>
                    </m:f>
                  </m:e>
                </m:func>
                <m:r>
                  <w:rPr>
                    <w:rFonts w:ascii="Cambria Math" w:eastAsia="Times New Roman" w:hAnsi="Cambria Math" w:cs="Times New Roman"/>
                    <w:sz w:val="28"/>
                    <w:szCs w:val="28"/>
                    <w:lang w:val="en-US"/>
                  </w:rPr>
                  <m:t>,</m:t>
                </m:r>
              </m:oMath>
            </m:oMathPara>
          </w:p>
        </w:tc>
        <w:tc>
          <w:tcPr>
            <w:tcW w:w="705" w:type="dxa"/>
            <w:vAlign w:val="center"/>
          </w:tcPr>
          <w:p w14:paraId="26C66143" w14:textId="77777777" w:rsidR="0092573A" w:rsidRPr="00FE0D49" w:rsidRDefault="0092573A"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r w:rsidR="000322AB">
              <w:rPr>
                <w:rFonts w:ascii="Times New Roman" w:eastAsia="Times New Roman" w:hAnsi="Times New Roman" w:cs="Times New Roman"/>
                <w:sz w:val="28"/>
                <w:szCs w:val="28"/>
                <w:lang w:val="en-US"/>
              </w:rPr>
              <w:t>6</w:t>
            </w:r>
            <w:r>
              <w:rPr>
                <w:rFonts w:ascii="Times New Roman" w:eastAsia="Times New Roman" w:hAnsi="Times New Roman" w:cs="Times New Roman"/>
                <w:sz w:val="28"/>
                <w:szCs w:val="28"/>
                <w:lang w:val="en-US"/>
              </w:rPr>
              <w:t>)</w:t>
            </w:r>
          </w:p>
        </w:tc>
      </w:tr>
    </w:tbl>
    <w:p w14:paraId="1A74233C" w14:textId="77777777" w:rsidR="0092573A" w:rsidRDefault="0092573A" w:rsidP="00595665"/>
    <w:p w14:paraId="74788471" w14:textId="77777777" w:rsidR="00440D8C" w:rsidRPr="00D739E2" w:rsidRDefault="0092573A" w:rsidP="00595665">
      <w:pPr>
        <w:jc w:val="both"/>
        <w:rPr>
          <w:rFonts w:ascii="Times New Roman" w:eastAsia="Gungsuh" w:hAnsi="Times New Roman" w:cs="Times New Roman"/>
          <w:sz w:val="28"/>
          <w:szCs w:val="28"/>
        </w:rPr>
      </w:pPr>
      <w:r w:rsidRPr="006B5B7F">
        <w:rPr>
          <w:rFonts w:ascii="Times New Roman" w:eastAsia="Gungsuh" w:hAnsi="Times New Roman" w:cs="Times New Roman"/>
          <w:sz w:val="28"/>
          <w:szCs w:val="28"/>
        </w:rPr>
        <w:t xml:space="preserve">где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p</m:t>
            </m:r>
          </m:sub>
        </m:sSub>
        <m:r>
          <w:rPr>
            <w:rFonts w:ascii="Cambria Math" w:eastAsia="Gungsuh" w:hAnsi="Cambria Math" w:cs="Times New Roman"/>
            <w:sz w:val="28"/>
            <w:szCs w:val="28"/>
            <w:lang w:val="ru-RU"/>
          </w:rPr>
          <m:t xml:space="preserve"> =(</m:t>
        </m:r>
        <m:sSub>
          <m:sSubPr>
            <m:ctrlPr>
              <w:rPr>
                <w:rFonts w:ascii="Cambria Math" w:eastAsia="Gungsuh" w:hAnsi="Cambria Math" w:cs="Times New Roman"/>
                <w:i/>
                <w:sz w:val="28"/>
                <w:szCs w:val="28"/>
                <w:lang w:val="ru-RU"/>
              </w:rPr>
            </m:ctrlPr>
          </m:sSubPr>
          <m:e>
            <m:r>
              <w:rPr>
                <w:rFonts w:ascii="Cambria Math" w:eastAsia="Gungsuh" w:hAnsi="Cambria Math" w:cs="Times New Roman"/>
                <w:sz w:val="28"/>
                <w:szCs w:val="28"/>
                <w:lang w:val="ru-RU"/>
              </w:rPr>
              <m:t>x</m:t>
            </m:r>
          </m:e>
          <m:sub>
            <m:r>
              <w:rPr>
                <w:rFonts w:ascii="Cambria Math" w:eastAsia="Gungsuh" w:hAnsi="Cambria Math" w:cs="Times New Roman"/>
                <w:sz w:val="28"/>
                <w:szCs w:val="28"/>
                <w:lang w:val="ru-RU"/>
              </w:rPr>
              <m:t>1</m:t>
            </m:r>
          </m:sub>
        </m:sSub>
        <m:r>
          <w:rPr>
            <w:rFonts w:ascii="Cambria Math" w:eastAsia="Gungsuh" w:hAnsi="Cambria Math" w:cs="Times New Roman"/>
            <w:sz w:val="28"/>
            <w:szCs w:val="28"/>
            <w:lang w:val="ru-RU"/>
          </w:rPr>
          <m:t>, y,</m:t>
        </m:r>
        <m:sSub>
          <m:sSubPr>
            <m:ctrlPr>
              <w:rPr>
                <w:rFonts w:ascii="Cambria Math" w:eastAsia="Gungsuh" w:hAnsi="Cambria Math" w:cs="Times New Roman"/>
                <w:i/>
                <w:sz w:val="28"/>
                <w:szCs w:val="28"/>
                <w:lang w:val="ru-RU"/>
              </w:rPr>
            </m:ctrlPr>
          </m:sSubPr>
          <m:e>
            <m:r>
              <w:rPr>
                <w:rFonts w:ascii="Cambria Math" w:eastAsia="Gungsuh" w:hAnsi="Cambria Math" w:cs="Times New Roman"/>
                <w:sz w:val="28"/>
                <w:szCs w:val="28"/>
                <w:lang w:val="ru-RU"/>
              </w:rPr>
              <m:t>x</m:t>
            </m:r>
          </m:e>
          <m:sub>
            <m:r>
              <w:rPr>
                <w:rFonts w:ascii="Cambria Math" w:eastAsia="Gungsuh" w:hAnsi="Cambria Math" w:cs="Times New Roman"/>
                <w:sz w:val="28"/>
                <w:szCs w:val="28"/>
                <w:lang w:val="ru-RU"/>
              </w:rPr>
              <m:t>2</m:t>
            </m:r>
          </m:sub>
        </m:sSub>
        <m:r>
          <w:rPr>
            <w:rFonts w:ascii="Cambria Math" w:eastAsia="Gungsuh" w:hAnsi="Cambria Math" w:cs="Times New Roman"/>
            <w:sz w:val="28"/>
            <w:szCs w:val="28"/>
            <w:lang w:val="ru-RU"/>
          </w:rPr>
          <m:t>,</m:t>
        </m:r>
        <m:sSub>
          <m:sSubPr>
            <m:ctrlPr>
              <w:rPr>
                <w:rFonts w:ascii="Cambria Math" w:eastAsia="Gungsuh" w:hAnsi="Cambria Math" w:cs="Times New Roman"/>
                <w:i/>
                <w:sz w:val="28"/>
                <w:szCs w:val="28"/>
                <w:lang w:val="ru-RU"/>
              </w:rPr>
            </m:ctrlPr>
          </m:sSubPr>
          <m:e>
            <m:r>
              <w:rPr>
                <w:rFonts w:ascii="Cambria Math" w:eastAsia="Gungsuh" w:hAnsi="Cambria Math" w:cs="Times New Roman"/>
                <w:sz w:val="28"/>
                <w:szCs w:val="28"/>
                <w:lang w:val="ru-RU"/>
              </w:rPr>
              <m:t>y</m:t>
            </m:r>
          </m:e>
          <m:sub>
            <m:r>
              <w:rPr>
                <w:rFonts w:ascii="Cambria Math" w:eastAsia="Gungsuh" w:hAnsi="Cambria Math" w:cs="Times New Roman"/>
                <w:sz w:val="28"/>
                <w:szCs w:val="28"/>
                <w:lang w:val="ru-RU"/>
              </w:rPr>
              <m:t>2</m:t>
            </m:r>
          </m:sub>
        </m:sSub>
        <m:r>
          <w:rPr>
            <w:rFonts w:ascii="Cambria Math" w:eastAsia="Gungsuh" w:hAnsi="Cambria Math" w:cs="Times New Roman"/>
            <w:sz w:val="28"/>
            <w:szCs w:val="28"/>
            <w:lang w:val="ru-RU"/>
          </w:rPr>
          <m:t>)</m:t>
        </m:r>
      </m:oMath>
      <w:r w:rsidR="00DA304F" w:rsidRPr="00DA304F">
        <w:rPr>
          <w:rFonts w:ascii="Times New Roman" w:eastAsia="Gungsuh" w:hAnsi="Times New Roman" w:cs="Times New Roman"/>
          <w:sz w:val="28"/>
          <w:szCs w:val="28"/>
        </w:rPr>
        <w:t xml:space="preserve"> </w:t>
      </w:r>
      <w:r w:rsidR="00DA304F" w:rsidRPr="006B5B7F">
        <w:rPr>
          <w:rFonts w:ascii="Times New Roman" w:eastAsia="Gungsuh" w:hAnsi="Times New Roman" w:cs="Times New Roman"/>
          <w:sz w:val="28"/>
          <w:szCs w:val="28"/>
        </w:rPr>
        <w:t>–</w:t>
      </w:r>
      <w:r w:rsidR="00DA304F" w:rsidRPr="00DA304F">
        <w:rPr>
          <w:rFonts w:ascii="Times New Roman" w:eastAsia="Gungsuh" w:hAnsi="Times New Roman" w:cs="Times New Roman"/>
          <w:sz w:val="28"/>
          <w:szCs w:val="28"/>
        </w:rPr>
        <w:t xml:space="preserve"> </w:t>
      </w:r>
      <w:r w:rsidR="00DA304F" w:rsidRPr="006B5B7F">
        <w:rPr>
          <w:rFonts w:ascii="Times New Roman" w:eastAsia="Gungsuh" w:hAnsi="Times New Roman" w:cs="Times New Roman"/>
          <w:sz w:val="28"/>
          <w:szCs w:val="28"/>
        </w:rPr>
        <w:t>предсказанные</w:t>
      </w:r>
      <w:r w:rsidR="00DA304F">
        <w:rPr>
          <w:rFonts w:ascii="Times New Roman" w:eastAsia="Gungsuh" w:hAnsi="Times New Roman" w:cs="Times New Roman"/>
          <w:sz w:val="28"/>
          <w:szCs w:val="28"/>
          <w:lang w:val="ru-RU"/>
        </w:rPr>
        <w:t xml:space="preserve"> боксы,</w:t>
      </w:r>
      <w:r w:rsidR="00440D8C">
        <w:rPr>
          <w:rFonts w:ascii="Times New Roman" w:eastAsia="Gungsuh" w:hAnsi="Times New Roman" w:cs="Times New Roman"/>
          <w:sz w:val="28"/>
          <w:szCs w:val="28"/>
          <w:lang w:val="ru-RU"/>
        </w:rPr>
        <w:t xml:space="preserv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gt</m:t>
            </m:r>
          </m:sub>
        </m:sSub>
        <m:r>
          <w:rPr>
            <w:rFonts w:ascii="Cambria Math" w:eastAsia="Gungsuh" w:hAnsi="Cambria Math" w:cs="Times New Roman"/>
            <w:sz w:val="28"/>
            <w:szCs w:val="28"/>
            <w:lang w:val="ru-RU"/>
          </w:rPr>
          <m:t>=(</m:t>
        </m:r>
        <m:sSubSup>
          <m:sSubSupPr>
            <m:ctrlPr>
              <w:rPr>
                <w:rFonts w:ascii="Cambria Math" w:eastAsia="Gungsuh" w:hAnsi="Cambria Math" w:cs="Times New Roman"/>
                <w:i/>
                <w:sz w:val="28"/>
                <w:szCs w:val="28"/>
                <w:lang w:val="ru-RU"/>
              </w:rPr>
            </m:ctrlPr>
          </m:sSubSupPr>
          <m:e>
            <m:r>
              <w:rPr>
                <w:rFonts w:ascii="Cambria Math" w:eastAsia="Gungsuh" w:hAnsi="Cambria Math" w:cs="Times New Roman"/>
                <w:sz w:val="28"/>
                <w:szCs w:val="28"/>
                <w:lang w:val="ru-RU"/>
              </w:rPr>
              <m:t>x</m:t>
            </m:r>
          </m:e>
          <m:sub>
            <m:r>
              <w:rPr>
                <w:rFonts w:ascii="Cambria Math" w:eastAsia="Gungsuh" w:hAnsi="Cambria Math" w:cs="Times New Roman"/>
                <w:sz w:val="28"/>
                <w:szCs w:val="28"/>
                <w:lang w:val="ru-RU"/>
              </w:rPr>
              <m:t>1</m:t>
            </m:r>
          </m:sub>
          <m:sup>
            <m:r>
              <w:rPr>
                <w:rFonts w:ascii="Cambria Math" w:eastAsia="Gungsuh" w:hAnsi="Cambria Math" w:cs="Times New Roman"/>
                <w:sz w:val="28"/>
                <w:szCs w:val="28"/>
                <w:lang w:val="ru-RU"/>
              </w:rPr>
              <m:t>*</m:t>
            </m:r>
          </m:sup>
        </m:sSubSup>
        <m:r>
          <w:rPr>
            <w:rFonts w:ascii="Cambria Math" w:eastAsia="Gungsuh" w:hAnsi="Cambria Math" w:cs="Times New Roman"/>
            <w:sz w:val="28"/>
            <w:szCs w:val="28"/>
            <w:lang w:val="ru-RU"/>
          </w:rPr>
          <m:t xml:space="preserve">, </m:t>
        </m:r>
        <m:sSubSup>
          <m:sSubSupPr>
            <m:ctrlPr>
              <w:rPr>
                <w:rFonts w:ascii="Cambria Math" w:eastAsia="Gungsuh" w:hAnsi="Cambria Math" w:cs="Times New Roman"/>
                <w:i/>
                <w:sz w:val="28"/>
                <w:szCs w:val="28"/>
                <w:lang w:val="ru-RU"/>
              </w:rPr>
            </m:ctrlPr>
          </m:sSubSupPr>
          <m:e>
            <m:r>
              <w:rPr>
                <w:rFonts w:ascii="Cambria Math" w:eastAsia="Gungsuh" w:hAnsi="Cambria Math" w:cs="Times New Roman"/>
                <w:sz w:val="28"/>
                <w:szCs w:val="28"/>
                <w:lang w:val="ru-RU"/>
              </w:rPr>
              <m:t>y</m:t>
            </m:r>
          </m:e>
          <m:sub>
            <m:r>
              <w:rPr>
                <w:rFonts w:ascii="Cambria Math" w:eastAsia="Gungsuh" w:hAnsi="Cambria Math" w:cs="Times New Roman"/>
                <w:sz w:val="28"/>
                <w:szCs w:val="28"/>
                <w:lang w:val="ru-RU"/>
              </w:rPr>
              <m:t>1</m:t>
            </m:r>
          </m:sub>
          <m:sup>
            <m:r>
              <w:rPr>
                <w:rFonts w:ascii="Cambria Math" w:eastAsia="Gungsuh" w:hAnsi="Cambria Math" w:cs="Times New Roman"/>
                <w:sz w:val="28"/>
                <w:szCs w:val="28"/>
                <w:lang w:val="ru-RU"/>
              </w:rPr>
              <m:t>*</m:t>
            </m:r>
          </m:sup>
        </m:sSubSup>
        <m:r>
          <w:rPr>
            <w:rFonts w:ascii="Cambria Math" w:eastAsia="Gungsuh" w:hAnsi="Cambria Math" w:cs="Times New Roman"/>
            <w:sz w:val="28"/>
            <w:szCs w:val="28"/>
            <w:lang w:val="ru-RU"/>
          </w:rPr>
          <m:t xml:space="preserve">, </m:t>
        </m:r>
        <m:sSubSup>
          <m:sSubSupPr>
            <m:ctrlPr>
              <w:rPr>
                <w:rFonts w:ascii="Cambria Math" w:eastAsia="Gungsuh" w:hAnsi="Cambria Math" w:cs="Times New Roman"/>
                <w:i/>
                <w:sz w:val="28"/>
                <w:szCs w:val="28"/>
                <w:lang w:val="ru-RU"/>
              </w:rPr>
            </m:ctrlPr>
          </m:sSubSupPr>
          <m:e>
            <m:r>
              <w:rPr>
                <w:rFonts w:ascii="Cambria Math" w:eastAsia="Gungsuh" w:hAnsi="Cambria Math" w:cs="Times New Roman"/>
                <w:sz w:val="28"/>
                <w:szCs w:val="28"/>
                <w:lang w:val="ru-RU"/>
              </w:rPr>
              <m:t>x</m:t>
            </m:r>
          </m:e>
          <m:sub>
            <m:r>
              <w:rPr>
                <w:rFonts w:ascii="Cambria Math" w:eastAsia="Gungsuh" w:hAnsi="Cambria Math" w:cs="Times New Roman"/>
                <w:sz w:val="28"/>
                <w:szCs w:val="28"/>
                <w:lang w:val="ru-RU"/>
              </w:rPr>
              <m:t>2</m:t>
            </m:r>
          </m:sub>
          <m:sup>
            <m:r>
              <w:rPr>
                <w:rFonts w:ascii="Cambria Math" w:eastAsia="Gungsuh" w:hAnsi="Cambria Math" w:cs="Times New Roman"/>
                <w:sz w:val="28"/>
                <w:szCs w:val="28"/>
                <w:lang w:val="ru-RU"/>
              </w:rPr>
              <m:t>*</m:t>
            </m:r>
          </m:sup>
        </m:sSubSup>
        <m:r>
          <w:rPr>
            <w:rFonts w:ascii="Cambria Math" w:eastAsia="Gungsuh" w:hAnsi="Cambria Math" w:cs="Times New Roman"/>
            <w:sz w:val="28"/>
            <w:szCs w:val="28"/>
            <w:lang w:val="ru-RU"/>
          </w:rPr>
          <m:t>,</m:t>
        </m:r>
        <m:sSubSup>
          <m:sSubSupPr>
            <m:ctrlPr>
              <w:rPr>
                <w:rFonts w:ascii="Cambria Math" w:eastAsia="Gungsuh" w:hAnsi="Cambria Math" w:cs="Times New Roman"/>
                <w:i/>
                <w:sz w:val="28"/>
                <w:szCs w:val="28"/>
                <w:lang w:val="ru-RU"/>
              </w:rPr>
            </m:ctrlPr>
          </m:sSubSupPr>
          <m:e>
            <m:r>
              <w:rPr>
                <w:rFonts w:ascii="Cambria Math" w:eastAsia="Gungsuh" w:hAnsi="Cambria Math" w:cs="Times New Roman"/>
                <w:sz w:val="28"/>
                <w:szCs w:val="28"/>
                <w:lang w:val="ru-RU"/>
              </w:rPr>
              <m:t>y</m:t>
            </m:r>
          </m:e>
          <m:sub>
            <m:r>
              <w:rPr>
                <w:rFonts w:ascii="Cambria Math" w:eastAsia="Gungsuh" w:hAnsi="Cambria Math" w:cs="Times New Roman"/>
                <w:sz w:val="28"/>
                <w:szCs w:val="28"/>
                <w:lang w:val="ru-RU"/>
              </w:rPr>
              <m:t>2</m:t>
            </m:r>
          </m:sub>
          <m:sup>
            <m:r>
              <w:rPr>
                <w:rFonts w:ascii="Cambria Math" w:eastAsia="Gungsuh" w:hAnsi="Cambria Math" w:cs="Times New Roman"/>
                <w:sz w:val="28"/>
                <w:szCs w:val="28"/>
                <w:lang w:val="ru-RU"/>
              </w:rPr>
              <m:t>*</m:t>
            </m:r>
          </m:sup>
        </m:sSubSup>
        <m:r>
          <w:rPr>
            <w:rFonts w:ascii="Cambria Math" w:eastAsia="Gungsuh" w:hAnsi="Cambria Math" w:cs="Times New Roman"/>
            <w:sz w:val="28"/>
            <w:szCs w:val="28"/>
            <w:lang w:val="ru-RU"/>
          </w:rPr>
          <m:t>)</m:t>
        </m:r>
      </m:oMath>
      <w:r w:rsidR="00DA304F">
        <w:rPr>
          <w:rFonts w:ascii="Times New Roman" w:eastAsia="Gungsuh" w:hAnsi="Times New Roman" w:cs="Times New Roman"/>
          <w:sz w:val="28"/>
          <w:szCs w:val="28"/>
          <w:lang w:val="ru-RU"/>
        </w:rPr>
        <w:t xml:space="preserve"> </w:t>
      </w:r>
      <w:r w:rsidRPr="006B5B7F">
        <w:rPr>
          <w:rFonts w:ascii="Times New Roman" w:eastAsia="Gungsuh" w:hAnsi="Times New Roman" w:cs="Times New Roman"/>
          <w:sz w:val="28"/>
          <w:szCs w:val="28"/>
        </w:rPr>
        <w:t>– истинные боксы соответственно</w:t>
      </w:r>
      <w:r w:rsidR="00440D8C">
        <w:rPr>
          <w:rFonts w:ascii="Times New Roman" w:eastAsia="Gungsuh" w:hAnsi="Times New Roman" w:cs="Times New Roman"/>
          <w:sz w:val="28"/>
          <w:szCs w:val="28"/>
          <w:lang w:val="ru-RU"/>
        </w:rPr>
        <w:t xml:space="preserve">, </w:t>
      </w:r>
      <m:oMath>
        <m:r>
          <w:rPr>
            <w:rFonts w:ascii="Cambria Math" w:eastAsia="Times New Roman" w:hAnsi="Cambria Math" w:cs="Times New Roman"/>
            <w:sz w:val="28"/>
            <w:szCs w:val="28"/>
            <w:lang w:val="en-US"/>
          </w:rPr>
          <m:t>Intersection</m:t>
        </m:r>
        <m:r>
          <w:rPr>
            <w:rFonts w:ascii="Cambria Math" w:eastAsia="Gungsuh" w:hAnsi="Cambria Math" w:cs="Times New Roman"/>
            <w:sz w:val="28"/>
            <w:szCs w:val="28"/>
            <w:lang w:val="ru-RU"/>
          </w:rPr>
          <m:t>()</m:t>
        </m:r>
      </m:oMath>
      <w:r w:rsidRPr="006B5B7F">
        <w:rPr>
          <w:rFonts w:ascii="Times New Roman" w:eastAsia="Gungsuh" w:hAnsi="Times New Roman" w:cs="Times New Roman"/>
          <w:sz w:val="28"/>
          <w:szCs w:val="28"/>
        </w:rPr>
        <w:t xml:space="preserve"> и </w:t>
      </w:r>
      <m:oMath>
        <m:r>
          <w:rPr>
            <w:rFonts w:ascii="Cambria Math" w:eastAsia="Times New Roman" w:hAnsi="Cambria Math" w:cs="Times New Roman"/>
            <w:sz w:val="28"/>
            <w:szCs w:val="28"/>
            <w:lang w:val="en-US"/>
          </w:rPr>
          <m:t>Union</m:t>
        </m:r>
        <m:r>
          <w:rPr>
            <w:rFonts w:ascii="Cambria Math" w:eastAsia="Gungsuh" w:hAnsi="Cambria Math" w:cs="Times New Roman"/>
            <w:sz w:val="28"/>
            <w:szCs w:val="28"/>
          </w:rPr>
          <m:t>()</m:t>
        </m:r>
      </m:oMath>
      <w:r w:rsidRPr="006B5B7F">
        <w:rPr>
          <w:rFonts w:ascii="Times New Roman" w:eastAsia="Gungsuh" w:hAnsi="Times New Roman" w:cs="Times New Roman"/>
          <w:sz w:val="28"/>
          <w:szCs w:val="28"/>
        </w:rPr>
        <w:t xml:space="preserve"> указывают область пересечения и соединения между боксами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p</m:t>
            </m:r>
          </m:sub>
        </m:sSub>
      </m:oMath>
      <w:r w:rsidRPr="006B5B7F">
        <w:rPr>
          <w:rFonts w:ascii="Times New Roman" w:eastAsia="Gungsuh" w:hAnsi="Times New Roman" w:cs="Times New Roman"/>
          <w:sz w:val="28"/>
          <w:szCs w:val="28"/>
        </w:rPr>
        <w:t xml:space="preserve">и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B</m:t>
            </m:r>
          </m:e>
          <m:sub>
            <m:r>
              <w:rPr>
                <w:rFonts w:ascii="Cambria Math" w:eastAsia="Times New Roman" w:hAnsi="Cambria Math" w:cs="Times New Roman"/>
                <w:sz w:val="28"/>
                <w:szCs w:val="28"/>
                <w:lang w:val="en-US"/>
              </w:rPr>
              <m:t>gt</m:t>
            </m:r>
          </m:sub>
        </m:sSub>
      </m:oMath>
      <w:r w:rsidRPr="006B5B7F">
        <w:rPr>
          <w:rFonts w:ascii="Times New Roman" w:eastAsia="Gungsuh" w:hAnsi="Times New Roman" w:cs="Times New Roman"/>
          <w:sz w:val="28"/>
          <w:szCs w:val="28"/>
        </w:rPr>
        <w:t>.</w:t>
      </w:r>
    </w:p>
    <w:p w14:paraId="4E7DE679" w14:textId="05A1846D" w:rsidR="0092573A" w:rsidRPr="006B5B7F" w:rsidRDefault="0092573A" w:rsidP="00595665">
      <w:pPr>
        <w:numPr>
          <w:ilvl w:val="0"/>
          <w:numId w:val="18"/>
        </w:numPr>
        <w:tabs>
          <w:tab w:val="left" w:pos="993"/>
        </w:tabs>
        <w:ind w:left="0" w:firstLine="708"/>
        <w:jc w:val="both"/>
        <w:rPr>
          <w:rFonts w:ascii="Times New Roman" w:eastAsia="Times New Roman" w:hAnsi="Times New Roman" w:cs="Times New Roman"/>
          <w:sz w:val="28"/>
          <w:szCs w:val="28"/>
        </w:rPr>
      </w:pPr>
      <w:proofErr w:type="spellStart"/>
      <w:r w:rsidRPr="00E55D2F">
        <w:rPr>
          <w:rFonts w:ascii="Times New Roman" w:eastAsia="Times New Roman" w:hAnsi="Times New Roman" w:cs="Times New Roman"/>
          <w:i/>
          <w:sz w:val="28"/>
          <w:szCs w:val="28"/>
        </w:rPr>
        <w:t>Selective</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Refinement</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Network</w:t>
      </w:r>
      <w:proofErr w:type="spellEnd"/>
    </w:p>
    <w:p w14:paraId="4EFFA0E0" w14:textId="323A7E77" w:rsidR="0092573A" w:rsidRDefault="0092573A" w:rsidP="00595665">
      <w:pPr>
        <w:ind w:firstLine="720"/>
        <w:jc w:val="both"/>
        <w:rPr>
          <w:rFonts w:ascii="Times New Roman" w:eastAsia="Times New Roman" w:hAnsi="Times New Roman" w:cs="Times New Roman"/>
          <w:sz w:val="28"/>
          <w:szCs w:val="28"/>
        </w:rPr>
      </w:pPr>
      <w:r w:rsidRPr="006B5B7F">
        <w:rPr>
          <w:rFonts w:ascii="Times New Roman" w:eastAsia="Times New Roman" w:hAnsi="Times New Roman" w:cs="Times New Roman"/>
          <w:sz w:val="28"/>
          <w:szCs w:val="28"/>
        </w:rPr>
        <w:t xml:space="preserve">Как описано в </w:t>
      </w:r>
      <w:proofErr w:type="spellStart"/>
      <w:r w:rsidRPr="00E55D2F">
        <w:rPr>
          <w:rFonts w:ascii="Times New Roman" w:eastAsia="Times New Roman" w:hAnsi="Times New Roman" w:cs="Times New Roman"/>
          <w:i/>
          <w:sz w:val="28"/>
          <w:szCs w:val="28"/>
        </w:rPr>
        <w:t>Selective</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Refinement</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Network</w:t>
      </w:r>
      <w:proofErr w:type="spellEnd"/>
      <w:r w:rsidRPr="006B5B7F">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SRN</w:t>
      </w:r>
      <w:r>
        <w:rPr>
          <w:rFonts w:ascii="Times New Roman" w:eastAsia="Times New Roman" w:hAnsi="Times New Roman" w:cs="Times New Roman"/>
          <w:sz w:val="28"/>
          <w:szCs w:val="28"/>
        </w:rPr>
        <w:t>) [</w:t>
      </w:r>
      <w:r w:rsidR="00C43385" w:rsidRPr="00C43385">
        <w:rPr>
          <w:rFonts w:ascii="Times New Roman" w:eastAsia="Times New Roman" w:hAnsi="Times New Roman" w:cs="Times New Roman"/>
          <w:sz w:val="28"/>
          <w:szCs w:val="28"/>
          <w:lang w:val="ru-RU"/>
        </w:rPr>
        <w:t>10</w:t>
      </w:r>
      <w:r>
        <w:rPr>
          <w:rFonts w:ascii="Times New Roman" w:eastAsia="Times New Roman" w:hAnsi="Times New Roman" w:cs="Times New Roman"/>
          <w:sz w:val="28"/>
          <w:szCs w:val="28"/>
        </w:rPr>
        <w:t xml:space="preserve">], при использовании </w:t>
      </w:r>
      <w:proofErr w:type="spellStart"/>
      <w:r w:rsidRPr="00E55D2F">
        <w:rPr>
          <w:rFonts w:ascii="Times New Roman" w:eastAsia="Times New Roman" w:hAnsi="Times New Roman" w:cs="Times New Roman"/>
          <w:i/>
          <w:sz w:val="28"/>
          <w:szCs w:val="28"/>
        </w:rPr>
        <w:t>RetinaNet</w:t>
      </w:r>
      <w:proofErr w:type="spellEnd"/>
      <w:r>
        <w:rPr>
          <w:rFonts w:ascii="Times New Roman" w:eastAsia="Times New Roman" w:hAnsi="Times New Roman" w:cs="Times New Roman"/>
          <w:sz w:val="28"/>
          <w:szCs w:val="28"/>
        </w:rPr>
        <w:t xml:space="preserve"> для обнаружения лиц по – прежнему существуют две проблемы</w:t>
      </w:r>
      <w:r w:rsidR="00C43385" w:rsidRPr="00C43385">
        <w:rPr>
          <w:rFonts w:ascii="Times New Roman" w:eastAsia="Times New Roman" w:hAnsi="Times New Roman" w:cs="Times New Roman"/>
          <w:sz w:val="28"/>
          <w:szCs w:val="28"/>
          <w:lang w:val="ru-RU"/>
        </w:rPr>
        <w:t xml:space="preserve"> [8]</w:t>
      </w:r>
      <w:r>
        <w:rPr>
          <w:rFonts w:ascii="Times New Roman" w:eastAsia="Times New Roman" w:hAnsi="Times New Roman" w:cs="Times New Roman"/>
          <w:sz w:val="28"/>
          <w:szCs w:val="28"/>
        </w:rPr>
        <w:t xml:space="preserve">: </w:t>
      </w:r>
    </w:p>
    <w:p w14:paraId="3FCB80F3" w14:textId="37361B3B" w:rsidR="0092573A" w:rsidRDefault="0092573A" w:rsidP="00595665">
      <w:pPr>
        <w:numPr>
          <w:ilvl w:val="0"/>
          <w:numId w:val="37"/>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низкая эффективность отзыва: точность недостаточно высока при высокой скорости отзыва, т.е. кривая </w:t>
      </w:r>
      <w:proofErr w:type="spellStart"/>
      <w:r w:rsidRPr="00E55D2F">
        <w:rPr>
          <w:rFonts w:ascii="Times New Roman" w:eastAsia="Times New Roman" w:hAnsi="Times New Roman" w:cs="Times New Roman"/>
          <w:i/>
          <w:sz w:val="28"/>
          <w:szCs w:val="28"/>
        </w:rPr>
        <w:t>Precision</w:t>
      </w:r>
      <w:proofErr w:type="spellEnd"/>
      <w:r w:rsidR="00440D8C">
        <w:rPr>
          <w:rFonts w:ascii="Times New Roman" w:eastAsia="Times New Roman" w:hAnsi="Times New Roman" w:cs="Times New Roman"/>
          <w:sz w:val="28"/>
          <w:szCs w:val="28"/>
          <w:lang w:val="ru-RU"/>
        </w:rPr>
        <w:t>-</w:t>
      </w:r>
      <w:proofErr w:type="spellStart"/>
      <w:r w:rsidRPr="00E55D2F">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простирается </w:t>
      </w:r>
      <w:r w:rsidR="000C4AE6">
        <w:rPr>
          <w:rFonts w:ascii="Times New Roman" w:eastAsia="Times New Roman" w:hAnsi="Times New Roman" w:cs="Times New Roman"/>
          <w:sz w:val="28"/>
          <w:szCs w:val="28"/>
          <w:lang w:val="ru-RU"/>
        </w:rPr>
        <w:t xml:space="preserve">в </w:t>
      </w:r>
      <w:r>
        <w:rPr>
          <w:rFonts w:ascii="Times New Roman" w:eastAsia="Times New Roman" w:hAnsi="Times New Roman" w:cs="Times New Roman"/>
          <w:sz w:val="28"/>
          <w:szCs w:val="28"/>
        </w:rPr>
        <w:t>достаточно</w:t>
      </w:r>
      <w:r w:rsidR="000C4AE6">
        <w:rPr>
          <w:rFonts w:ascii="Times New Roman" w:eastAsia="Times New Roman" w:hAnsi="Times New Roman" w:cs="Times New Roman"/>
          <w:sz w:val="28"/>
          <w:szCs w:val="28"/>
          <w:lang w:val="ru-RU"/>
        </w:rPr>
        <w:t>й мере</w:t>
      </w:r>
      <w:r>
        <w:rPr>
          <w:rFonts w:ascii="Times New Roman" w:eastAsia="Times New Roman" w:hAnsi="Times New Roman" w:cs="Times New Roman"/>
          <w:sz w:val="28"/>
          <w:szCs w:val="28"/>
        </w:rPr>
        <w:t xml:space="preserve"> </w:t>
      </w:r>
      <w:r w:rsidR="000C4AE6">
        <w:rPr>
          <w:rFonts w:ascii="Times New Roman" w:eastAsia="Times New Roman" w:hAnsi="Times New Roman" w:cs="Times New Roman"/>
          <w:sz w:val="28"/>
          <w:szCs w:val="28"/>
          <w:lang w:val="ru-RU"/>
        </w:rPr>
        <w:t>вправо</w:t>
      </w:r>
      <w:r>
        <w:rPr>
          <w:rFonts w:ascii="Times New Roman" w:eastAsia="Times New Roman" w:hAnsi="Times New Roman" w:cs="Times New Roman"/>
          <w:sz w:val="28"/>
          <w:szCs w:val="28"/>
        </w:rPr>
        <w:t xml:space="preserve">, но недостаточно круто; </w:t>
      </w:r>
    </w:p>
    <w:p w14:paraId="7D1EC05E" w14:textId="77777777" w:rsidR="0092573A" w:rsidRDefault="0092573A" w:rsidP="00595665">
      <w:pPr>
        <w:numPr>
          <w:ilvl w:val="0"/>
          <w:numId w:val="37"/>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низкая точность определения местоположения: точность резко падает по мере увеличения порогового значения </w:t>
      </w:r>
      <w:proofErr w:type="spellStart"/>
      <w:r w:rsidRPr="00E55D2F">
        <w:rPr>
          <w:rFonts w:ascii="Times New Roman" w:eastAsia="Times New Roman" w:hAnsi="Times New Roman" w:cs="Times New Roman"/>
          <w:i/>
          <w:sz w:val="28"/>
          <w:szCs w:val="28"/>
        </w:rPr>
        <w:t>IoU</w:t>
      </w:r>
      <w:proofErr w:type="spellEnd"/>
      <w:r>
        <w:rPr>
          <w:rFonts w:ascii="Times New Roman" w:eastAsia="Times New Roman" w:hAnsi="Times New Roman" w:cs="Times New Roman"/>
          <w:sz w:val="28"/>
          <w:szCs w:val="28"/>
        </w:rPr>
        <w:t xml:space="preserve">, т. е. необходимо повысить точность определения местоположения бокса. </w:t>
      </w:r>
    </w:p>
    <w:p w14:paraId="1FC6CB0A" w14:textId="4E8C473D"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решения двух вышеупомянутых проблем в </w:t>
      </w:r>
      <w:r w:rsidRPr="00E55D2F">
        <w:rPr>
          <w:rFonts w:ascii="Times New Roman" w:eastAsia="Times New Roman" w:hAnsi="Times New Roman" w:cs="Times New Roman"/>
          <w:i/>
          <w:sz w:val="28"/>
          <w:szCs w:val="28"/>
        </w:rPr>
        <w:t>SRN</w:t>
      </w:r>
      <w:r>
        <w:rPr>
          <w:rFonts w:ascii="Times New Roman" w:eastAsia="Times New Roman" w:hAnsi="Times New Roman" w:cs="Times New Roman"/>
          <w:sz w:val="28"/>
          <w:szCs w:val="28"/>
        </w:rPr>
        <w:t xml:space="preserve"> предлагаются селективная двухэтапная классификация (</w:t>
      </w:r>
      <w:r w:rsidRPr="00E55D2F">
        <w:rPr>
          <w:rFonts w:ascii="Times New Roman" w:eastAsia="Times New Roman" w:hAnsi="Times New Roman" w:cs="Times New Roman"/>
          <w:i/>
          <w:sz w:val="28"/>
          <w:szCs w:val="28"/>
        </w:rPr>
        <w:t>STC</w:t>
      </w:r>
      <w:r>
        <w:rPr>
          <w:rFonts w:ascii="Times New Roman" w:eastAsia="Times New Roman" w:hAnsi="Times New Roman" w:cs="Times New Roman"/>
          <w:sz w:val="28"/>
          <w:szCs w:val="28"/>
        </w:rPr>
        <w:t>) и выборочная двухэтапная регрессия (</w:t>
      </w:r>
      <w:r w:rsidRPr="00E55D2F">
        <w:rPr>
          <w:rFonts w:ascii="Times New Roman" w:eastAsia="Times New Roman" w:hAnsi="Times New Roman" w:cs="Times New Roman"/>
          <w:i/>
          <w:sz w:val="28"/>
          <w:szCs w:val="28"/>
        </w:rPr>
        <w:t>STR</w:t>
      </w:r>
      <w:r>
        <w:rPr>
          <w:rFonts w:ascii="Times New Roman" w:eastAsia="Times New Roman" w:hAnsi="Times New Roman" w:cs="Times New Roman"/>
          <w:sz w:val="28"/>
          <w:szCs w:val="28"/>
        </w:rPr>
        <w:t xml:space="preserve">). Следуя этим конструкциям, попробуем улучшить характеристики нашего детектора лиц. </w:t>
      </w:r>
      <w:r w:rsidRPr="00E55D2F">
        <w:rPr>
          <w:rFonts w:ascii="Times New Roman" w:eastAsia="Times New Roman" w:hAnsi="Times New Roman" w:cs="Times New Roman"/>
          <w:i/>
          <w:sz w:val="28"/>
          <w:szCs w:val="28"/>
        </w:rPr>
        <w:t>STC</w:t>
      </w:r>
      <w:r>
        <w:rPr>
          <w:rFonts w:ascii="Times New Roman" w:eastAsia="Times New Roman" w:hAnsi="Times New Roman" w:cs="Times New Roman"/>
          <w:sz w:val="28"/>
          <w:szCs w:val="28"/>
        </w:rPr>
        <w:t xml:space="preserve"> проводит двухэтапную классификацию по трем низкоуровневым слоям детектора, чтобы отфильтровать самые простые отрицательные шумы и уменьшить пространство поиска для классификатора. Его функция</w:t>
      </w:r>
      <w:r w:rsidR="00E967B8">
        <w:rPr>
          <w:rFonts w:ascii="Times New Roman" w:eastAsia="Times New Roman" w:hAnsi="Times New Roman" w:cs="Times New Roman"/>
          <w:sz w:val="28"/>
          <w:szCs w:val="28"/>
        </w:rPr>
        <w:br/>
      </w:r>
      <w:r>
        <w:rPr>
          <w:rFonts w:ascii="Times New Roman" w:eastAsia="Times New Roman" w:hAnsi="Times New Roman" w:cs="Times New Roman"/>
          <w:sz w:val="28"/>
          <w:szCs w:val="28"/>
        </w:rPr>
        <w:t>потерь (1.7)</w:t>
      </w:r>
      <w:r w:rsidR="00C43385">
        <w:rPr>
          <w:rFonts w:ascii="Times New Roman" w:eastAsia="Times New Roman" w:hAnsi="Times New Roman" w:cs="Times New Roman"/>
          <w:sz w:val="28"/>
          <w:szCs w:val="28"/>
          <w:lang w:val="en-US"/>
        </w:rPr>
        <w:t xml:space="preserve"> [8]</w:t>
      </w:r>
      <w:r>
        <w:rPr>
          <w:rFonts w:ascii="Times New Roman" w:eastAsia="Times New Roman" w:hAnsi="Times New Roman" w:cs="Times New Roman"/>
          <w:sz w:val="28"/>
          <w:szCs w:val="28"/>
        </w:rPr>
        <w:t xml:space="preserve">: </w:t>
      </w:r>
    </w:p>
    <w:p w14:paraId="2867FFE6" w14:textId="77777777" w:rsidR="00704D3D" w:rsidRDefault="00704D3D" w:rsidP="00595665">
      <w:pPr>
        <w:ind w:firstLine="720"/>
        <w:jc w:val="both"/>
        <w:rPr>
          <w:rFonts w:ascii="Times New Roman" w:eastAsia="Times New Roman" w:hAnsi="Times New Roman" w:cs="Times New Roman"/>
          <w:sz w:val="28"/>
          <w:szCs w:val="28"/>
        </w:rPr>
      </w:pPr>
    </w:p>
    <w:tbl>
      <w:tblPr>
        <w:tblW w:w="0" w:type="auto"/>
        <w:tblLook w:val="04A0" w:firstRow="1" w:lastRow="0" w:firstColumn="1" w:lastColumn="0" w:noHBand="0" w:noVBand="1"/>
      </w:tblPr>
      <w:tblGrid>
        <w:gridCol w:w="8885"/>
        <w:gridCol w:w="753"/>
      </w:tblGrid>
      <w:tr w:rsidR="000322AB" w14:paraId="11487B76" w14:textId="77777777" w:rsidTr="00704D3D">
        <w:tc>
          <w:tcPr>
            <w:tcW w:w="8926" w:type="dxa"/>
          </w:tcPr>
          <w:p w14:paraId="38D0D60C" w14:textId="569283D2" w:rsidR="000322AB" w:rsidRDefault="0067711D" w:rsidP="00595665">
            <w:pPr>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en-US"/>
                      </w:rPr>
                      <m:t>STC</m:t>
                    </m:r>
                  </m:sub>
                </m:sSub>
                <m:d>
                  <m:dPr>
                    <m:ctrlPr>
                      <w:rPr>
                        <w:rFonts w:ascii="Cambria Math" w:eastAsia="Times New Roman" w:hAnsi="Cambria Math" w:cs="Times New Roman"/>
                        <w:i/>
                        <w:sz w:val="28"/>
                        <w:szCs w:val="28"/>
                        <w:lang w:val="ru-RU"/>
                      </w:rPr>
                    </m:ctrlPr>
                  </m:dPr>
                  <m:e>
                    <m:d>
                      <m:dPr>
                        <m:begChr m:val="{"/>
                        <m:endChr m:val="}"/>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Sub>
                      </m:e>
                    </m:d>
                    <m:r>
                      <w:rPr>
                        <w:rFonts w:ascii="Cambria Math" w:eastAsia="Times New Roman" w:hAnsi="Cambria Math" w:cs="Times New Roman"/>
                        <w:sz w:val="28"/>
                        <w:szCs w:val="28"/>
                        <w:lang w:val="ru-RU"/>
                      </w:rPr>
                      <m:t>,</m:t>
                    </m:r>
                    <m:d>
                      <m:dPr>
                        <m:begChr m:val="{"/>
                        <m:endChr m:val="}"/>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q</m:t>
                            </m:r>
                          </m:e>
                          <m:sub>
                            <m:r>
                              <w:rPr>
                                <w:rFonts w:ascii="Cambria Math" w:eastAsia="Times New Roman" w:hAnsi="Cambria Math" w:cs="Times New Roman"/>
                                <w:sz w:val="28"/>
                                <w:szCs w:val="28"/>
                                <w:lang w:val="ru-RU"/>
                              </w:rPr>
                              <m:t>i</m:t>
                            </m:r>
                          </m:sub>
                        </m:sSub>
                      </m:e>
                    </m:d>
                  </m:e>
                </m:d>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1</m:t>
                    </m:r>
                  </m:num>
                  <m:den>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N</m:t>
                        </m:r>
                      </m:e>
                      <m:sub>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s</m:t>
                            </m:r>
                          </m:e>
                          <m:sub>
                            <m:r>
                              <w:rPr>
                                <w:rFonts w:ascii="Cambria Math" w:eastAsia="Times New Roman" w:hAnsi="Cambria Math" w:cs="Times New Roman"/>
                                <w:sz w:val="28"/>
                                <w:szCs w:val="28"/>
                                <w:lang w:val="ru-RU"/>
                              </w:rPr>
                              <m:t>1</m:t>
                            </m:r>
                          </m:sub>
                        </m:sSub>
                      </m:sub>
                    </m:sSub>
                  </m:den>
                </m:f>
                <m:nary>
                  <m:naryPr>
                    <m:chr m:val="∑"/>
                    <m:limLoc m:val="undOvr"/>
                    <m:supHide m:val="1"/>
                    <m:ctrlPr>
                      <w:rPr>
                        <w:rFonts w:ascii="Cambria Math" w:eastAsia="Times New Roman" w:hAnsi="Cambria Math" w:cs="Times New Roman"/>
                        <w:i/>
                        <w:sz w:val="28"/>
                        <w:szCs w:val="28"/>
                        <w:lang w:val="ru-RU"/>
                      </w:rPr>
                    </m:ctrlPr>
                  </m:naryPr>
                  <m:sub>
                    <m:r>
                      <w:rPr>
                        <w:rFonts w:ascii="Cambria Math" w:eastAsia="Times New Roman" w:hAnsi="Cambria Math" w:cs="Times New Roman"/>
                        <w:sz w:val="28"/>
                        <w:szCs w:val="28"/>
                        <w:lang w:val="ru-RU"/>
                      </w:rPr>
                      <m:t>iϵΩ</m:t>
                    </m:r>
                  </m:sub>
                  <m:sup/>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FL</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1</m:t>
                        </m:r>
                      </m:num>
                      <m:den>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N</m:t>
                            </m:r>
                          </m:e>
                          <m:sub>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s</m:t>
                                </m:r>
                              </m:e>
                              <m:sub>
                                <m:r>
                                  <w:rPr>
                                    <w:rFonts w:ascii="Cambria Math" w:eastAsia="Times New Roman" w:hAnsi="Cambria Math" w:cs="Times New Roman"/>
                                    <w:sz w:val="28"/>
                                    <w:szCs w:val="28"/>
                                    <w:lang w:val="ru-RU"/>
                                  </w:rPr>
                                  <m:t>2</m:t>
                                </m:r>
                              </m:sub>
                            </m:sSub>
                          </m:sub>
                        </m:sSub>
                      </m:den>
                    </m:f>
                    <m:nary>
                      <m:naryPr>
                        <m:chr m:val="∑"/>
                        <m:limLoc m:val="undOvr"/>
                        <m:supHide m:val="1"/>
                        <m:ctrlPr>
                          <w:rPr>
                            <w:rFonts w:ascii="Cambria Math" w:eastAsia="Times New Roman" w:hAnsi="Cambria Math" w:cs="Times New Roman"/>
                            <w:i/>
                            <w:sz w:val="28"/>
                            <w:szCs w:val="28"/>
                            <w:lang w:val="ru-RU"/>
                          </w:rPr>
                        </m:ctrlPr>
                      </m:naryPr>
                      <m:sub>
                        <m:r>
                          <w:rPr>
                            <w:rFonts w:ascii="Cambria Math" w:eastAsia="Times New Roman" w:hAnsi="Cambria Math" w:cs="Times New Roman"/>
                            <w:sz w:val="28"/>
                            <w:szCs w:val="28"/>
                            <w:lang w:val="ru-RU"/>
                          </w:rPr>
                          <m:t>iϵΦ</m:t>
                        </m:r>
                      </m:sub>
                      <m:sup/>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FL</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q</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e>
                    </m:nary>
                  </m:e>
                </m:nary>
                <m:r>
                  <w:rPr>
                    <w:rFonts w:ascii="Cambria Math" w:eastAsia="Times New Roman" w:hAnsi="Cambria Math" w:cs="Times New Roman"/>
                    <w:sz w:val="28"/>
                    <w:szCs w:val="28"/>
                    <w:lang w:val="ru-RU"/>
                  </w:rPr>
                  <m:t>.</m:t>
                </m:r>
              </m:oMath>
            </m:oMathPara>
          </w:p>
        </w:tc>
        <w:tc>
          <w:tcPr>
            <w:tcW w:w="705" w:type="dxa"/>
            <w:vAlign w:val="center"/>
          </w:tcPr>
          <w:p w14:paraId="3EB06CBE" w14:textId="77777777" w:rsidR="000322AB" w:rsidRPr="00085CB5" w:rsidRDefault="000322AB"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w:t>
            </w:r>
          </w:p>
        </w:tc>
      </w:tr>
    </w:tbl>
    <w:p w14:paraId="24B50774" w14:textId="77777777" w:rsidR="000322AB" w:rsidRDefault="000322AB" w:rsidP="00595665">
      <w:pPr>
        <w:ind w:firstLine="720"/>
        <w:jc w:val="both"/>
        <w:rPr>
          <w:rFonts w:ascii="Times New Roman" w:eastAsia="Times New Roman" w:hAnsi="Times New Roman" w:cs="Times New Roman"/>
          <w:sz w:val="28"/>
          <w:szCs w:val="28"/>
        </w:rPr>
      </w:pPr>
    </w:p>
    <w:p w14:paraId="4FEBBFB6" w14:textId="2AC984A8" w:rsidR="0092573A" w:rsidRDefault="0092573A" w:rsidP="00595665">
      <w:pPr>
        <w:ind w:firstLine="720"/>
        <w:jc w:val="both"/>
        <w:rPr>
          <w:rFonts w:ascii="Times New Roman" w:eastAsia="Times New Roman" w:hAnsi="Times New Roman" w:cs="Times New Roman"/>
          <w:sz w:val="28"/>
          <w:szCs w:val="28"/>
        </w:rPr>
      </w:pPr>
      <w:r w:rsidRPr="00E55D2F">
        <w:rPr>
          <w:rFonts w:ascii="Times New Roman" w:eastAsia="Times New Roman" w:hAnsi="Times New Roman" w:cs="Times New Roman"/>
          <w:i/>
          <w:sz w:val="28"/>
          <w:szCs w:val="28"/>
        </w:rPr>
        <w:t>STR</w:t>
      </w:r>
      <w:r>
        <w:rPr>
          <w:rFonts w:ascii="Times New Roman" w:eastAsia="Times New Roman" w:hAnsi="Times New Roman" w:cs="Times New Roman"/>
          <w:sz w:val="28"/>
          <w:szCs w:val="28"/>
        </w:rPr>
        <w:t xml:space="preserve"> выполняет двухэтапную регрессию на трех высокоуровневых слоях детектора, чтобы настроить якоря и обеспечить лучшую инициализацию для регрессии. Его функция потерь (1.8)</w:t>
      </w:r>
      <w:r w:rsidR="00C43385">
        <w:rPr>
          <w:rFonts w:ascii="Times New Roman" w:eastAsia="Times New Roman" w:hAnsi="Times New Roman" w:cs="Times New Roman"/>
          <w:sz w:val="28"/>
          <w:szCs w:val="28"/>
          <w:lang w:val="en-US"/>
        </w:rPr>
        <w:t xml:space="preserve"> [8]</w:t>
      </w:r>
      <w:r>
        <w:rPr>
          <w:rFonts w:ascii="Times New Roman" w:eastAsia="Times New Roman" w:hAnsi="Times New Roman" w:cs="Times New Roman"/>
          <w:sz w:val="28"/>
          <w:szCs w:val="28"/>
        </w:rPr>
        <w:t xml:space="preserve">: </w:t>
      </w:r>
    </w:p>
    <w:p w14:paraId="22268967" w14:textId="77777777" w:rsidR="00AA4BED" w:rsidRDefault="00AA4BED" w:rsidP="00595665">
      <w:pPr>
        <w:ind w:firstLine="720"/>
        <w:jc w:val="both"/>
        <w:rPr>
          <w:rFonts w:ascii="Times New Roman" w:eastAsia="Times New Roman" w:hAnsi="Times New Roman" w:cs="Times New Roman"/>
          <w:sz w:val="28"/>
          <w:szCs w:val="28"/>
        </w:rPr>
      </w:pPr>
    </w:p>
    <w:tbl>
      <w:tblPr>
        <w:tblW w:w="0" w:type="auto"/>
        <w:tblLook w:val="04A0" w:firstRow="1" w:lastRow="0" w:firstColumn="1" w:lastColumn="0" w:noHBand="0" w:noVBand="1"/>
      </w:tblPr>
      <w:tblGrid>
        <w:gridCol w:w="8885"/>
        <w:gridCol w:w="753"/>
      </w:tblGrid>
      <w:tr w:rsidR="00704D3D" w14:paraId="1ECF23D3" w14:textId="77777777" w:rsidTr="00704D3D">
        <w:tc>
          <w:tcPr>
            <w:tcW w:w="8926" w:type="dxa"/>
          </w:tcPr>
          <w:p w14:paraId="3B71F78E" w14:textId="2B1ED5E8" w:rsidR="00704D3D" w:rsidRDefault="0067711D" w:rsidP="00595665">
            <w:pPr>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en-US"/>
                      </w:rPr>
                      <m:t>STC</m:t>
                    </m:r>
                  </m:sub>
                </m:sSub>
                <m:d>
                  <m:dPr>
                    <m:ctrlPr>
                      <w:rPr>
                        <w:rFonts w:ascii="Cambria Math" w:eastAsia="Times New Roman" w:hAnsi="Cambria Math" w:cs="Times New Roman"/>
                        <w:i/>
                        <w:sz w:val="28"/>
                        <w:szCs w:val="28"/>
                        <w:lang w:val="ru-RU"/>
                      </w:rPr>
                    </m:ctrlPr>
                  </m:dPr>
                  <m:e>
                    <m:d>
                      <m:dPr>
                        <m:begChr m:val="{"/>
                        <m:endChr m:val="}"/>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x</m:t>
                            </m:r>
                          </m:e>
                          <m:sub>
                            <m:r>
                              <w:rPr>
                                <w:rFonts w:ascii="Cambria Math" w:eastAsia="Times New Roman" w:hAnsi="Cambria Math" w:cs="Times New Roman"/>
                                <w:sz w:val="28"/>
                                <w:szCs w:val="28"/>
                                <w:lang w:val="ru-RU"/>
                              </w:rPr>
                              <m:t>i</m:t>
                            </m:r>
                          </m:sub>
                        </m:sSub>
                      </m:e>
                    </m:d>
                    <m:r>
                      <w:rPr>
                        <w:rFonts w:ascii="Cambria Math" w:eastAsia="Times New Roman" w:hAnsi="Cambria Math" w:cs="Times New Roman"/>
                        <w:sz w:val="28"/>
                        <w:szCs w:val="28"/>
                        <w:lang w:val="ru-RU"/>
                      </w:rPr>
                      <m:t>,</m:t>
                    </m:r>
                    <m:d>
                      <m:dPr>
                        <m:begChr m:val="{"/>
                        <m:endChr m:val="}"/>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i</m:t>
                            </m:r>
                          </m:sub>
                        </m:sSub>
                      </m:e>
                    </m:d>
                  </m:e>
                </m:d>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1</m:t>
                    </m:r>
                  </m:num>
                  <m:den>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N</m:t>
                        </m:r>
                      </m:e>
                      <m:sub>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s</m:t>
                            </m:r>
                          </m:e>
                          <m:sub>
                            <m:r>
                              <w:rPr>
                                <w:rFonts w:ascii="Cambria Math" w:eastAsia="Times New Roman" w:hAnsi="Cambria Math" w:cs="Times New Roman"/>
                                <w:sz w:val="28"/>
                                <w:szCs w:val="28"/>
                                <w:lang w:val="ru-RU"/>
                              </w:rPr>
                              <m:t>1</m:t>
                            </m:r>
                          </m:sub>
                        </m:sSub>
                      </m:sub>
                    </m:sSub>
                  </m:den>
                </m:f>
                <m:nary>
                  <m:naryPr>
                    <m:chr m:val="∑"/>
                    <m:limLoc m:val="undOvr"/>
                    <m:supHide m:val="1"/>
                    <m:ctrlPr>
                      <w:rPr>
                        <w:rFonts w:ascii="Cambria Math" w:eastAsia="Times New Roman" w:hAnsi="Cambria Math" w:cs="Times New Roman"/>
                        <w:i/>
                        <w:sz w:val="28"/>
                        <w:szCs w:val="28"/>
                        <w:lang w:val="ru-RU"/>
                      </w:rPr>
                    </m:ctrlPr>
                  </m:naryPr>
                  <m:sub>
                    <m:r>
                      <w:rPr>
                        <w:rFonts w:ascii="Cambria Math" w:eastAsia="Times New Roman" w:hAnsi="Cambria Math" w:cs="Times New Roman"/>
                        <w:sz w:val="28"/>
                        <w:szCs w:val="28"/>
                        <w:lang w:val="ru-RU"/>
                      </w:rPr>
                      <m:t>iϵψ</m:t>
                    </m:r>
                  </m:sub>
                  <m:sup/>
                  <m:e>
                    <m:d>
                      <m:dPr>
                        <m:begChr m:val="["/>
                        <m:endChr m:val="]"/>
                        <m:ctrlPr>
                          <w:rPr>
                            <w:rFonts w:ascii="Cambria Math" w:eastAsia="Times New Roman" w:hAnsi="Cambria Math" w:cs="Times New Roman"/>
                            <w:i/>
                            <w:sz w:val="28"/>
                            <w:szCs w:val="28"/>
                            <w:lang w:val="ru-RU"/>
                          </w:rPr>
                        </m:ctrlPr>
                      </m:dPr>
                      <m:e>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w:rPr>
                            <w:rFonts w:ascii="Cambria Math" w:eastAsia="Times New Roman" w:hAnsi="Cambria Math" w:cs="Times New Roman"/>
                            <w:sz w:val="28"/>
                            <w:szCs w:val="28"/>
                            <w:lang w:val="ru-RU"/>
                          </w:rPr>
                          <m:t>=1</m:t>
                        </m:r>
                      </m:e>
                    </m:d>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r</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x</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g</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1</m:t>
                        </m:r>
                      </m:num>
                      <m:den>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N</m:t>
                            </m:r>
                          </m:e>
                          <m:sub>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s</m:t>
                                </m:r>
                              </m:e>
                              <m:sub>
                                <m:r>
                                  <w:rPr>
                                    <w:rFonts w:ascii="Cambria Math" w:eastAsia="Times New Roman" w:hAnsi="Cambria Math" w:cs="Times New Roman"/>
                                    <w:sz w:val="28"/>
                                    <w:szCs w:val="28"/>
                                    <w:lang w:val="ru-RU"/>
                                  </w:rPr>
                                  <m:t>2</m:t>
                                </m:r>
                              </m:sub>
                            </m:sSub>
                          </m:sub>
                        </m:sSub>
                      </m:den>
                    </m:f>
                    <m:nary>
                      <m:naryPr>
                        <m:chr m:val="∑"/>
                        <m:limLoc m:val="undOvr"/>
                        <m:supHide m:val="1"/>
                        <m:ctrlPr>
                          <w:rPr>
                            <w:rFonts w:ascii="Cambria Math" w:eastAsia="Times New Roman" w:hAnsi="Cambria Math" w:cs="Times New Roman"/>
                            <w:i/>
                            <w:sz w:val="28"/>
                            <w:szCs w:val="28"/>
                            <w:lang w:val="ru-RU"/>
                          </w:rPr>
                        </m:ctrlPr>
                      </m:naryPr>
                      <m:sub>
                        <m:r>
                          <w:rPr>
                            <w:rFonts w:ascii="Cambria Math" w:eastAsia="Times New Roman" w:hAnsi="Cambria Math" w:cs="Times New Roman"/>
                            <w:sz w:val="28"/>
                            <w:szCs w:val="28"/>
                            <w:lang w:val="ru-RU"/>
                          </w:rPr>
                          <m:t>iϵΦ</m:t>
                        </m:r>
                      </m:sub>
                      <m:sup/>
                      <m:e>
                        <m:d>
                          <m:dPr>
                            <m:begChr m:val="["/>
                            <m:endChr m:val="]"/>
                            <m:ctrlPr>
                              <w:rPr>
                                <w:rFonts w:ascii="Cambria Math" w:eastAsia="Times New Roman" w:hAnsi="Cambria Math" w:cs="Times New Roman"/>
                                <w:i/>
                                <w:sz w:val="28"/>
                                <w:szCs w:val="28"/>
                                <w:lang w:val="ru-RU"/>
                              </w:rPr>
                            </m:ctrlPr>
                          </m:dPr>
                          <m:e>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w:rPr>
                                <w:rFonts w:ascii="Cambria Math" w:eastAsia="Times New Roman" w:hAnsi="Cambria Math" w:cs="Times New Roman"/>
                                <w:sz w:val="28"/>
                                <w:szCs w:val="28"/>
                                <w:lang w:val="ru-RU"/>
                              </w:rPr>
                              <m:t>=1</m:t>
                            </m:r>
                          </m:e>
                        </m:d>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r</m:t>
                            </m:r>
                          </m:sub>
                        </m:sSub>
                        <m:d>
                          <m:dPr>
                            <m:ctrlPr>
                              <w:rPr>
                                <w:rFonts w:ascii="Cambria Math" w:eastAsia="Times New Roman" w:hAnsi="Cambria Math" w:cs="Times New Roman"/>
                                <w:i/>
                                <w:sz w:val="28"/>
                                <w:szCs w:val="28"/>
                                <w:lang w:val="ru-RU"/>
                              </w:rPr>
                            </m:ctrlPr>
                          </m:dPr>
                          <m:e>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i</m:t>
                                </m:r>
                              </m:sub>
                            </m:sSub>
                            <m:r>
                              <w:rPr>
                                <w:rFonts w:ascii="Cambria Math" w:eastAsia="Times New Roman" w:hAnsi="Cambria Math" w:cs="Times New Roman"/>
                                <w:sz w:val="28"/>
                                <w:szCs w:val="28"/>
                                <w:lang w:val="ru-RU"/>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g</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e>
                        </m:d>
                      </m:e>
                    </m:nary>
                  </m:e>
                </m:nary>
                <m:r>
                  <w:rPr>
                    <w:rFonts w:ascii="Cambria Math" w:eastAsia="Times New Roman" w:hAnsi="Cambria Math" w:cs="Times New Roman"/>
                    <w:sz w:val="28"/>
                    <w:szCs w:val="28"/>
                    <w:lang w:val="ru-RU"/>
                  </w:rPr>
                  <m:t>,</m:t>
                </m:r>
              </m:oMath>
            </m:oMathPara>
          </w:p>
        </w:tc>
        <w:tc>
          <w:tcPr>
            <w:tcW w:w="705" w:type="dxa"/>
            <w:vAlign w:val="center"/>
          </w:tcPr>
          <w:p w14:paraId="1E32D2D6" w14:textId="77777777" w:rsidR="00704D3D" w:rsidRPr="00085CB5" w:rsidRDefault="00704D3D"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r w:rsidR="00AA4BED">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en-US"/>
              </w:rPr>
              <w:t>)</w:t>
            </w:r>
          </w:p>
        </w:tc>
      </w:tr>
    </w:tbl>
    <w:p w14:paraId="0B9E2574" w14:textId="77777777" w:rsidR="0092573A" w:rsidRDefault="0092573A" w:rsidP="00595665"/>
    <w:p w14:paraId="60FA1B91" w14:textId="23EFEB4E" w:rsidR="00DA1895" w:rsidRPr="000754BD" w:rsidRDefault="0092573A" w:rsidP="00595665">
      <w:pPr>
        <w:jc w:val="both"/>
        <w:rPr>
          <w:rFonts w:ascii="Times New Roman" w:eastAsia="Gungsuh" w:hAnsi="Times New Roman" w:cs="Times New Roman"/>
          <w:sz w:val="28"/>
          <w:szCs w:val="28"/>
        </w:rPr>
      </w:pPr>
      <w:r w:rsidRPr="00AE372E">
        <w:rPr>
          <w:rFonts w:ascii="Times New Roman" w:eastAsia="Gungsuh" w:hAnsi="Times New Roman" w:cs="Times New Roman"/>
          <w:sz w:val="28"/>
          <w:szCs w:val="28"/>
        </w:rPr>
        <w:lastRenderedPageBreak/>
        <w:t xml:space="preserve">где </w:t>
      </w:r>
      <m:oMath>
        <m:r>
          <w:rPr>
            <w:rFonts w:ascii="Cambria Math" w:eastAsia="Gungsuh" w:hAnsi="Cambria Math" w:cs="Times New Roman"/>
            <w:sz w:val="28"/>
            <w:szCs w:val="28"/>
          </w:rPr>
          <m:t>i</m:t>
        </m:r>
      </m:oMath>
      <w:r w:rsidRPr="00AE372E">
        <w:rPr>
          <w:rFonts w:ascii="Times New Roman" w:eastAsia="Gungsuh" w:hAnsi="Times New Roman" w:cs="Times New Roman"/>
          <w:sz w:val="28"/>
          <w:szCs w:val="28"/>
        </w:rPr>
        <w:t xml:space="preserve"> – индекс якоря,</w:t>
      </w:r>
      <w:r w:rsidR="00440D8C">
        <w:rPr>
          <w:rFonts w:ascii="Times New Roman" w:eastAsia="Gungsuh" w:hAnsi="Times New Roman" w:cs="Times New Roman"/>
          <w:sz w:val="28"/>
          <w:szCs w:val="28"/>
          <w:lang w:val="ru-RU"/>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p</m:t>
            </m:r>
          </m:e>
          <m:sub>
            <m:r>
              <w:rPr>
                <w:rFonts w:ascii="Cambria Math" w:eastAsia="Times New Roman" w:hAnsi="Cambria Math" w:cs="Times New Roman"/>
                <w:sz w:val="28"/>
                <w:szCs w:val="28"/>
                <w:lang w:val="ru-RU"/>
              </w:rPr>
              <m:t>i</m:t>
            </m:r>
          </m:sub>
        </m:sSub>
        <m:r>
          <w:rPr>
            <w:rFonts w:ascii="Cambria Math" w:eastAsia="Gungsuh" w:hAnsi="Cambria Math" w:cs="Times New Roman"/>
            <w:sz w:val="28"/>
            <w:szCs w:val="28"/>
            <w:lang w:val="ru-RU"/>
          </w:rPr>
          <m:t>/</m:t>
        </m:r>
        <m:r>
          <w:rPr>
            <w:rFonts w:ascii="Cambria Math" w:eastAsia="Times New Roman" w:hAnsi="Cambria Math" w:cs="Times New Roman"/>
            <w:sz w:val="28"/>
            <w:szCs w:val="28"/>
            <w:lang w:val="ru-RU"/>
          </w:rPr>
          <m:t>q</m:t>
        </m:r>
      </m:oMath>
      <w:r w:rsidRPr="00AE372E">
        <w:rPr>
          <w:rFonts w:ascii="Times New Roman" w:eastAsia="Gungsuh" w:hAnsi="Times New Roman" w:cs="Times New Roman"/>
          <w:sz w:val="28"/>
          <w:szCs w:val="28"/>
        </w:rPr>
        <w:t xml:space="preserve"> и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x</m:t>
            </m:r>
          </m:e>
          <m:sub>
            <m:r>
              <w:rPr>
                <w:rFonts w:ascii="Cambria Math" w:eastAsia="Times New Roman" w:hAnsi="Cambria Math" w:cs="Times New Roman"/>
                <w:sz w:val="28"/>
                <w:szCs w:val="28"/>
                <w:lang w:val="ru-RU"/>
              </w:rPr>
              <m:t>i</m:t>
            </m:r>
          </m:sub>
        </m:sSub>
        <m:r>
          <w:rPr>
            <w:rFonts w:ascii="Cambria Math" w:eastAsia="Gungsuh" w:hAnsi="Cambria Math" w:cs="Times New Roman"/>
            <w:sz w:val="28"/>
            <w:szCs w:val="28"/>
            <w:lang w:val="ru-RU"/>
          </w:rPr>
          <m:t>/</m:t>
        </m:r>
        <m:r>
          <w:rPr>
            <w:rFonts w:ascii="Cambria Math" w:eastAsia="Times New Roman" w:hAnsi="Cambria Math" w:cs="Times New Roman"/>
            <w:sz w:val="28"/>
            <w:szCs w:val="28"/>
            <w:lang w:val="ru-RU"/>
          </w:rPr>
          <m:t>t</m:t>
        </m:r>
      </m:oMath>
      <w:r w:rsidR="00AE372E" w:rsidRPr="00AE372E">
        <w:rPr>
          <w:rFonts w:ascii="Times New Roman" w:eastAsia="Gungsuh" w:hAnsi="Times New Roman" w:cs="Times New Roman"/>
          <w:sz w:val="28"/>
          <w:szCs w:val="28"/>
        </w:rPr>
        <w:t xml:space="preserve"> </w:t>
      </w:r>
      <w:r w:rsidRPr="00AE372E">
        <w:rPr>
          <w:rFonts w:ascii="Times New Roman" w:eastAsia="Gungsuh" w:hAnsi="Times New Roman" w:cs="Times New Roman"/>
          <w:sz w:val="28"/>
          <w:szCs w:val="28"/>
        </w:rPr>
        <w:t xml:space="preserve">– предсказание классификации и регрессии на первом/втором шаге, </w:t>
      </w: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w:rPr>
            <w:rFonts w:ascii="Cambria Math" w:eastAsia="Gungsuh" w:hAnsi="Cambria Math" w:cs="Times New Roman"/>
            <w:sz w:val="28"/>
            <w:szCs w:val="28"/>
          </w:rPr>
          <m:t>/</m:t>
        </m:r>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g</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oMath>
      <w:r w:rsidRPr="00AE372E">
        <w:rPr>
          <w:rFonts w:ascii="Times New Roman" w:eastAsia="Gungsuh" w:hAnsi="Times New Roman" w:cs="Times New Roman"/>
          <w:sz w:val="28"/>
          <w:szCs w:val="28"/>
        </w:rPr>
        <w:t xml:space="preserve">– истинный класс / местоположение,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N</m:t>
            </m:r>
          </m:e>
          <m:sub>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s</m:t>
                </m:r>
              </m:e>
              <m:sub>
                <m:r>
                  <w:rPr>
                    <w:rFonts w:ascii="Cambria Math" w:eastAsia="Times New Roman" w:hAnsi="Cambria Math" w:cs="Times New Roman"/>
                    <w:sz w:val="28"/>
                    <w:szCs w:val="28"/>
                    <w:lang w:val="ru-RU"/>
                  </w:rPr>
                  <m:t>1</m:t>
                </m:r>
              </m:sub>
            </m:sSub>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N</m:t>
            </m:r>
          </m:e>
          <m:sub>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s</m:t>
                </m:r>
              </m:e>
              <m:sub>
                <m:r>
                  <w:rPr>
                    <w:rFonts w:ascii="Cambria Math" w:eastAsia="Times New Roman" w:hAnsi="Cambria Math" w:cs="Times New Roman"/>
                    <w:sz w:val="28"/>
                    <w:szCs w:val="28"/>
                    <w:lang w:val="ru-RU"/>
                  </w:rPr>
                  <m:t>2</m:t>
                </m:r>
              </m:sub>
            </m:sSub>
          </m:sub>
        </m:sSub>
      </m:oMath>
      <w:r w:rsidRPr="00AE372E">
        <w:rPr>
          <w:rFonts w:ascii="Times New Roman" w:eastAsia="Gungsuh" w:hAnsi="Times New Roman" w:cs="Times New Roman"/>
          <w:sz w:val="28"/>
          <w:szCs w:val="28"/>
        </w:rPr>
        <w:t xml:space="preserve">– количество положительных якорей на первом / втором шаге. </w:t>
      </w:r>
      <m:oMath>
        <m:r>
          <w:rPr>
            <w:rFonts w:ascii="Cambria Math" w:eastAsia="Times New Roman" w:hAnsi="Cambria Math" w:cs="Times New Roman"/>
            <w:sz w:val="28"/>
            <w:szCs w:val="28"/>
            <w:lang w:val="ru-RU"/>
          </w:rPr>
          <m:t>Ω/ψ</m:t>
        </m:r>
      </m:oMath>
      <w:r w:rsidR="00AE372E" w:rsidRPr="00AE372E">
        <w:rPr>
          <w:rFonts w:ascii="Times New Roman" w:eastAsia="Gungsuh" w:hAnsi="Times New Roman" w:cs="Times New Roman"/>
          <w:sz w:val="28"/>
          <w:szCs w:val="28"/>
          <w:lang w:val="ru-RU"/>
        </w:rPr>
        <w:t xml:space="preserve"> </w:t>
      </w:r>
      <w:r w:rsidRPr="00AE372E">
        <w:rPr>
          <w:rFonts w:ascii="Times New Roman" w:eastAsia="Gungsuh" w:hAnsi="Times New Roman" w:cs="Times New Roman"/>
          <w:sz w:val="28"/>
          <w:szCs w:val="28"/>
        </w:rPr>
        <w:t xml:space="preserve">– это набор классификационных / регрессионных выборок для первого шага, а </w:t>
      </w:r>
      <m:oMath>
        <m:r>
          <w:rPr>
            <w:rFonts w:ascii="Cambria Math" w:eastAsia="Times New Roman" w:hAnsi="Cambria Math" w:cs="Times New Roman"/>
            <w:sz w:val="28"/>
            <w:szCs w:val="28"/>
            <w:lang w:val="ru-RU"/>
          </w:rPr>
          <m:t>Φ</m:t>
        </m:r>
      </m:oMath>
      <w:r w:rsidRPr="00AE372E">
        <w:rPr>
          <w:rFonts w:ascii="Times New Roman" w:eastAsia="Gungsuh" w:hAnsi="Times New Roman" w:cs="Times New Roman"/>
          <w:sz w:val="28"/>
          <w:szCs w:val="28"/>
        </w:rPr>
        <w:t xml:space="preserve"> – это набор выборок для второго шага,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FL</m:t>
            </m:r>
          </m:sub>
        </m:sSub>
      </m:oMath>
      <w:r w:rsidR="00AE372E" w:rsidRPr="00AE372E">
        <w:rPr>
          <w:rFonts w:ascii="Times New Roman" w:eastAsia="Gungsuh" w:hAnsi="Times New Roman" w:cs="Times New Roman"/>
          <w:sz w:val="28"/>
          <w:szCs w:val="28"/>
          <w:lang w:val="ru-RU"/>
        </w:rPr>
        <w:t xml:space="preserve"> </w:t>
      </w:r>
      <w:r w:rsidRPr="00AE372E">
        <w:rPr>
          <w:rFonts w:ascii="Times New Roman" w:eastAsia="Gungsuh" w:hAnsi="Times New Roman" w:cs="Times New Roman"/>
          <w:sz w:val="28"/>
          <w:szCs w:val="28"/>
        </w:rPr>
        <w:t xml:space="preserve">– функция потерь </w:t>
      </w:r>
      <w:proofErr w:type="spellStart"/>
      <w:r w:rsidRPr="00E55D2F">
        <w:rPr>
          <w:rFonts w:ascii="Times New Roman" w:eastAsia="Times New Roman" w:hAnsi="Times New Roman" w:cs="Times New Roman"/>
          <w:i/>
          <w:sz w:val="28"/>
          <w:szCs w:val="28"/>
        </w:rPr>
        <w:t>focal</w:t>
      </w:r>
      <w:proofErr w:type="spellEnd"/>
      <w:r w:rsidRPr="00AE372E">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loss</w:t>
      </w:r>
      <w:proofErr w:type="spellEnd"/>
      <w:r w:rsidRPr="00AE372E">
        <w:rPr>
          <w:rFonts w:ascii="Times New Roman" w:eastAsia="Gungsuh" w:hAnsi="Times New Roman" w:cs="Times New Roman"/>
          <w:sz w:val="28"/>
          <w:szCs w:val="28"/>
        </w:rPr>
        <w:t xml:space="preserve"> и</w:t>
      </w:r>
      <w:r w:rsidR="00E55D2F">
        <w:rPr>
          <w:rFonts w:ascii="Times New Roman" w:eastAsia="Gungsuh" w:hAnsi="Times New Roman" w:cs="Times New Roman"/>
          <w:sz w:val="28"/>
          <w:szCs w:val="28"/>
          <w:lang w:val="ru-RU"/>
        </w:rPr>
        <w:t xml:space="preserve"> </w:t>
      </w:r>
      <m:oMath>
        <m:d>
          <m:dPr>
            <m:begChr m:val="["/>
            <m:endChr m:val="]"/>
            <m:ctrlPr>
              <w:rPr>
                <w:rFonts w:ascii="Cambria Math" w:eastAsia="Times New Roman" w:hAnsi="Cambria Math" w:cs="Times New Roman"/>
                <w:i/>
                <w:sz w:val="28"/>
                <w:szCs w:val="28"/>
                <w:lang w:val="ru-RU"/>
              </w:rPr>
            </m:ctrlPr>
          </m:dPr>
          <m:e>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i</m:t>
                </m:r>
              </m:sub>
              <m:sup>
                <m:r>
                  <w:rPr>
                    <w:rFonts w:ascii="Cambria Math" w:eastAsia="Times New Roman" w:hAnsi="Cambria Math" w:cs="Times New Roman"/>
                    <w:sz w:val="28"/>
                    <w:szCs w:val="28"/>
                    <w:lang w:val="ru-RU"/>
                  </w:rPr>
                  <m:t>*</m:t>
                </m:r>
              </m:sup>
            </m:sSubSup>
            <m:r>
              <w:rPr>
                <w:rFonts w:ascii="Cambria Math" w:eastAsia="Times New Roman" w:hAnsi="Cambria Math" w:cs="Times New Roman"/>
                <w:sz w:val="28"/>
                <w:szCs w:val="28"/>
                <w:lang w:val="ru-RU"/>
              </w:rPr>
              <m:t>=1</m:t>
            </m:r>
          </m:e>
        </m:d>
        <m:r>
          <w:rPr>
            <w:rFonts w:ascii="Cambria Math" w:eastAsia="Times New Roman" w:hAnsi="Cambria Math" w:cs="Times New Roman"/>
            <w:sz w:val="28"/>
            <w:szCs w:val="28"/>
            <w:lang w:val="ru-RU"/>
          </w:rPr>
          <m:t>Lr</m:t>
        </m:r>
      </m:oMath>
      <w:r w:rsidR="00AE372E" w:rsidRPr="00AE372E">
        <w:rPr>
          <w:rFonts w:ascii="Times New Roman" w:eastAsia="Gungsuh" w:hAnsi="Times New Roman" w:cs="Times New Roman"/>
          <w:sz w:val="28"/>
          <w:szCs w:val="28"/>
          <w:lang w:val="ru-RU"/>
        </w:rPr>
        <w:t xml:space="preserve"> </w:t>
      </w:r>
      <w:r w:rsidRPr="00AE372E">
        <w:rPr>
          <w:rFonts w:ascii="Times New Roman" w:eastAsia="Gungsuh" w:hAnsi="Times New Roman" w:cs="Times New Roman"/>
          <w:sz w:val="28"/>
          <w:szCs w:val="28"/>
        </w:rPr>
        <w:t xml:space="preserve">указывает, что потери регрессии </w:t>
      </w:r>
      <w:proofErr w:type="spellStart"/>
      <w:r w:rsidRPr="00E55D2F">
        <w:rPr>
          <w:rFonts w:ascii="Times New Roman" w:eastAsia="Gungsuh" w:hAnsi="Times New Roman" w:cs="Times New Roman"/>
          <w:i/>
          <w:sz w:val="28"/>
          <w:szCs w:val="28"/>
        </w:rPr>
        <w:t>IoU</w:t>
      </w:r>
      <w:proofErr w:type="spellEnd"/>
      <w:r w:rsidRPr="00AE372E">
        <w:rPr>
          <w:rFonts w:ascii="Times New Roman" w:eastAsia="Gungsuh" w:hAnsi="Times New Roman" w:cs="Times New Roman"/>
          <w:sz w:val="28"/>
          <w:szCs w:val="28"/>
        </w:rPr>
        <w:t xml:space="preserve"> вычисляются только для положительных якорей. </w:t>
      </w:r>
    </w:p>
    <w:p w14:paraId="6A3E6F74" w14:textId="408B24D5" w:rsidR="0092573A" w:rsidRPr="00E55D2F" w:rsidRDefault="0092573A" w:rsidP="00595665">
      <w:pPr>
        <w:numPr>
          <w:ilvl w:val="0"/>
          <w:numId w:val="18"/>
        </w:numPr>
        <w:tabs>
          <w:tab w:val="left" w:pos="993"/>
        </w:tabs>
        <w:ind w:left="0" w:firstLine="708"/>
        <w:jc w:val="both"/>
        <w:rPr>
          <w:rFonts w:ascii="Times New Roman" w:eastAsia="Times New Roman" w:hAnsi="Times New Roman" w:cs="Times New Roman"/>
          <w:sz w:val="28"/>
          <w:szCs w:val="28"/>
        </w:rPr>
      </w:pPr>
      <w:proofErr w:type="spellStart"/>
      <w:r w:rsidRPr="00E55D2F">
        <w:rPr>
          <w:rFonts w:ascii="Times New Roman" w:eastAsia="Times New Roman" w:hAnsi="Times New Roman" w:cs="Times New Roman"/>
          <w:i/>
          <w:sz w:val="28"/>
          <w:szCs w:val="28"/>
        </w:rPr>
        <w:t>Data</w:t>
      </w:r>
      <w:proofErr w:type="spellEnd"/>
      <w:r w:rsidRPr="00E55D2F">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Augmentation</w:t>
      </w:r>
      <w:proofErr w:type="spellEnd"/>
    </w:p>
    <w:p w14:paraId="76218536" w14:textId="283ED6BB" w:rsidR="00F9590D" w:rsidRPr="003E54E8" w:rsidRDefault="0092573A" w:rsidP="00F9590D">
      <w:pPr>
        <w:ind w:firstLine="720"/>
        <w:jc w:val="both"/>
        <w:rPr>
          <w:rFonts w:ascii="Times New Roman" w:eastAsia="Times New Roman" w:hAnsi="Times New Roman" w:cs="Times New Roman"/>
          <w:sz w:val="28"/>
          <w:szCs w:val="28"/>
          <w:highlight w:val="yellow"/>
        </w:rPr>
      </w:pPr>
      <w:r w:rsidRPr="00AE372E">
        <w:rPr>
          <w:rFonts w:ascii="Times New Roman" w:eastAsia="Times New Roman" w:hAnsi="Times New Roman" w:cs="Times New Roman"/>
          <w:sz w:val="28"/>
          <w:szCs w:val="28"/>
        </w:rPr>
        <w:t>Увеличение данных важно для одноэтапных</w:t>
      </w:r>
      <w:r>
        <w:rPr>
          <w:rFonts w:ascii="Times New Roman" w:eastAsia="Times New Roman" w:hAnsi="Times New Roman" w:cs="Times New Roman"/>
          <w:sz w:val="28"/>
          <w:szCs w:val="28"/>
        </w:rPr>
        <w:t xml:space="preserve"> детекторов, чтобы построить надежную модель для адаптации к вариациям объектов, особенно для распознавания боль</w:t>
      </w:r>
      <w:proofErr w:type="spellStart"/>
      <w:r w:rsidR="00F9590D">
        <w:rPr>
          <w:rFonts w:ascii="Times New Roman" w:eastAsia="Times New Roman" w:hAnsi="Times New Roman" w:cs="Times New Roman"/>
          <w:sz w:val="28"/>
          <w:szCs w:val="28"/>
          <w:lang w:val="ru-RU"/>
        </w:rPr>
        <w:t>шого</w:t>
      </w:r>
      <w:proofErr w:type="spellEnd"/>
      <w:r>
        <w:rPr>
          <w:rFonts w:ascii="Times New Roman" w:eastAsia="Times New Roman" w:hAnsi="Times New Roman" w:cs="Times New Roman"/>
          <w:sz w:val="28"/>
          <w:szCs w:val="28"/>
        </w:rPr>
        <w:t xml:space="preserve"> количеств</w:t>
      </w:r>
      <w:r w:rsidR="00F9590D">
        <w:rPr>
          <w:rFonts w:ascii="Times New Roman" w:eastAsia="Times New Roman" w:hAnsi="Times New Roman" w:cs="Times New Roman"/>
          <w:sz w:val="28"/>
          <w:szCs w:val="28"/>
          <w:lang w:val="ru-RU"/>
        </w:rPr>
        <w:t>а</w:t>
      </w:r>
      <w:r>
        <w:rPr>
          <w:rFonts w:ascii="Times New Roman" w:eastAsia="Times New Roman" w:hAnsi="Times New Roman" w:cs="Times New Roman"/>
          <w:sz w:val="28"/>
          <w:szCs w:val="28"/>
        </w:rPr>
        <w:t xml:space="preserve"> небольших лиц. Следуя большинству детекторов лиц, мы случайным образом расширяем и обрезаем исходные обучающие изображения с дополнительным случайным искажением [</w:t>
      </w:r>
      <w:r w:rsidR="00C43385" w:rsidRPr="00C43385">
        <w:rPr>
          <w:rFonts w:ascii="Times New Roman" w:eastAsia="Times New Roman" w:hAnsi="Times New Roman" w:cs="Times New Roman"/>
          <w:sz w:val="28"/>
          <w:szCs w:val="28"/>
          <w:lang w:val="ru-RU"/>
        </w:rPr>
        <w:t>11</w:t>
      </w:r>
      <w:r>
        <w:rPr>
          <w:rFonts w:ascii="Times New Roman" w:eastAsia="Times New Roman" w:hAnsi="Times New Roman" w:cs="Times New Roman"/>
          <w:sz w:val="28"/>
          <w:szCs w:val="28"/>
        </w:rPr>
        <w:t xml:space="preserve">] и зеркальным отображением для генерации обучающих выборок. Кроме того, с </w:t>
      </w:r>
      <w:r w:rsidRPr="003E54E8">
        <w:rPr>
          <w:rFonts w:ascii="Times New Roman" w:eastAsia="Times New Roman" w:hAnsi="Times New Roman" w:cs="Times New Roman"/>
          <w:sz w:val="28"/>
          <w:szCs w:val="28"/>
        </w:rPr>
        <w:t>вероятностью 0</w:t>
      </w:r>
      <w:r w:rsidR="00F9590D">
        <w:rPr>
          <w:rFonts w:ascii="Times New Roman" w:eastAsia="Times New Roman" w:hAnsi="Times New Roman" w:cs="Times New Roman"/>
          <w:sz w:val="28"/>
          <w:szCs w:val="28"/>
          <w:lang w:val="ru-RU"/>
        </w:rPr>
        <w:t>.</w:t>
      </w:r>
      <w:r w:rsidRPr="003E54E8">
        <w:rPr>
          <w:rFonts w:ascii="Times New Roman" w:eastAsia="Times New Roman" w:hAnsi="Times New Roman" w:cs="Times New Roman"/>
          <w:sz w:val="28"/>
          <w:szCs w:val="28"/>
        </w:rPr>
        <w:t xml:space="preserve">5 мы заменяем вышеуказанную операцию случайного обрезания на </w:t>
      </w:r>
      <w:proofErr w:type="spellStart"/>
      <w:r w:rsidRPr="00E55D2F">
        <w:rPr>
          <w:rFonts w:ascii="Times New Roman" w:eastAsia="Times New Roman" w:hAnsi="Times New Roman" w:cs="Times New Roman"/>
          <w:i/>
          <w:sz w:val="28"/>
          <w:szCs w:val="28"/>
        </w:rPr>
        <w:t>anchor</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based</w:t>
      </w:r>
      <w:proofErr w:type="spellEnd"/>
      <w:r w:rsidRPr="00E55D2F">
        <w:rPr>
          <w:rFonts w:ascii="Times New Roman" w:eastAsia="Times New Roman" w:hAnsi="Times New Roman" w:cs="Times New Roman"/>
          <w:i/>
          <w:sz w:val="28"/>
          <w:szCs w:val="28"/>
        </w:rPr>
        <w:t xml:space="preserve"> </w:t>
      </w:r>
      <w:proofErr w:type="spellStart"/>
      <w:r w:rsidRPr="003E54E8">
        <w:rPr>
          <w:rFonts w:ascii="Times New Roman" w:eastAsia="Times New Roman" w:hAnsi="Times New Roman" w:cs="Times New Roman"/>
          <w:sz w:val="28"/>
          <w:szCs w:val="28"/>
        </w:rPr>
        <w:t>сэмплирование</w:t>
      </w:r>
      <w:proofErr w:type="spellEnd"/>
      <w:r w:rsidRPr="003E54E8">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data</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anchor</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sampling</w:t>
      </w:r>
      <w:proofErr w:type="spellEnd"/>
      <w:r w:rsidRPr="003E54E8">
        <w:rPr>
          <w:rFonts w:ascii="Times New Roman" w:eastAsia="Times New Roman" w:hAnsi="Times New Roman" w:cs="Times New Roman"/>
          <w:sz w:val="28"/>
          <w:szCs w:val="28"/>
        </w:rPr>
        <w:t xml:space="preserve"> </w:t>
      </w:r>
      <w:proofErr w:type="spellStart"/>
      <w:r w:rsidRPr="003E54E8">
        <w:rPr>
          <w:rFonts w:ascii="Times New Roman" w:eastAsia="Times New Roman" w:hAnsi="Times New Roman" w:cs="Times New Roman"/>
          <w:sz w:val="28"/>
          <w:szCs w:val="28"/>
        </w:rPr>
        <w:t>in</w:t>
      </w:r>
      <w:proofErr w:type="spellEnd"/>
      <w:r w:rsidRPr="003E54E8">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PyramidBox</w:t>
      </w:r>
      <w:proofErr w:type="spellEnd"/>
      <w:r w:rsidRPr="003E54E8">
        <w:rPr>
          <w:rFonts w:ascii="Times New Roman" w:eastAsia="Times New Roman" w:hAnsi="Times New Roman" w:cs="Times New Roman"/>
          <w:sz w:val="28"/>
          <w:szCs w:val="28"/>
        </w:rPr>
        <w:t xml:space="preserve"> </w:t>
      </w:r>
      <w:r w:rsidRPr="003E54E8">
        <w:rPr>
          <w:rFonts w:ascii="Times New Roman" w:hAnsi="Times New Roman" w:cs="Times New Roman"/>
          <w:sz w:val="28"/>
          <w:szCs w:val="28"/>
        </w:rPr>
        <w:t>[</w:t>
      </w:r>
      <w:r w:rsidR="00C43385" w:rsidRPr="00C43385">
        <w:rPr>
          <w:rFonts w:ascii="Times New Roman" w:hAnsi="Times New Roman" w:cs="Times New Roman"/>
          <w:sz w:val="28"/>
          <w:szCs w:val="28"/>
          <w:lang w:val="ru-RU"/>
        </w:rPr>
        <w:t>12</w:t>
      </w:r>
      <w:r w:rsidRPr="003E54E8">
        <w:rPr>
          <w:rFonts w:ascii="Times New Roman" w:hAnsi="Times New Roman" w:cs="Times New Roman"/>
          <w:sz w:val="28"/>
          <w:szCs w:val="28"/>
        </w:rPr>
        <w:t>]</w:t>
      </w:r>
      <w:r w:rsidRPr="003E54E8">
        <w:rPr>
          <w:rFonts w:ascii="Times New Roman" w:eastAsia="Times New Roman" w:hAnsi="Times New Roman" w:cs="Times New Roman"/>
          <w:sz w:val="28"/>
          <w:szCs w:val="28"/>
        </w:rPr>
        <w:t xml:space="preserve">), чтобы разнообразить масштабное распределение обучающей выборки. </w:t>
      </w:r>
      <w:r w:rsidRPr="003E54E8">
        <w:rPr>
          <w:rFonts w:ascii="Times New Roman" w:eastAsia="Gungsuh" w:hAnsi="Times New Roman" w:cs="Times New Roman"/>
          <w:sz w:val="28"/>
          <w:szCs w:val="28"/>
        </w:rPr>
        <w:t xml:space="preserve">Операция </w:t>
      </w:r>
      <w:proofErr w:type="spellStart"/>
      <w:r w:rsidRPr="003E54E8">
        <w:rPr>
          <w:rFonts w:ascii="Times New Roman" w:eastAsia="Gungsuh" w:hAnsi="Times New Roman" w:cs="Times New Roman"/>
          <w:sz w:val="28"/>
          <w:szCs w:val="28"/>
        </w:rPr>
        <w:t>сэмплирования</w:t>
      </w:r>
      <w:proofErr w:type="spellEnd"/>
      <w:r w:rsidRPr="003E54E8">
        <w:rPr>
          <w:rFonts w:ascii="Times New Roman" w:eastAsia="Gungsuh" w:hAnsi="Times New Roman" w:cs="Times New Roman"/>
          <w:sz w:val="28"/>
          <w:szCs w:val="28"/>
        </w:rPr>
        <w:t xml:space="preserve"> на основе якоря сначала случайным образом выбирает лицо </w:t>
      </w:r>
      <m:oMath>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S</m:t>
            </m:r>
          </m:e>
          <m:sub>
            <m:r>
              <w:rPr>
                <w:rFonts w:ascii="Cambria Math" w:eastAsia="Gungsuh" w:hAnsi="Cambria Math" w:cs="Times New Roman"/>
                <w:sz w:val="28"/>
                <w:szCs w:val="28"/>
              </w:rPr>
              <m:t>face</m:t>
            </m:r>
          </m:sub>
        </m:sSub>
      </m:oMath>
      <w:r w:rsidR="00440D8C">
        <w:rPr>
          <w:rFonts w:ascii="Times New Roman" w:eastAsia="Gungsuh" w:hAnsi="Times New Roman" w:cs="Times New Roman"/>
          <w:sz w:val="28"/>
          <w:szCs w:val="28"/>
          <w:lang w:val="ru-RU"/>
        </w:rPr>
        <w:t xml:space="preserve"> </w:t>
      </w:r>
      <w:r w:rsidRPr="003E54E8">
        <w:rPr>
          <w:rFonts w:ascii="Times New Roman" w:eastAsia="Gungsuh" w:hAnsi="Times New Roman" w:cs="Times New Roman"/>
          <w:sz w:val="28"/>
          <w:szCs w:val="28"/>
        </w:rPr>
        <w:t xml:space="preserve">в </w:t>
      </w:r>
      <w:proofErr w:type="spellStart"/>
      <w:r w:rsidRPr="003E54E8">
        <w:rPr>
          <w:rFonts w:ascii="Times New Roman" w:eastAsia="Gungsuh" w:hAnsi="Times New Roman" w:cs="Times New Roman"/>
          <w:sz w:val="28"/>
          <w:szCs w:val="28"/>
        </w:rPr>
        <w:t>батче</w:t>
      </w:r>
      <w:proofErr w:type="spellEnd"/>
      <w:r w:rsidRPr="003E54E8">
        <w:rPr>
          <w:rFonts w:ascii="Times New Roman" w:eastAsia="Gungsuh" w:hAnsi="Times New Roman" w:cs="Times New Roman"/>
          <w:sz w:val="28"/>
          <w:szCs w:val="28"/>
        </w:rPr>
        <w:t xml:space="preserve">, затем находит </w:t>
      </w:r>
      <w:proofErr w:type="spellStart"/>
      <w:r w:rsidRPr="003E54E8">
        <w:rPr>
          <w:rFonts w:ascii="Times New Roman" w:eastAsia="Gungsuh" w:hAnsi="Times New Roman" w:cs="Times New Roman"/>
          <w:sz w:val="28"/>
          <w:szCs w:val="28"/>
        </w:rPr>
        <w:t>ближайш</w:t>
      </w:r>
      <w:r w:rsidR="00F9590D">
        <w:rPr>
          <w:rFonts w:ascii="Times New Roman" w:eastAsia="Gungsuh" w:hAnsi="Times New Roman" w:cs="Times New Roman"/>
          <w:sz w:val="28"/>
          <w:szCs w:val="28"/>
          <w:lang w:val="ru-RU"/>
        </w:rPr>
        <w:t>ий</w:t>
      </w:r>
      <w:proofErr w:type="spellEnd"/>
      <w:r w:rsidRPr="003E54E8">
        <w:rPr>
          <w:rFonts w:ascii="Times New Roman" w:eastAsia="Gungsuh" w:hAnsi="Times New Roman" w:cs="Times New Roman"/>
          <w:sz w:val="28"/>
          <w:szCs w:val="28"/>
        </w:rPr>
        <w:t xml:space="preserve"> к нему якорь </w:t>
      </w:r>
      <m:oMath>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S</m:t>
            </m:r>
          </m:e>
          <m:sub>
            <m:r>
              <w:rPr>
                <w:rFonts w:ascii="Cambria Math" w:eastAsia="Gungsuh" w:hAnsi="Cambria Math" w:cs="Times New Roman"/>
                <w:sz w:val="28"/>
                <w:szCs w:val="28"/>
              </w:rPr>
              <m:t>anchor</m:t>
            </m:r>
          </m:sub>
        </m:sSub>
      </m:oMath>
      <w:r w:rsidRPr="003E54E8">
        <w:rPr>
          <w:rFonts w:ascii="Times New Roman" w:eastAsia="Gungsuh" w:hAnsi="Times New Roman" w:cs="Times New Roman"/>
          <w:sz w:val="28"/>
          <w:szCs w:val="28"/>
        </w:rPr>
        <w:t xml:space="preserve">. После этого он выбирает случайный якорь </w:t>
      </w:r>
      <m:oMath>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S</m:t>
            </m:r>
          </m:e>
          <m:sub>
            <m:r>
              <w:rPr>
                <w:rFonts w:ascii="Cambria Math" w:eastAsia="Gungsuh" w:hAnsi="Cambria Math" w:cs="Times New Roman"/>
                <w:sz w:val="28"/>
                <w:szCs w:val="28"/>
              </w:rPr>
              <m:t>random</m:t>
            </m:r>
          </m:sub>
        </m:sSub>
      </m:oMath>
      <w:r w:rsidR="00E55D2F">
        <w:rPr>
          <w:rFonts w:ascii="Times New Roman" w:eastAsia="Gungsuh" w:hAnsi="Times New Roman" w:cs="Times New Roman"/>
          <w:sz w:val="28"/>
          <w:szCs w:val="28"/>
          <w:lang w:val="ru-RU"/>
        </w:rPr>
        <w:t xml:space="preserve"> </w:t>
      </w:r>
      <w:r w:rsidRPr="003E54E8">
        <w:rPr>
          <w:rFonts w:ascii="Times New Roman" w:eastAsia="Gungsuh" w:hAnsi="Times New Roman" w:cs="Times New Roman"/>
          <w:sz w:val="28"/>
          <w:szCs w:val="28"/>
        </w:rPr>
        <w:t>другого масштаба ближайшего якоря</w:t>
      </w:r>
      <w:r w:rsidR="0011362B">
        <w:rPr>
          <w:rFonts w:ascii="Times New Roman" w:eastAsia="Gungsuh" w:hAnsi="Times New Roman" w:cs="Times New Roman"/>
          <w:sz w:val="28"/>
          <w:szCs w:val="28"/>
          <w:lang w:val="ru-RU"/>
        </w:rPr>
        <w:t xml:space="preserve"> </w:t>
      </w:r>
      <m:oMath>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S</m:t>
            </m:r>
          </m:e>
          <m:sub>
            <m:r>
              <w:rPr>
                <w:rFonts w:ascii="Cambria Math" w:eastAsia="Gungsuh" w:hAnsi="Cambria Math" w:cs="Times New Roman"/>
                <w:sz w:val="28"/>
                <w:szCs w:val="28"/>
              </w:rPr>
              <m:t>anchor</m:t>
            </m:r>
          </m:sub>
        </m:sSub>
      </m:oMath>
      <w:r w:rsidRPr="003E54E8">
        <w:rPr>
          <w:rFonts w:ascii="Times New Roman" w:eastAsia="Gungsuh" w:hAnsi="Times New Roman" w:cs="Times New Roman"/>
          <w:sz w:val="28"/>
          <w:szCs w:val="28"/>
        </w:rPr>
        <w:t xml:space="preserve">. Наконец, он изменяет размер изображения на </w:t>
      </w:r>
      <m:oMath>
        <m:sSup>
          <m:sSupPr>
            <m:ctrlPr>
              <w:rPr>
                <w:rFonts w:ascii="Cambria Math" w:eastAsia="Gungsuh" w:hAnsi="Cambria Math" w:cs="Times New Roman"/>
                <w:i/>
                <w:sz w:val="28"/>
                <w:szCs w:val="28"/>
              </w:rPr>
            </m:ctrlPr>
          </m:sSupPr>
          <m:e>
            <m:r>
              <w:rPr>
                <w:rFonts w:ascii="Cambria Math" w:eastAsia="Gungsuh" w:hAnsi="Cambria Math" w:cs="Times New Roman"/>
                <w:sz w:val="28"/>
                <w:szCs w:val="28"/>
              </w:rPr>
              <m:t>S</m:t>
            </m:r>
          </m:e>
          <m:sup>
            <m:r>
              <w:rPr>
                <w:rFonts w:ascii="Cambria Math" w:eastAsia="Gungsuh" w:hAnsi="Cambria Math" w:cs="Times New Roman"/>
                <w:sz w:val="28"/>
                <w:szCs w:val="28"/>
              </w:rPr>
              <m:t>*</m:t>
            </m:r>
          </m:sup>
        </m:sSup>
        <m:r>
          <w:rPr>
            <w:rFonts w:ascii="Cambria Math" w:eastAsia="Gungsuh" w:hAnsi="Cambria Math" w:cs="Times New Roman"/>
            <w:sz w:val="28"/>
            <w:szCs w:val="28"/>
          </w:rPr>
          <m:t xml:space="preserve">= </m:t>
        </m:r>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S</m:t>
            </m:r>
          </m:e>
          <m:sub>
            <m:r>
              <w:rPr>
                <w:rFonts w:ascii="Cambria Math" w:eastAsia="Gungsuh" w:hAnsi="Cambria Math" w:cs="Times New Roman"/>
                <w:sz w:val="28"/>
                <w:szCs w:val="28"/>
              </w:rPr>
              <m:t>random</m:t>
            </m:r>
          </m:sub>
        </m:sSub>
        <m:r>
          <w:rPr>
            <w:rFonts w:ascii="Cambria Math" w:eastAsia="Gungsuh" w:hAnsi="Cambria Math" w:cs="Times New Roman"/>
            <w:sz w:val="28"/>
            <w:szCs w:val="28"/>
          </w:rPr>
          <m:t>/</m:t>
        </m:r>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S</m:t>
            </m:r>
          </m:e>
          <m:sub>
            <m:r>
              <w:rPr>
                <w:rFonts w:ascii="Cambria Math" w:eastAsia="Gungsuh" w:hAnsi="Cambria Math" w:cs="Times New Roman"/>
                <w:sz w:val="28"/>
                <w:szCs w:val="28"/>
              </w:rPr>
              <m:t>face</m:t>
            </m:r>
          </m:sub>
        </m:sSub>
      </m:oMath>
      <w:r w:rsidR="00D74112">
        <w:rPr>
          <w:rFonts w:ascii="Times New Roman" w:eastAsia="Gungsuh" w:hAnsi="Times New Roman" w:cs="Times New Roman"/>
          <w:sz w:val="28"/>
          <w:szCs w:val="28"/>
        </w:rPr>
        <w:t xml:space="preserve"> </w:t>
      </w:r>
      <w:r w:rsidRPr="003E54E8">
        <w:rPr>
          <w:rFonts w:ascii="Times New Roman" w:eastAsia="Gungsuh" w:hAnsi="Times New Roman" w:cs="Times New Roman"/>
          <w:sz w:val="28"/>
          <w:szCs w:val="28"/>
        </w:rPr>
        <w:t xml:space="preserve">и случайным образом обрезает под стандартный обучающий размер, содержащий выбранное лицо, чтобы получить </w:t>
      </w:r>
      <w:proofErr w:type="spellStart"/>
      <w:r w:rsidRPr="00E55D2F">
        <w:rPr>
          <w:rFonts w:ascii="Times New Roman" w:eastAsia="Gungsuh" w:hAnsi="Times New Roman" w:cs="Times New Roman"/>
          <w:i/>
          <w:sz w:val="28"/>
          <w:szCs w:val="28"/>
        </w:rPr>
        <w:t>anchor</w:t>
      </w:r>
      <w:proofErr w:type="spellEnd"/>
      <w:r w:rsidR="00E55D2F" w:rsidRPr="00E55D2F">
        <w:rPr>
          <w:rFonts w:ascii="Times New Roman" w:eastAsia="Gungsuh" w:hAnsi="Times New Roman" w:cs="Times New Roman"/>
          <w:i/>
          <w:sz w:val="28"/>
          <w:szCs w:val="28"/>
          <w:lang w:val="ru-RU"/>
        </w:rPr>
        <w:t>-</w:t>
      </w:r>
      <w:proofErr w:type="spellStart"/>
      <w:r w:rsidRPr="00E55D2F">
        <w:rPr>
          <w:rFonts w:ascii="Times New Roman" w:eastAsia="Gungsuh" w:hAnsi="Times New Roman" w:cs="Times New Roman"/>
          <w:i/>
          <w:sz w:val="28"/>
          <w:szCs w:val="28"/>
        </w:rPr>
        <w:t>sampling</w:t>
      </w:r>
      <w:proofErr w:type="spellEnd"/>
      <w:r w:rsidRPr="003E54E8">
        <w:rPr>
          <w:rFonts w:ascii="Times New Roman" w:eastAsia="Gungsuh" w:hAnsi="Times New Roman" w:cs="Times New Roman"/>
          <w:sz w:val="28"/>
          <w:szCs w:val="28"/>
        </w:rPr>
        <w:t xml:space="preserve"> данные</w:t>
      </w:r>
      <w:r w:rsidR="00C43385" w:rsidRPr="00C43385">
        <w:rPr>
          <w:rFonts w:ascii="Times New Roman" w:eastAsia="Gungsuh" w:hAnsi="Times New Roman" w:cs="Times New Roman"/>
          <w:sz w:val="28"/>
          <w:szCs w:val="28"/>
          <w:lang w:val="ru-RU"/>
        </w:rPr>
        <w:t xml:space="preserve"> [8]</w:t>
      </w:r>
      <w:r w:rsidRPr="003E54E8">
        <w:rPr>
          <w:rFonts w:ascii="Times New Roman" w:eastAsia="Gungsuh" w:hAnsi="Times New Roman" w:cs="Times New Roman"/>
          <w:sz w:val="28"/>
          <w:szCs w:val="28"/>
        </w:rPr>
        <w:t>.</w:t>
      </w:r>
      <w:r w:rsidRPr="003E54E8">
        <w:rPr>
          <w:rFonts w:ascii="Times New Roman" w:eastAsia="Times New Roman" w:hAnsi="Times New Roman" w:cs="Times New Roman"/>
          <w:sz w:val="28"/>
          <w:szCs w:val="28"/>
          <w:highlight w:val="yellow"/>
        </w:rPr>
        <w:t xml:space="preserve"> </w:t>
      </w:r>
    </w:p>
    <w:p w14:paraId="48240B1F" w14:textId="31C15DF3" w:rsidR="0092573A" w:rsidRPr="00E55D2F" w:rsidRDefault="0092573A" w:rsidP="00595665">
      <w:pPr>
        <w:numPr>
          <w:ilvl w:val="0"/>
          <w:numId w:val="18"/>
        </w:numPr>
        <w:tabs>
          <w:tab w:val="left" w:pos="993"/>
        </w:tabs>
        <w:ind w:left="0" w:firstLine="708"/>
        <w:jc w:val="both"/>
        <w:rPr>
          <w:rFonts w:ascii="Times New Roman" w:eastAsia="Times New Roman" w:hAnsi="Times New Roman" w:cs="Times New Roman"/>
          <w:sz w:val="28"/>
          <w:szCs w:val="28"/>
        </w:rPr>
      </w:pPr>
      <w:r w:rsidRPr="003E54E8">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Max</w:t>
      </w:r>
      <w:proofErr w:type="spellEnd"/>
      <w:r w:rsidR="00E55D2F" w:rsidRPr="00E55D2F">
        <w:rPr>
          <w:rFonts w:ascii="Times New Roman" w:eastAsia="Times New Roman" w:hAnsi="Times New Roman" w:cs="Times New Roman"/>
          <w:sz w:val="28"/>
          <w:szCs w:val="28"/>
          <w:lang w:val="ru-RU"/>
        </w:rPr>
        <w:t>-</w:t>
      </w:r>
      <w:proofErr w:type="spellStart"/>
      <w:r w:rsidRPr="00E55D2F">
        <w:rPr>
          <w:rFonts w:ascii="Times New Roman" w:eastAsia="Times New Roman" w:hAnsi="Times New Roman" w:cs="Times New Roman"/>
          <w:i/>
          <w:sz w:val="28"/>
          <w:szCs w:val="28"/>
        </w:rPr>
        <w:t>out</w:t>
      </w:r>
      <w:proofErr w:type="spellEnd"/>
      <w:r w:rsidRPr="00E55D2F">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Label</w:t>
      </w:r>
      <w:proofErr w:type="spellEnd"/>
    </w:p>
    <w:p w14:paraId="29CB6F44" w14:textId="70EFF2B7" w:rsidR="0092573A" w:rsidRDefault="0092573A" w:rsidP="00595665">
      <w:pPr>
        <w:ind w:firstLine="720"/>
        <w:jc w:val="both"/>
        <w:rPr>
          <w:rFonts w:ascii="Times New Roman" w:eastAsia="Times New Roman" w:hAnsi="Times New Roman" w:cs="Times New Roman"/>
          <w:sz w:val="28"/>
          <w:szCs w:val="28"/>
        </w:rPr>
      </w:pPr>
      <w:r w:rsidRPr="003E54E8">
        <w:rPr>
          <w:rFonts w:ascii="Times New Roman" w:eastAsia="Times New Roman" w:hAnsi="Times New Roman" w:cs="Times New Roman"/>
          <w:sz w:val="28"/>
          <w:szCs w:val="28"/>
        </w:rPr>
        <w:t>Чтобы уменьшить небольшие ложные срабатывания от фоновых областей, в [</w:t>
      </w:r>
      <w:r w:rsidR="00C43385" w:rsidRPr="00C43385">
        <w:rPr>
          <w:rFonts w:ascii="Times New Roman" w:eastAsia="Times New Roman" w:hAnsi="Times New Roman" w:cs="Times New Roman"/>
          <w:sz w:val="28"/>
          <w:szCs w:val="28"/>
          <w:lang w:val="ru-RU"/>
        </w:rPr>
        <w:t>13</w:t>
      </w:r>
      <w:r w:rsidRPr="003E54E8">
        <w:rPr>
          <w:rFonts w:ascii="Times New Roman" w:eastAsia="Times New Roman" w:hAnsi="Times New Roman" w:cs="Times New Roman"/>
          <w:sz w:val="28"/>
          <w:szCs w:val="28"/>
        </w:rPr>
        <w:t>] представлена операция максимального вывода для фонового класса, а затем в следующей работе [</w:t>
      </w:r>
      <w:r w:rsidR="00C43385" w:rsidRPr="00C43385">
        <w:rPr>
          <w:rFonts w:ascii="Times New Roman" w:eastAsia="Times New Roman" w:hAnsi="Times New Roman" w:cs="Times New Roman"/>
          <w:sz w:val="28"/>
          <w:szCs w:val="28"/>
          <w:lang w:val="ru-RU"/>
        </w:rPr>
        <w:t>12</w:t>
      </w:r>
      <w:r w:rsidRPr="003E54E8">
        <w:rPr>
          <w:rFonts w:ascii="Times New Roman" w:eastAsia="Times New Roman" w:hAnsi="Times New Roman" w:cs="Times New Roman"/>
          <w:sz w:val="28"/>
          <w:szCs w:val="28"/>
        </w:rPr>
        <w:t>] эта операция максимального вывода используется как для переднего, так и для фонового классов. В предлагаемом методе обнаружения лиц операция максимального</w:t>
      </w:r>
      <w:r>
        <w:rPr>
          <w:rFonts w:ascii="Times New Roman" w:eastAsia="Times New Roman" w:hAnsi="Times New Roman" w:cs="Times New Roman"/>
          <w:sz w:val="28"/>
          <w:szCs w:val="28"/>
        </w:rPr>
        <w:t xml:space="preserve"> вывода применяется в подсети классификации для вызова большего количества лиц и одновременного уменьшения количества ложных срабатываний. Подсеть классификации сначала прогнозирует оценки </w:t>
      </w:r>
      <m:oMath>
        <m:r>
          <w:rPr>
            <w:rFonts w:ascii="Cambria Math" w:eastAsia="Times New Roman" w:hAnsi="Cambria Math" w:cs="Times New Roman"/>
            <w:sz w:val="28"/>
            <w:szCs w:val="28"/>
          </w:rPr>
          <m:t>cp+cn</m:t>
        </m:r>
      </m:oMath>
      <w:r w:rsidR="003E54E8" w:rsidRPr="00AE372E">
        <w:rPr>
          <w:rFonts w:ascii="Times New Roman" w:eastAsia="Gungsuh" w:hAnsi="Times New Roman" w:cs="Times New Roman"/>
          <w:sz w:val="28"/>
          <w:szCs w:val="28"/>
        </w:rPr>
        <w:t xml:space="preserve"> </w:t>
      </w:r>
      <w:r>
        <w:rPr>
          <w:rFonts w:ascii="Times New Roman" w:eastAsia="Times New Roman" w:hAnsi="Times New Roman" w:cs="Times New Roman"/>
          <w:sz w:val="28"/>
          <w:szCs w:val="28"/>
        </w:rPr>
        <w:t>для каждого якоря, а затем выбирает</w:t>
      </w:r>
      <w:r w:rsidR="003E54E8" w:rsidRPr="003E54E8">
        <w:rPr>
          <w:rFonts w:ascii="Times New Roman" w:eastAsia="Times New Roman" w:hAnsi="Times New Roman" w:cs="Times New Roman"/>
          <w:sz w:val="28"/>
          <w:szCs w:val="28"/>
          <w:lang w:val="ru-RU"/>
        </w:rPr>
        <w:t xml:space="preserve"> </w:t>
      </w:r>
      <w:bookmarkStart w:id="8" w:name="_Hlk69033345"/>
      <m:oMath>
        <m:r>
          <m:rPr>
            <m:sty m:val="p"/>
          </m:rPr>
          <w:rPr>
            <w:rFonts w:ascii="Cambria Math" w:eastAsia="Times New Roman" w:hAnsi="Cambria Math" w:cs="Times New Roman"/>
            <w:sz w:val="28"/>
            <w:szCs w:val="28"/>
          </w:rPr>
          <m:t>max⁡</m:t>
        </m:r>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cp</m:t>
            </m:r>
          </m:e>
        </m:d>
        <m:r>
          <w:rPr>
            <w:rFonts w:ascii="Cambria Math" w:eastAsia="Times New Roman" w:hAnsi="Cambria Math" w:cs="Times New Roman"/>
            <w:sz w:val="28"/>
            <w:szCs w:val="28"/>
          </w:rPr>
          <m:t>)</m:t>
        </m:r>
      </m:oMath>
      <w:bookmarkEnd w:id="8"/>
      <w:r>
        <w:rPr>
          <w:rFonts w:ascii="Times New Roman" w:eastAsia="Times New Roman" w:hAnsi="Times New Roman" w:cs="Times New Roman"/>
          <w:sz w:val="28"/>
          <w:szCs w:val="28"/>
        </w:rPr>
        <w:t xml:space="preserve"> и </w:t>
      </w:r>
      <m:oMath>
        <m:r>
          <m:rPr>
            <m:sty m:val="p"/>
          </m:rPr>
          <w:rPr>
            <w:rFonts w:ascii="Cambria Math" w:eastAsia="Times New Roman" w:hAnsi="Cambria Math" w:cs="Times New Roman"/>
            <w:sz w:val="28"/>
            <w:szCs w:val="28"/>
          </w:rPr>
          <m:t>max⁡</m:t>
        </m:r>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cn</m:t>
            </m:r>
          </m:e>
        </m:d>
        <m:r>
          <w:rPr>
            <w:rFonts w:ascii="Cambria Math" w:eastAsia="Times New Roman" w:hAnsi="Cambria Math" w:cs="Times New Roman"/>
            <w:sz w:val="28"/>
            <w:szCs w:val="28"/>
          </w:rPr>
          <m:t>)</m:t>
        </m:r>
      </m:oMath>
      <w:r>
        <w:rPr>
          <w:rFonts w:ascii="Times New Roman" w:eastAsia="Times New Roman" w:hAnsi="Times New Roman" w:cs="Times New Roman"/>
          <w:sz w:val="28"/>
          <w:szCs w:val="28"/>
        </w:rPr>
        <w:t xml:space="preserve">в качестве окончательной оценки достоверности лица и отсутствия лиц для вычисления потерь классификации. Эмпирически мы устанавливаем </w:t>
      </w:r>
      <m:oMath>
        <m:r>
          <m:rPr>
            <m:sty m:val="p"/>
          </m:rPr>
          <w:rPr>
            <w:rFonts w:ascii="Cambria Math" w:eastAsia="Times New Roman" w:hAnsi="Cambria Math" w:cs="Times New Roman"/>
            <w:sz w:val="28"/>
            <w:szCs w:val="28"/>
          </w:rPr>
          <m:t>c</m:t>
        </m:r>
        <m:r>
          <w:rPr>
            <w:rFonts w:ascii="Cambria Math" w:eastAsia="Times New Roman" w:hAnsi="Cambria Math" w:cs="Times New Roman"/>
            <w:sz w:val="28"/>
            <w:szCs w:val="28"/>
          </w:rPr>
          <m:t>p=3</m:t>
        </m:r>
      </m:oMath>
      <w:r>
        <w:rPr>
          <w:rFonts w:ascii="Times New Roman" w:eastAsia="Times New Roman" w:hAnsi="Times New Roman" w:cs="Times New Roman"/>
          <w:sz w:val="28"/>
          <w:szCs w:val="28"/>
        </w:rPr>
        <w:t xml:space="preserve"> и </w:t>
      </w:r>
      <m:oMath>
        <m:r>
          <m:rPr>
            <m:sty m:val="p"/>
          </m:rPr>
          <w:rPr>
            <w:rFonts w:ascii="Cambria Math" w:eastAsia="Times New Roman" w:hAnsi="Cambria Math" w:cs="Times New Roman"/>
            <w:sz w:val="28"/>
            <w:szCs w:val="28"/>
          </w:rPr>
          <m:t>c</m:t>
        </m:r>
        <m:r>
          <w:rPr>
            <w:rFonts w:ascii="Cambria Math" w:eastAsia="Times New Roman" w:hAnsi="Cambria Math" w:cs="Times New Roman"/>
            <w:sz w:val="28"/>
            <w:szCs w:val="28"/>
          </w:rPr>
          <m:t>n=3</m:t>
        </m:r>
      </m:oMath>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обучения нашей окончательной модели</w:t>
      </w:r>
      <w:r w:rsidR="00C43385" w:rsidRPr="00C43385">
        <w:rPr>
          <w:rFonts w:ascii="Times New Roman" w:eastAsia="Times New Roman" w:hAnsi="Times New Roman" w:cs="Times New Roman"/>
          <w:sz w:val="28"/>
          <w:szCs w:val="28"/>
          <w:lang w:val="ru-RU"/>
        </w:rPr>
        <w:t xml:space="preserve"> [8]</w:t>
      </w:r>
      <w:r>
        <w:rPr>
          <w:rFonts w:ascii="Times New Roman" w:eastAsia="Times New Roman" w:hAnsi="Times New Roman" w:cs="Times New Roman"/>
          <w:sz w:val="28"/>
          <w:szCs w:val="28"/>
        </w:rPr>
        <w:t xml:space="preserve">. </w:t>
      </w:r>
    </w:p>
    <w:p w14:paraId="7C7856B8" w14:textId="63076E12" w:rsidR="0092573A" w:rsidRPr="003E54E8" w:rsidRDefault="0092573A" w:rsidP="00595665">
      <w:pPr>
        <w:numPr>
          <w:ilvl w:val="0"/>
          <w:numId w:val="18"/>
        </w:numPr>
        <w:tabs>
          <w:tab w:val="left" w:pos="993"/>
        </w:tabs>
        <w:ind w:left="0" w:firstLine="708"/>
        <w:jc w:val="both"/>
        <w:rPr>
          <w:rFonts w:ascii="Times New Roman" w:eastAsia="Times New Roman" w:hAnsi="Times New Roman" w:cs="Times New Roman"/>
          <w:sz w:val="28"/>
          <w:szCs w:val="28"/>
        </w:rPr>
      </w:pPr>
      <w:proofErr w:type="spellStart"/>
      <w:r w:rsidRPr="00E55D2F">
        <w:rPr>
          <w:rFonts w:ascii="Times New Roman" w:eastAsia="Times New Roman" w:hAnsi="Times New Roman" w:cs="Times New Roman"/>
          <w:i/>
          <w:sz w:val="28"/>
          <w:szCs w:val="28"/>
        </w:rPr>
        <w:t>Multi</w:t>
      </w:r>
      <w:proofErr w:type="spellEnd"/>
      <w:r w:rsidR="00440D8C">
        <w:rPr>
          <w:rFonts w:ascii="Times New Roman" w:eastAsia="Times New Roman" w:hAnsi="Times New Roman" w:cs="Times New Roman"/>
          <w:sz w:val="28"/>
          <w:szCs w:val="28"/>
          <w:lang w:val="ru-RU"/>
        </w:rPr>
        <w:t>-</w:t>
      </w:r>
      <w:proofErr w:type="spellStart"/>
      <w:r w:rsidRPr="00E55D2F">
        <w:rPr>
          <w:rFonts w:ascii="Times New Roman" w:eastAsia="Times New Roman" w:hAnsi="Times New Roman" w:cs="Times New Roman"/>
          <w:i/>
          <w:sz w:val="28"/>
          <w:szCs w:val="28"/>
        </w:rPr>
        <w:t>scale</w:t>
      </w:r>
      <w:proofErr w:type="spellEnd"/>
      <w:r w:rsidRPr="003E54E8">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Testing</w:t>
      </w:r>
      <w:proofErr w:type="spellEnd"/>
    </w:p>
    <w:p w14:paraId="0ED3A68F" w14:textId="4622C668" w:rsidR="0011362B" w:rsidRDefault="0092573A" w:rsidP="000754B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Поскольку в сложном наборе данных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много небольших лиц, многомасштабная стратегия тестирования полезна для повышения производительности</w:t>
      </w:r>
      <w:r w:rsidR="00C43385" w:rsidRPr="00C43385">
        <w:rPr>
          <w:rFonts w:ascii="Times New Roman" w:eastAsia="Times New Roman" w:hAnsi="Times New Roman" w:cs="Times New Roman"/>
          <w:sz w:val="28"/>
          <w:szCs w:val="28"/>
          <w:lang w:val="ru-RU"/>
        </w:rPr>
        <w:t xml:space="preserve"> [8]</w:t>
      </w:r>
      <w:r>
        <w:rPr>
          <w:rFonts w:ascii="Times New Roman" w:eastAsia="Times New Roman" w:hAnsi="Times New Roman" w:cs="Times New Roman"/>
          <w:sz w:val="28"/>
          <w:szCs w:val="28"/>
        </w:rPr>
        <w:t>.</w:t>
      </w:r>
    </w:p>
    <w:p w14:paraId="2E2F9799" w14:textId="77777777" w:rsidR="0011362B" w:rsidRPr="009C3FFF" w:rsidRDefault="0011362B" w:rsidP="0011362B">
      <w:pPr>
        <w:ind w:firstLine="720"/>
        <w:jc w:val="both"/>
        <w:rPr>
          <w:rFonts w:ascii="Times New Roman" w:eastAsia="Times New Roman" w:hAnsi="Times New Roman" w:cs="Times New Roman"/>
          <w:b/>
          <w:sz w:val="28"/>
          <w:szCs w:val="28"/>
          <w:lang w:val="en-US"/>
        </w:rPr>
      </w:pPr>
      <w:r w:rsidRPr="009C3FFF">
        <w:rPr>
          <w:rFonts w:ascii="Times New Roman" w:eastAsia="Times New Roman" w:hAnsi="Times New Roman" w:cs="Times New Roman"/>
          <w:b/>
          <w:sz w:val="28"/>
          <w:szCs w:val="28"/>
          <w:lang w:val="en-US"/>
        </w:rPr>
        <w:lastRenderedPageBreak/>
        <w:t xml:space="preserve">1.1.3 </w:t>
      </w:r>
      <w:r w:rsidRPr="009C3FFF">
        <w:rPr>
          <w:rFonts w:ascii="Times New Roman" w:eastAsia="Times New Roman" w:hAnsi="Times New Roman" w:cs="Times New Roman"/>
          <w:b/>
          <w:sz w:val="28"/>
          <w:szCs w:val="28"/>
        </w:rPr>
        <w:t>Модель</w:t>
      </w:r>
      <w:r w:rsidRPr="009C3FFF">
        <w:rPr>
          <w:rFonts w:ascii="Times New Roman" w:eastAsia="Times New Roman" w:hAnsi="Times New Roman" w:cs="Times New Roman"/>
          <w:b/>
          <w:sz w:val="28"/>
          <w:szCs w:val="28"/>
          <w:lang w:val="en-US"/>
        </w:rPr>
        <w:t xml:space="preserve"> </w:t>
      </w:r>
      <w:r w:rsidRPr="009C3FFF">
        <w:rPr>
          <w:rFonts w:ascii="Times New Roman" w:eastAsia="Times New Roman" w:hAnsi="Times New Roman" w:cs="Times New Roman"/>
          <w:b/>
          <w:i/>
          <w:sz w:val="28"/>
          <w:szCs w:val="28"/>
          <w:lang w:val="en-US"/>
        </w:rPr>
        <w:t>Dual Shot Face Detector</w:t>
      </w:r>
      <w:r w:rsidRPr="009C3FFF">
        <w:rPr>
          <w:rFonts w:ascii="Times New Roman" w:eastAsia="Times New Roman" w:hAnsi="Times New Roman" w:cs="Times New Roman"/>
          <w:b/>
          <w:sz w:val="28"/>
          <w:szCs w:val="28"/>
          <w:lang w:val="en-US"/>
        </w:rPr>
        <w:t xml:space="preserve"> (</w:t>
      </w:r>
      <w:r w:rsidRPr="009C3FFF">
        <w:rPr>
          <w:rFonts w:ascii="Times New Roman" w:eastAsia="Times New Roman" w:hAnsi="Times New Roman" w:cs="Times New Roman"/>
          <w:b/>
          <w:i/>
          <w:sz w:val="28"/>
          <w:szCs w:val="28"/>
          <w:lang w:val="en-US"/>
        </w:rPr>
        <w:t>DSFD</w:t>
      </w:r>
      <w:r w:rsidRPr="009C3FFF">
        <w:rPr>
          <w:rFonts w:ascii="Times New Roman" w:eastAsia="Times New Roman" w:hAnsi="Times New Roman" w:cs="Times New Roman"/>
          <w:b/>
          <w:sz w:val="28"/>
          <w:szCs w:val="28"/>
          <w:lang w:val="en-US"/>
        </w:rPr>
        <w:t>)</w:t>
      </w:r>
    </w:p>
    <w:p w14:paraId="270CB95B" w14:textId="77777777" w:rsidR="0011362B" w:rsidRPr="0011362B" w:rsidRDefault="0011362B" w:rsidP="00595665">
      <w:pPr>
        <w:ind w:firstLine="720"/>
        <w:jc w:val="both"/>
        <w:rPr>
          <w:rFonts w:ascii="Times New Roman" w:eastAsia="Times New Roman" w:hAnsi="Times New Roman" w:cs="Times New Roman"/>
          <w:sz w:val="28"/>
          <w:szCs w:val="28"/>
          <w:lang w:val="en-US"/>
        </w:rPr>
      </w:pPr>
    </w:p>
    <w:p w14:paraId="3C12FA09" w14:textId="2C353F10" w:rsidR="0092573A" w:rsidRDefault="0011362B" w:rsidP="0011362B">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w:t>
      </w:r>
      <w:r w:rsidRPr="00B03E25">
        <w:rPr>
          <w:rFonts w:ascii="Times New Roman" w:eastAsia="Times New Roman" w:hAnsi="Times New Roman" w:cs="Times New Roman"/>
          <w:sz w:val="28"/>
          <w:szCs w:val="28"/>
          <w:lang w:val="en-US"/>
        </w:rPr>
        <w:t xml:space="preserve"> </w:t>
      </w:r>
      <w:r w:rsidR="0092573A" w:rsidRPr="0011362B">
        <w:rPr>
          <w:rFonts w:ascii="Times New Roman" w:eastAsia="Times New Roman" w:hAnsi="Times New Roman" w:cs="Times New Roman"/>
          <w:b/>
          <w:i/>
          <w:sz w:val="28"/>
          <w:szCs w:val="28"/>
          <w:lang w:val="en-US"/>
        </w:rPr>
        <w:t>Dual Shot Face Detector</w:t>
      </w:r>
      <w:r w:rsidR="0092573A" w:rsidRPr="0011362B">
        <w:rPr>
          <w:rFonts w:ascii="Times New Roman" w:eastAsia="Times New Roman" w:hAnsi="Times New Roman" w:cs="Times New Roman"/>
          <w:sz w:val="28"/>
          <w:szCs w:val="28"/>
          <w:lang w:val="en-US"/>
        </w:rPr>
        <w:t xml:space="preserve"> (</w:t>
      </w:r>
      <w:r w:rsidR="0092573A" w:rsidRPr="0011362B">
        <w:rPr>
          <w:rFonts w:ascii="Times New Roman" w:eastAsia="Times New Roman" w:hAnsi="Times New Roman" w:cs="Times New Roman"/>
          <w:b/>
          <w:i/>
          <w:sz w:val="28"/>
          <w:szCs w:val="28"/>
          <w:lang w:val="en-US"/>
        </w:rPr>
        <w:t>DSFD</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в</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большей</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части</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основана</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на</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архитектуре</w:t>
      </w:r>
      <w:r w:rsidR="0092573A" w:rsidRPr="0011362B">
        <w:rPr>
          <w:rFonts w:ascii="Times New Roman" w:eastAsia="Times New Roman" w:hAnsi="Times New Roman" w:cs="Times New Roman"/>
          <w:sz w:val="28"/>
          <w:szCs w:val="28"/>
          <w:lang w:val="en-US"/>
        </w:rPr>
        <w:t xml:space="preserve"> </w:t>
      </w:r>
      <w:r w:rsidR="0092573A" w:rsidRPr="0011362B">
        <w:rPr>
          <w:rFonts w:ascii="Times New Roman" w:eastAsia="Times New Roman" w:hAnsi="Times New Roman" w:cs="Times New Roman"/>
          <w:i/>
          <w:sz w:val="28"/>
          <w:szCs w:val="28"/>
          <w:lang w:val="en-US"/>
        </w:rPr>
        <w:t>SSD</w:t>
      </w:r>
      <w:r w:rsidR="0092573A" w:rsidRPr="0011362B">
        <w:rPr>
          <w:rFonts w:ascii="Times New Roman" w:eastAsia="Times New Roman" w:hAnsi="Times New Roman" w:cs="Times New Roman"/>
          <w:sz w:val="28"/>
          <w:szCs w:val="28"/>
          <w:lang w:val="en-US"/>
        </w:rPr>
        <w:t xml:space="preserve"> 2016 </w:t>
      </w:r>
      <w:r w:rsidR="0092573A">
        <w:rPr>
          <w:rFonts w:ascii="Times New Roman" w:eastAsia="Times New Roman" w:hAnsi="Times New Roman" w:cs="Times New Roman"/>
          <w:sz w:val="28"/>
          <w:szCs w:val="28"/>
        </w:rPr>
        <w:t>года</w:t>
      </w:r>
      <w:r w:rsidR="0092573A" w:rsidRPr="0011362B">
        <w:rPr>
          <w:rFonts w:ascii="Times New Roman" w:eastAsia="Times New Roman" w:hAnsi="Times New Roman" w:cs="Times New Roman"/>
          <w:sz w:val="28"/>
          <w:szCs w:val="28"/>
          <w:lang w:val="en-US"/>
        </w:rPr>
        <w:t xml:space="preserve">: </w:t>
      </w:r>
      <w:r w:rsidR="0092573A" w:rsidRPr="0011362B">
        <w:rPr>
          <w:rFonts w:ascii="Times New Roman" w:eastAsia="Times New Roman" w:hAnsi="Times New Roman" w:cs="Times New Roman"/>
          <w:i/>
          <w:sz w:val="28"/>
          <w:szCs w:val="28"/>
          <w:lang w:val="en-US"/>
        </w:rPr>
        <w:t xml:space="preserve">Single Shot </w:t>
      </w:r>
      <w:proofErr w:type="spellStart"/>
      <w:r w:rsidR="0092573A" w:rsidRPr="0011362B">
        <w:rPr>
          <w:rFonts w:ascii="Times New Roman" w:eastAsia="Times New Roman" w:hAnsi="Times New Roman" w:cs="Times New Roman"/>
          <w:i/>
          <w:sz w:val="28"/>
          <w:szCs w:val="28"/>
          <w:lang w:val="en-US"/>
        </w:rPr>
        <w:t>MultiBox</w:t>
      </w:r>
      <w:proofErr w:type="spellEnd"/>
      <w:r w:rsidR="0092573A" w:rsidRPr="0011362B">
        <w:rPr>
          <w:rFonts w:ascii="Times New Roman" w:eastAsia="Times New Roman" w:hAnsi="Times New Roman" w:cs="Times New Roman"/>
          <w:i/>
          <w:sz w:val="28"/>
          <w:szCs w:val="28"/>
          <w:lang w:val="en-US"/>
        </w:rPr>
        <w:t xml:space="preserve"> Detector</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от</w:t>
      </w:r>
      <w:r w:rsidR="0092573A" w:rsidRPr="0011362B">
        <w:rPr>
          <w:rFonts w:ascii="Times New Roman" w:eastAsia="Times New Roman" w:hAnsi="Times New Roman" w:cs="Times New Roman"/>
          <w:sz w:val="28"/>
          <w:szCs w:val="28"/>
          <w:lang w:val="en-US"/>
        </w:rPr>
        <w:t xml:space="preserve"> </w:t>
      </w:r>
      <w:r w:rsidR="0092573A" w:rsidRPr="0011362B">
        <w:rPr>
          <w:rFonts w:ascii="Times New Roman" w:eastAsia="Times New Roman" w:hAnsi="Times New Roman" w:cs="Times New Roman"/>
          <w:i/>
          <w:sz w:val="28"/>
          <w:szCs w:val="28"/>
          <w:lang w:val="en-US"/>
        </w:rPr>
        <w:t>Wei</w:t>
      </w:r>
      <w:r w:rsidR="0092573A" w:rsidRPr="0011362B">
        <w:rPr>
          <w:rFonts w:ascii="Times New Roman" w:eastAsia="Times New Roman" w:hAnsi="Times New Roman" w:cs="Times New Roman"/>
          <w:sz w:val="28"/>
          <w:szCs w:val="28"/>
          <w:lang w:val="en-US"/>
        </w:rPr>
        <w:t xml:space="preserve"> </w:t>
      </w:r>
      <w:r w:rsidR="0092573A" w:rsidRPr="0011362B">
        <w:rPr>
          <w:rFonts w:ascii="Times New Roman" w:eastAsia="Times New Roman" w:hAnsi="Times New Roman" w:cs="Times New Roman"/>
          <w:i/>
          <w:sz w:val="28"/>
          <w:szCs w:val="28"/>
          <w:lang w:val="en-US"/>
        </w:rPr>
        <w:t>Liu</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и</w:t>
      </w:r>
      <w:r w:rsidR="0092573A" w:rsidRPr="0011362B">
        <w:rPr>
          <w:rFonts w:ascii="Times New Roman" w:eastAsia="Times New Roman" w:hAnsi="Times New Roman" w:cs="Times New Roman"/>
          <w:sz w:val="28"/>
          <w:szCs w:val="28"/>
          <w:lang w:val="en-US"/>
        </w:rPr>
        <w:t xml:space="preserve"> </w:t>
      </w:r>
      <w:proofErr w:type="spellStart"/>
      <w:r w:rsidR="0092573A">
        <w:rPr>
          <w:rFonts w:ascii="Times New Roman" w:eastAsia="Times New Roman" w:hAnsi="Times New Roman" w:cs="Times New Roman"/>
          <w:sz w:val="28"/>
          <w:szCs w:val="28"/>
        </w:rPr>
        <w:t>др</w:t>
      </w:r>
      <w:proofErr w:type="spellEnd"/>
      <w:r w:rsidR="00C43385" w:rsidRPr="0011362B">
        <w:rPr>
          <w:rFonts w:ascii="Times New Roman" w:eastAsia="Times New Roman" w:hAnsi="Times New Roman" w:cs="Times New Roman"/>
          <w:sz w:val="28"/>
          <w:szCs w:val="28"/>
          <w:lang w:val="en-US"/>
        </w:rPr>
        <w:t xml:space="preserve"> [14]</w:t>
      </w:r>
      <w:r w:rsidR="0092573A" w:rsidRPr="0011362B">
        <w:rPr>
          <w:rFonts w:ascii="Times New Roman" w:eastAsia="Times New Roman" w:hAnsi="Times New Roman" w:cs="Times New Roman"/>
          <w:sz w:val="28"/>
          <w:szCs w:val="28"/>
          <w:lang w:val="en-US"/>
        </w:rPr>
        <w:t xml:space="preserve">. </w:t>
      </w:r>
      <w:r w:rsidR="0092573A">
        <w:rPr>
          <w:rFonts w:ascii="Times New Roman" w:eastAsia="Times New Roman" w:hAnsi="Times New Roman" w:cs="Times New Roman"/>
          <w:sz w:val="28"/>
          <w:szCs w:val="28"/>
        </w:rPr>
        <w:t>Координаты и содержание бокса напрямую предсказываются на основе карты признаков (</w:t>
      </w:r>
      <w:proofErr w:type="spellStart"/>
      <w:r w:rsidR="0092573A" w:rsidRPr="00E55D2F">
        <w:rPr>
          <w:rFonts w:ascii="Times New Roman" w:eastAsia="Times New Roman" w:hAnsi="Times New Roman" w:cs="Times New Roman"/>
          <w:i/>
          <w:sz w:val="28"/>
          <w:szCs w:val="28"/>
        </w:rPr>
        <w:t>feature</w:t>
      </w:r>
      <w:proofErr w:type="spellEnd"/>
      <w:r w:rsidR="0092573A" w:rsidRPr="00E55D2F">
        <w:rPr>
          <w:rFonts w:ascii="Times New Roman" w:eastAsia="Times New Roman" w:hAnsi="Times New Roman" w:cs="Times New Roman"/>
          <w:i/>
          <w:sz w:val="28"/>
          <w:szCs w:val="28"/>
        </w:rPr>
        <w:t xml:space="preserve"> </w:t>
      </w:r>
      <w:proofErr w:type="spellStart"/>
      <w:r w:rsidR="0092573A" w:rsidRPr="00E55D2F">
        <w:rPr>
          <w:rFonts w:ascii="Times New Roman" w:eastAsia="Times New Roman" w:hAnsi="Times New Roman" w:cs="Times New Roman"/>
          <w:i/>
          <w:sz w:val="28"/>
          <w:szCs w:val="28"/>
        </w:rPr>
        <w:t>maps</w:t>
      </w:r>
      <w:proofErr w:type="spellEnd"/>
      <w:r w:rsidR="0092573A">
        <w:rPr>
          <w:rFonts w:ascii="Times New Roman" w:eastAsia="Times New Roman" w:hAnsi="Times New Roman" w:cs="Times New Roman"/>
          <w:sz w:val="28"/>
          <w:szCs w:val="28"/>
        </w:rPr>
        <w:t>). Каждая карта соответствует разным размерам воспринимающего поля (</w:t>
      </w:r>
      <w:proofErr w:type="spellStart"/>
      <w:r w:rsidR="0092573A" w:rsidRPr="00E55D2F">
        <w:rPr>
          <w:rFonts w:ascii="Times New Roman" w:eastAsia="Times New Roman" w:hAnsi="Times New Roman" w:cs="Times New Roman"/>
          <w:i/>
          <w:sz w:val="28"/>
          <w:szCs w:val="28"/>
        </w:rPr>
        <w:t>receptive</w:t>
      </w:r>
      <w:proofErr w:type="spellEnd"/>
      <w:r w:rsidR="0092573A" w:rsidRPr="00E55D2F">
        <w:rPr>
          <w:rFonts w:ascii="Times New Roman" w:eastAsia="Times New Roman" w:hAnsi="Times New Roman" w:cs="Times New Roman"/>
          <w:i/>
          <w:sz w:val="28"/>
          <w:szCs w:val="28"/>
        </w:rPr>
        <w:t xml:space="preserve"> </w:t>
      </w:r>
      <w:proofErr w:type="spellStart"/>
      <w:r w:rsidR="0092573A" w:rsidRPr="00E55D2F">
        <w:rPr>
          <w:rFonts w:ascii="Times New Roman" w:eastAsia="Times New Roman" w:hAnsi="Times New Roman" w:cs="Times New Roman"/>
          <w:i/>
          <w:sz w:val="28"/>
          <w:szCs w:val="28"/>
        </w:rPr>
        <w:t>fiel</w:t>
      </w:r>
      <w:proofErr w:type="spellEnd"/>
      <w:r w:rsidR="0092573A">
        <w:rPr>
          <w:rFonts w:ascii="Times New Roman" w:eastAsia="Times New Roman" w:hAnsi="Times New Roman" w:cs="Times New Roman"/>
          <w:sz w:val="28"/>
          <w:szCs w:val="28"/>
        </w:rPr>
        <w:t xml:space="preserve">). </w:t>
      </w:r>
    </w:p>
    <w:p w14:paraId="3F0F04BC" w14:textId="6CBB18BF"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Воспринимающее поле карты признаков – это область входного изображения, пиксели которой участвовали в вычислении каждой точки карты признаков. Чем глубже карта признаков, тем шире воспринимающее поле</w:t>
      </w:r>
      <w:r w:rsidR="00C43385" w:rsidRPr="00F13DF8">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 xml:space="preserve">. </w:t>
      </w:r>
    </w:p>
    <w:p w14:paraId="3E35757E" w14:textId="0E6483EE"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сравнению с архитектурой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xml:space="preserve"> существуют три новых изменения</w:t>
      </w:r>
      <w:r w:rsidR="00F13DF8" w:rsidRPr="00F13DF8">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 xml:space="preserve">: </w:t>
      </w:r>
    </w:p>
    <w:p w14:paraId="23E92A68" w14:textId="77777777" w:rsidR="0092573A" w:rsidRDefault="00E55D2F" w:rsidP="00595665">
      <w:pPr>
        <w:numPr>
          <w:ilvl w:val="0"/>
          <w:numId w:val="38"/>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н</w:t>
      </w:r>
      <w:proofErr w:type="spellStart"/>
      <w:r w:rsidR="0092573A">
        <w:rPr>
          <w:rFonts w:ascii="Times New Roman" w:eastAsia="Times New Roman" w:hAnsi="Times New Roman" w:cs="Times New Roman"/>
          <w:sz w:val="28"/>
          <w:szCs w:val="28"/>
        </w:rPr>
        <w:t>овый</w:t>
      </w:r>
      <w:proofErr w:type="spellEnd"/>
      <w:r w:rsidR="0092573A">
        <w:rPr>
          <w:rFonts w:ascii="Times New Roman" w:eastAsia="Times New Roman" w:hAnsi="Times New Roman" w:cs="Times New Roman"/>
          <w:sz w:val="28"/>
          <w:szCs w:val="28"/>
        </w:rPr>
        <w:t xml:space="preserve"> способ вычисления карт характеристик, на которых проводятся классификация и регрессия.</w:t>
      </w:r>
    </w:p>
    <w:p w14:paraId="430CA422" w14:textId="77777777" w:rsidR="0092573A" w:rsidRDefault="00E55D2F" w:rsidP="00595665">
      <w:pPr>
        <w:numPr>
          <w:ilvl w:val="0"/>
          <w:numId w:val="38"/>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w:t>
      </w:r>
      <w:proofErr w:type="spellStart"/>
      <w:r w:rsidR="0092573A">
        <w:rPr>
          <w:rFonts w:ascii="Times New Roman" w:eastAsia="Times New Roman" w:hAnsi="Times New Roman" w:cs="Times New Roman"/>
          <w:sz w:val="28"/>
          <w:szCs w:val="28"/>
        </w:rPr>
        <w:t>ариант</w:t>
      </w:r>
      <w:proofErr w:type="spellEnd"/>
      <w:r w:rsidR="0092573A">
        <w:rPr>
          <w:rFonts w:ascii="Times New Roman" w:eastAsia="Times New Roman" w:hAnsi="Times New Roman" w:cs="Times New Roman"/>
          <w:sz w:val="28"/>
          <w:szCs w:val="28"/>
        </w:rPr>
        <w:t xml:space="preserve"> функций потерь, которые необходимо минимизировать во время обучения архитектуры. </w:t>
      </w:r>
    </w:p>
    <w:p w14:paraId="570189B6" w14:textId="77777777" w:rsidR="0092573A" w:rsidRDefault="00E55D2F" w:rsidP="00595665">
      <w:pPr>
        <w:numPr>
          <w:ilvl w:val="0"/>
          <w:numId w:val="38"/>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у</w:t>
      </w:r>
      <w:proofErr w:type="spellStart"/>
      <w:r w:rsidR="0092573A">
        <w:rPr>
          <w:rFonts w:ascii="Times New Roman" w:eastAsia="Times New Roman" w:hAnsi="Times New Roman" w:cs="Times New Roman"/>
          <w:sz w:val="28"/>
          <w:szCs w:val="28"/>
        </w:rPr>
        <w:t>лучшенная</w:t>
      </w:r>
      <w:proofErr w:type="spellEnd"/>
      <w:r w:rsidR="0092573A">
        <w:rPr>
          <w:rFonts w:ascii="Times New Roman" w:eastAsia="Times New Roman" w:hAnsi="Times New Roman" w:cs="Times New Roman"/>
          <w:sz w:val="28"/>
          <w:szCs w:val="28"/>
        </w:rPr>
        <w:t xml:space="preserve"> стратегия сопоставления прогнозов с лицами на</w:t>
      </w:r>
      <w:r>
        <w:rPr>
          <w:rFonts w:ascii="Times New Roman" w:eastAsia="Times New Roman" w:hAnsi="Times New Roman" w:cs="Times New Roman"/>
          <w:sz w:val="28"/>
          <w:szCs w:val="28"/>
        </w:rPr>
        <w:br/>
      </w:r>
      <w:r w:rsidR="0092573A">
        <w:rPr>
          <w:rFonts w:ascii="Times New Roman" w:eastAsia="Times New Roman" w:hAnsi="Times New Roman" w:cs="Times New Roman"/>
          <w:sz w:val="28"/>
          <w:szCs w:val="28"/>
        </w:rPr>
        <w:t xml:space="preserve">изображении. </w:t>
      </w:r>
    </w:p>
    <w:p w14:paraId="710CF164" w14:textId="62C932E0"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Модуль расширения карт характеристик</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Структура </w:t>
      </w:r>
      <w:r w:rsidRPr="00E55D2F">
        <w:rPr>
          <w:rFonts w:ascii="Times New Roman" w:eastAsia="Times New Roman" w:hAnsi="Times New Roman" w:cs="Times New Roman"/>
          <w:i/>
          <w:sz w:val="28"/>
          <w:szCs w:val="28"/>
        </w:rPr>
        <w:t>DSFD</w:t>
      </w:r>
      <w:r>
        <w:rPr>
          <w:rFonts w:ascii="Times New Roman" w:eastAsia="Times New Roman" w:hAnsi="Times New Roman" w:cs="Times New Roman"/>
          <w:sz w:val="28"/>
          <w:szCs w:val="28"/>
        </w:rPr>
        <w:t xml:space="preserve"> показана на рисунке 1.3. Он использует ту же </w:t>
      </w:r>
      <w:proofErr w:type="spellStart"/>
      <w:r>
        <w:rPr>
          <w:rFonts w:ascii="Times New Roman" w:eastAsia="Times New Roman" w:hAnsi="Times New Roman" w:cs="Times New Roman"/>
          <w:sz w:val="28"/>
          <w:szCs w:val="28"/>
        </w:rPr>
        <w:t>бэкбон</w:t>
      </w:r>
      <w:proofErr w:type="spellEnd"/>
      <w:r>
        <w:rPr>
          <w:rFonts w:ascii="Times New Roman" w:eastAsia="Times New Roman" w:hAnsi="Times New Roman" w:cs="Times New Roman"/>
          <w:sz w:val="28"/>
          <w:szCs w:val="28"/>
        </w:rPr>
        <w:t xml:space="preserve"> сеть, что и сеть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Одним из ключевых отличий здесь является то, что шесть карт характеристик на разной глубине преобразуются в шесть «улучшенных» карт характеристик с помощью модуля, который авторы называют модуль расширения карт характеристик. Цель этого модуля – снабдить классификаторы объектов и регрессоры бокса более гибкими и надежными характеристиками</w:t>
      </w:r>
      <w:r w:rsidR="00F13DF8" w:rsidRPr="00F13DF8">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 xml:space="preserve">. </w:t>
      </w:r>
    </w:p>
    <w:p w14:paraId="18958736" w14:textId="77777777" w:rsidR="0092573A" w:rsidRDefault="0092573A" w:rsidP="00595665">
      <w:pPr>
        <w:ind w:firstLine="720"/>
        <w:jc w:val="both"/>
        <w:rPr>
          <w:rFonts w:ascii="Times New Roman" w:eastAsia="Times New Roman" w:hAnsi="Times New Roman" w:cs="Times New Roman"/>
          <w:sz w:val="28"/>
          <w:szCs w:val="28"/>
        </w:rPr>
      </w:pPr>
    </w:p>
    <w:p w14:paraId="3B70DC16" w14:textId="77777777" w:rsidR="0092573A" w:rsidRDefault="0092573A" w:rsidP="00595665">
      <w:pPr>
        <w:jc w:val="center"/>
      </w:pPr>
      <w:r w:rsidRPr="003E54E8">
        <w:rPr>
          <w:noProof/>
        </w:rPr>
        <w:drawing>
          <wp:inline distT="114300" distB="114300" distL="114300" distR="114300" wp14:anchorId="424A4BA1" wp14:editId="37443163">
            <wp:extent cx="4844888" cy="2157213"/>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3820" r="5207" b="15001"/>
                    <a:stretch>
                      <a:fillRect/>
                    </a:stretch>
                  </pic:blipFill>
                  <pic:spPr>
                    <a:xfrm>
                      <a:off x="0" y="0"/>
                      <a:ext cx="4844888" cy="2157213"/>
                    </a:xfrm>
                    <a:prstGeom prst="rect">
                      <a:avLst/>
                    </a:prstGeom>
                    <a:ln/>
                  </pic:spPr>
                </pic:pic>
              </a:graphicData>
            </a:graphic>
          </wp:inline>
        </w:drawing>
      </w:r>
    </w:p>
    <w:p w14:paraId="73B81E0B" w14:textId="77777777" w:rsidR="0092573A" w:rsidRDefault="0092573A" w:rsidP="00595665">
      <w:pPr>
        <w:jc w:val="center"/>
        <w:rPr>
          <w:rFonts w:ascii="Times New Roman" w:eastAsia="Times New Roman" w:hAnsi="Times New Roman" w:cs="Times New Roman"/>
          <w:sz w:val="28"/>
          <w:szCs w:val="28"/>
        </w:rPr>
      </w:pPr>
    </w:p>
    <w:p w14:paraId="796574F8" w14:textId="655D3BA2" w:rsidR="0092573A" w:rsidRPr="00723F02" w:rsidRDefault="0092573A" w:rsidP="00595665">
      <w:pPr>
        <w:jc w:val="center"/>
        <w:rPr>
          <w:rFonts w:ascii="Times New Roman" w:eastAsia="Times New Roman" w:hAnsi="Times New Roman" w:cs="Times New Roman"/>
          <w:b/>
          <w:sz w:val="24"/>
          <w:szCs w:val="28"/>
          <w:lang w:val="ru-RU"/>
          <w:rPrChange w:id="9" w:author="Олег Аксенов" w:date="2021-04-17T17:43:00Z">
            <w:rPr>
              <w:rFonts w:ascii="Times New Roman" w:eastAsia="Times New Roman" w:hAnsi="Times New Roman" w:cs="Times New Roman"/>
              <w:b/>
              <w:sz w:val="24"/>
              <w:szCs w:val="28"/>
              <w:lang w:val="en-US"/>
            </w:rPr>
          </w:rPrChange>
        </w:rPr>
      </w:pPr>
      <w:r w:rsidRPr="00440D8C">
        <w:rPr>
          <w:rFonts w:ascii="Times New Roman" w:eastAsia="Times New Roman" w:hAnsi="Times New Roman" w:cs="Times New Roman"/>
          <w:b/>
          <w:sz w:val="24"/>
          <w:szCs w:val="28"/>
        </w:rPr>
        <w:t xml:space="preserve">Рисунок 1.3 – Структура </w:t>
      </w:r>
      <w:r w:rsidRPr="00E55D2F">
        <w:rPr>
          <w:rFonts w:ascii="Times New Roman" w:eastAsia="Times New Roman" w:hAnsi="Times New Roman" w:cs="Times New Roman"/>
          <w:b/>
          <w:i/>
          <w:sz w:val="24"/>
          <w:szCs w:val="28"/>
        </w:rPr>
        <w:t>DSFD</w:t>
      </w:r>
      <w:r w:rsidR="00F13DF8" w:rsidRPr="00723F02">
        <w:rPr>
          <w:rFonts w:ascii="Times New Roman" w:eastAsia="Times New Roman" w:hAnsi="Times New Roman" w:cs="Times New Roman"/>
          <w:b/>
          <w:i/>
          <w:sz w:val="24"/>
          <w:szCs w:val="28"/>
          <w:lang w:val="ru-RU"/>
          <w:rPrChange w:id="10" w:author="Олег Аксенов" w:date="2021-04-17T17:43:00Z">
            <w:rPr>
              <w:rFonts w:ascii="Times New Roman" w:eastAsia="Times New Roman" w:hAnsi="Times New Roman" w:cs="Times New Roman"/>
              <w:b/>
              <w:i/>
              <w:sz w:val="24"/>
              <w:szCs w:val="28"/>
              <w:lang w:val="en-US"/>
            </w:rPr>
          </w:rPrChange>
        </w:rPr>
        <w:t xml:space="preserve"> </w:t>
      </w:r>
      <w:r w:rsidR="00F13DF8" w:rsidRPr="00723F02">
        <w:rPr>
          <w:rFonts w:ascii="Times New Roman" w:eastAsia="Times New Roman" w:hAnsi="Times New Roman" w:cs="Times New Roman"/>
          <w:b/>
          <w:sz w:val="24"/>
          <w:szCs w:val="28"/>
          <w:lang w:val="ru-RU"/>
          <w:rPrChange w:id="11" w:author="Олег Аксенов" w:date="2021-04-17T17:43:00Z">
            <w:rPr>
              <w:rFonts w:ascii="Times New Roman" w:eastAsia="Times New Roman" w:hAnsi="Times New Roman" w:cs="Times New Roman"/>
              <w:b/>
              <w:sz w:val="24"/>
              <w:szCs w:val="28"/>
              <w:lang w:val="en-US"/>
            </w:rPr>
          </w:rPrChange>
        </w:rPr>
        <w:t>[13]</w:t>
      </w:r>
    </w:p>
    <w:p w14:paraId="44453A5D" w14:textId="77777777" w:rsidR="0092573A" w:rsidRDefault="0092573A" w:rsidP="00595665">
      <w:pPr>
        <w:jc w:val="both"/>
        <w:rPr>
          <w:rFonts w:ascii="Times New Roman" w:eastAsia="Times New Roman" w:hAnsi="Times New Roman" w:cs="Times New Roman"/>
          <w:sz w:val="28"/>
          <w:szCs w:val="28"/>
        </w:rPr>
      </w:pPr>
    </w:p>
    <w:p w14:paraId="2EDCEDC2" w14:textId="76E0DA2E"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Как и в архитектуре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для каждого входного изображения вычисляются 6 карт характеристик. Они называются исходным снимком характеристик (</w:t>
      </w:r>
      <w:proofErr w:type="spellStart"/>
      <w:r w:rsidRPr="00E55D2F">
        <w:rPr>
          <w:rFonts w:ascii="Times New Roman" w:eastAsia="Times New Roman" w:hAnsi="Times New Roman" w:cs="Times New Roman"/>
          <w:i/>
          <w:sz w:val="28"/>
          <w:szCs w:val="28"/>
        </w:rPr>
        <w:t>Original</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Feature</w:t>
      </w:r>
      <w:proofErr w:type="spellEnd"/>
      <w:r w:rsidRPr="00E55D2F">
        <w:rPr>
          <w:rFonts w:ascii="Times New Roman" w:eastAsia="Times New Roman" w:hAnsi="Times New Roman" w:cs="Times New Roman"/>
          <w:i/>
          <w:sz w:val="28"/>
          <w:szCs w:val="28"/>
        </w:rPr>
        <w:t xml:space="preserve"> </w:t>
      </w:r>
      <w:proofErr w:type="spellStart"/>
      <w:r w:rsidRPr="00E55D2F">
        <w:rPr>
          <w:rFonts w:ascii="Times New Roman" w:eastAsia="Times New Roman" w:hAnsi="Times New Roman" w:cs="Times New Roman"/>
          <w:i/>
          <w:sz w:val="28"/>
          <w:szCs w:val="28"/>
        </w:rPr>
        <w:t>Shot</w:t>
      </w:r>
      <w:proofErr w:type="spellEnd"/>
      <w:r>
        <w:rPr>
          <w:rFonts w:ascii="Times New Roman" w:eastAsia="Times New Roman" w:hAnsi="Times New Roman" w:cs="Times New Roman"/>
          <w:sz w:val="28"/>
          <w:szCs w:val="28"/>
        </w:rPr>
        <w:t xml:space="preserve">). Разница здесь в том, что эти карты характеристик преобразованы в расширенный снимок характеристик с помощью модуля улучшения характеристик, который показан на рисунке 1.4. Классификаторы и регрессоры обучаются и применяются как к исходной, так и к расширенной карте характеристик, но на изображении не показаны. </w:t>
      </w:r>
      <w:proofErr w:type="spellStart"/>
      <w:r w:rsidRPr="00E55D2F">
        <w:rPr>
          <w:rFonts w:ascii="Times New Roman" w:eastAsia="Times New Roman" w:hAnsi="Times New Roman" w:cs="Times New Roman"/>
          <w:i/>
          <w:sz w:val="28"/>
          <w:szCs w:val="28"/>
        </w:rPr>
        <w:t>First</w:t>
      </w:r>
      <w:proofErr w:type="spellEnd"/>
      <w:r>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Shot</w:t>
      </w:r>
      <w:proofErr w:type="spellEnd"/>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PAL</w:t>
      </w:r>
      <w:r>
        <w:rPr>
          <w:rFonts w:ascii="Times New Roman" w:eastAsia="Times New Roman" w:hAnsi="Times New Roman" w:cs="Times New Roman"/>
          <w:sz w:val="28"/>
          <w:szCs w:val="28"/>
        </w:rPr>
        <w:t xml:space="preserve"> и </w:t>
      </w:r>
      <w:proofErr w:type="spellStart"/>
      <w:r w:rsidRPr="00E55D2F">
        <w:rPr>
          <w:rFonts w:ascii="Times New Roman" w:eastAsia="Times New Roman" w:hAnsi="Times New Roman" w:cs="Times New Roman"/>
          <w:i/>
          <w:sz w:val="28"/>
          <w:szCs w:val="28"/>
        </w:rPr>
        <w:t>Second</w:t>
      </w:r>
      <w:proofErr w:type="spellEnd"/>
      <w:r>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Shot</w:t>
      </w:r>
      <w:proofErr w:type="spellEnd"/>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PAL</w:t>
      </w:r>
      <w:r>
        <w:rPr>
          <w:rFonts w:ascii="Times New Roman" w:eastAsia="Times New Roman" w:hAnsi="Times New Roman" w:cs="Times New Roman"/>
          <w:sz w:val="28"/>
          <w:szCs w:val="28"/>
        </w:rPr>
        <w:t xml:space="preserve"> – две функции потерь, оптимизированные во время обучения</w:t>
      </w:r>
      <w:r w:rsidR="00F13DF8" w:rsidRPr="00F13DF8">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 xml:space="preserve">. </w:t>
      </w:r>
    </w:p>
    <w:p w14:paraId="6C99FB7F" w14:textId="77777777" w:rsidR="0092573A" w:rsidRDefault="0092573A" w:rsidP="00595665">
      <w:pPr>
        <w:ind w:firstLine="720"/>
        <w:jc w:val="both"/>
        <w:rPr>
          <w:rFonts w:ascii="Times New Roman" w:eastAsia="Times New Roman" w:hAnsi="Times New Roman" w:cs="Times New Roman"/>
          <w:sz w:val="28"/>
          <w:szCs w:val="28"/>
        </w:rPr>
      </w:pPr>
    </w:p>
    <w:p w14:paraId="6A523709" w14:textId="77777777" w:rsidR="0092573A" w:rsidRDefault="0092573A" w:rsidP="00595665">
      <w:pPr>
        <w:jc w:val="center"/>
      </w:pPr>
      <w:r w:rsidRPr="003E54E8">
        <w:rPr>
          <w:noProof/>
        </w:rPr>
        <w:drawing>
          <wp:inline distT="114300" distB="114300" distL="114300" distR="114300" wp14:anchorId="4E2781E6" wp14:editId="5CAF33B6">
            <wp:extent cx="5391150" cy="2340000"/>
            <wp:effectExtent l="0" t="0" r="0" b="3175"/>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l="2657" t="6783" r="3322"/>
                    <a:stretch>
                      <a:fillRect/>
                    </a:stretch>
                  </pic:blipFill>
                  <pic:spPr>
                    <a:xfrm>
                      <a:off x="0" y="0"/>
                      <a:ext cx="5391150" cy="2340000"/>
                    </a:xfrm>
                    <a:prstGeom prst="rect">
                      <a:avLst/>
                    </a:prstGeom>
                    <a:ln/>
                  </pic:spPr>
                </pic:pic>
              </a:graphicData>
            </a:graphic>
          </wp:inline>
        </w:drawing>
      </w:r>
    </w:p>
    <w:p w14:paraId="6F1656DE" w14:textId="77777777" w:rsidR="0092573A" w:rsidRDefault="0092573A" w:rsidP="00595665">
      <w:pPr>
        <w:jc w:val="center"/>
        <w:rPr>
          <w:rFonts w:ascii="Times New Roman" w:eastAsia="Times New Roman" w:hAnsi="Times New Roman" w:cs="Times New Roman"/>
          <w:sz w:val="28"/>
          <w:szCs w:val="28"/>
        </w:rPr>
      </w:pPr>
    </w:p>
    <w:p w14:paraId="470F737E" w14:textId="18CB3D5E" w:rsidR="0092573A" w:rsidRPr="004A225A" w:rsidRDefault="0092573A" w:rsidP="00595665">
      <w:pPr>
        <w:jc w:val="center"/>
        <w:rPr>
          <w:rFonts w:ascii="Times New Roman" w:eastAsia="Times New Roman" w:hAnsi="Times New Roman" w:cs="Times New Roman"/>
          <w:b/>
          <w:sz w:val="24"/>
          <w:szCs w:val="28"/>
          <w:lang w:val="ru-RU"/>
        </w:rPr>
      </w:pPr>
      <w:r w:rsidRPr="00440D8C">
        <w:rPr>
          <w:rFonts w:ascii="Times New Roman" w:eastAsia="Times New Roman" w:hAnsi="Times New Roman" w:cs="Times New Roman"/>
          <w:b/>
          <w:sz w:val="24"/>
          <w:szCs w:val="28"/>
        </w:rPr>
        <w:t>Рисунок 1.4 – Модуль улучшения характеристик</w:t>
      </w:r>
      <w:r w:rsidR="00F13DF8" w:rsidRPr="004A225A">
        <w:rPr>
          <w:rFonts w:ascii="Times New Roman" w:eastAsia="Times New Roman" w:hAnsi="Times New Roman" w:cs="Times New Roman"/>
          <w:b/>
          <w:sz w:val="24"/>
          <w:szCs w:val="28"/>
          <w:lang w:val="ru-RU"/>
        </w:rPr>
        <w:t xml:space="preserve"> [13]</w:t>
      </w:r>
    </w:p>
    <w:p w14:paraId="36CE7188" w14:textId="77777777" w:rsidR="0092573A" w:rsidRDefault="0092573A" w:rsidP="00595665">
      <w:pPr>
        <w:ind w:firstLine="720"/>
        <w:jc w:val="center"/>
        <w:rPr>
          <w:rFonts w:ascii="Times New Roman" w:eastAsia="Times New Roman" w:hAnsi="Times New Roman" w:cs="Times New Roman"/>
          <w:sz w:val="28"/>
          <w:szCs w:val="28"/>
        </w:rPr>
      </w:pPr>
    </w:p>
    <w:p w14:paraId="28E63032" w14:textId="633B884C" w:rsidR="0092573A" w:rsidRPr="004A225A" w:rsidRDefault="0092573A" w:rsidP="00595665">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Для вычисления расширенной карты характеристик на заданной глубине базовой архитектуры требуется как карта характеристик на этом уровне глубины, так и карта характеристик на следующем уровне («верхняя карта характеристик, которая меньше)</w:t>
      </w:r>
      <w:r w:rsidR="004A225A" w:rsidRPr="004A225A">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w:t>
      </w:r>
    </w:p>
    <w:p w14:paraId="21D3B413" w14:textId="7463F4E5" w:rsidR="00440D8C" w:rsidRPr="00E967B8"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Как показано на рисунке 1.4, модуль начинается с поэлементного произведения карты объектов текущего уровня и версии карты объектов с повышенной дискретизацией на следующем уровне глубины. Полученная карта разделена на три части. Каждая из них подвергается серии из одной – трех расширенных сверток со скоростью 3, прежде чем снова объединиться в полную карту признаков того же размера, что и текущая входная карта. Расширенная свертка – это свертка, при которой ядро применяется не к соседним пикселям, а к пикселям, разделенным параметром скорости свертки. Как исходные, так и улучшенные карты характеристик загружаются в классификатор и регрессор, аналогичные тем, которые используются в архитектуре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Во время обучения результаты классификаторов и регрессоров обоих снимков используются для вычисления функции потерь для оптимизации: Прогрессивная потеря привязки первого снимка (</w:t>
      </w:r>
      <w:r w:rsidRPr="00E55D2F">
        <w:rPr>
          <w:rFonts w:ascii="Times New Roman" w:eastAsia="Times New Roman" w:hAnsi="Times New Roman" w:cs="Times New Roman"/>
          <w:i/>
          <w:sz w:val="28"/>
          <w:szCs w:val="28"/>
        </w:rPr>
        <w:t>PAL</w:t>
      </w:r>
      <w:r>
        <w:rPr>
          <w:rFonts w:ascii="Times New Roman" w:eastAsia="Times New Roman" w:hAnsi="Times New Roman" w:cs="Times New Roman"/>
          <w:sz w:val="28"/>
          <w:szCs w:val="28"/>
        </w:rPr>
        <w:t xml:space="preserve">) для исходного полнометражного снимка. Второй снимок </w:t>
      </w:r>
      <w:r w:rsidRPr="00E55D2F">
        <w:rPr>
          <w:rFonts w:ascii="Times New Roman" w:eastAsia="Times New Roman" w:hAnsi="Times New Roman" w:cs="Times New Roman"/>
          <w:i/>
          <w:sz w:val="28"/>
          <w:szCs w:val="28"/>
        </w:rPr>
        <w:t>PAL</w:t>
      </w:r>
      <w:r>
        <w:rPr>
          <w:rFonts w:ascii="Times New Roman" w:eastAsia="Times New Roman" w:hAnsi="Times New Roman" w:cs="Times New Roman"/>
          <w:sz w:val="28"/>
          <w:szCs w:val="28"/>
        </w:rPr>
        <w:t xml:space="preserve"> для </w:t>
      </w:r>
      <w:r>
        <w:rPr>
          <w:rFonts w:ascii="Times New Roman" w:eastAsia="Times New Roman" w:hAnsi="Times New Roman" w:cs="Times New Roman"/>
          <w:sz w:val="28"/>
          <w:szCs w:val="28"/>
        </w:rPr>
        <w:lastRenderedPageBreak/>
        <w:t>расширенного функционального снимка. Во время тестирования запускаются только классификаторы и регрессоры снимка улучшенной функции, которые рассматриваются как результат обнаружения</w:t>
      </w:r>
      <w:r w:rsidR="004A225A" w:rsidRPr="004A225A">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 xml:space="preserve">. </w:t>
      </w:r>
    </w:p>
    <w:p w14:paraId="51B0026F" w14:textId="0F69A715"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Прогрессивная потеря якоря</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Во время обучения архитектуры минимизация целевой функции сети – это взвешенная сумма двух функций потерь набора якорей (1.9)</w:t>
      </w:r>
      <w:r w:rsidR="004A225A" w:rsidRPr="004A225A">
        <w:rPr>
          <w:rFonts w:ascii="Times New Roman" w:eastAsia="Times New Roman" w:hAnsi="Times New Roman" w:cs="Times New Roman"/>
          <w:sz w:val="28"/>
          <w:szCs w:val="28"/>
          <w:lang w:val="ru-RU"/>
        </w:rPr>
        <w:t xml:space="preserve"> [13]</w:t>
      </w:r>
      <w:r>
        <w:rPr>
          <w:rFonts w:ascii="Times New Roman" w:eastAsia="Times New Roman" w:hAnsi="Times New Roman" w:cs="Times New Roman"/>
          <w:sz w:val="28"/>
          <w:szCs w:val="28"/>
        </w:rPr>
        <w:t xml:space="preserve">: </w:t>
      </w:r>
    </w:p>
    <w:p w14:paraId="685A4BBE" w14:textId="77777777" w:rsidR="005A310B" w:rsidRDefault="005A310B"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5A310B" w14:paraId="2CB954E5" w14:textId="77777777" w:rsidTr="00DA5AD2">
        <w:tc>
          <w:tcPr>
            <w:tcW w:w="8926" w:type="dxa"/>
          </w:tcPr>
          <w:p w14:paraId="6B1895AE" w14:textId="59964F7B" w:rsidR="005A310B" w:rsidRPr="00085CB5" w:rsidRDefault="0067711D" w:rsidP="00595665">
            <w:pPr>
              <w:jc w:val="both"/>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PAL</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FSL</m:t>
                    </m:r>
                  </m:sub>
                </m:sSub>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8"/>
                        <w:szCs w:val="28"/>
                        <w:lang w:val="ru-RU"/>
                      </w:rPr>
                      <m:t>sa</m:t>
                    </m:r>
                  </m:e>
                </m:d>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λ</m:t>
                    </m:r>
                    <m:r>
                      <m:rPr>
                        <m:scr m:val="script"/>
                      </m:rPr>
                      <w:rPr>
                        <w:rFonts w:ascii="Cambria Math" w:eastAsia="Times New Roman" w:hAnsi="Cambria Math" w:cs="Times New Roman"/>
                        <w:sz w:val="28"/>
                        <w:szCs w:val="28"/>
                        <w:lang w:val="ru-RU"/>
                      </w:rPr>
                      <m:t>L</m:t>
                    </m:r>
                  </m:e>
                  <m:sub>
                    <m:r>
                      <w:rPr>
                        <w:rFonts w:ascii="Cambria Math" w:eastAsia="Times New Roman" w:hAnsi="Cambria Math" w:cs="Times New Roman"/>
                        <w:sz w:val="28"/>
                        <w:szCs w:val="28"/>
                        <w:lang w:val="ru-RU"/>
                      </w:rPr>
                      <m:t>SSL</m:t>
                    </m:r>
                  </m:sub>
                </m:sSub>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8"/>
                        <w:szCs w:val="28"/>
                        <w:lang w:val="ru-RU"/>
                      </w:rPr>
                      <m:t>a</m:t>
                    </m:r>
                  </m:e>
                </m:d>
                <m:r>
                  <w:rPr>
                    <w:rFonts w:ascii="Cambria Math" w:eastAsia="Times New Roman" w:hAnsi="Cambria Math" w:cs="Times New Roman"/>
                    <w:sz w:val="28"/>
                    <w:szCs w:val="28"/>
                    <w:lang w:val="ru-RU"/>
                  </w:rPr>
                  <m:t>.</m:t>
                </m:r>
              </m:oMath>
            </m:oMathPara>
          </w:p>
        </w:tc>
        <w:tc>
          <w:tcPr>
            <w:tcW w:w="705" w:type="dxa"/>
            <w:vAlign w:val="center"/>
          </w:tcPr>
          <w:p w14:paraId="2933365D" w14:textId="77777777" w:rsidR="005A310B" w:rsidRPr="00FE0D49" w:rsidRDefault="005A310B"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(1.9)</w:t>
            </w:r>
          </w:p>
        </w:tc>
      </w:tr>
    </w:tbl>
    <w:p w14:paraId="5CFA9720" w14:textId="77777777" w:rsidR="005A310B" w:rsidRDefault="005A310B" w:rsidP="00595665">
      <w:pPr>
        <w:ind w:firstLine="720"/>
        <w:jc w:val="both"/>
        <w:rPr>
          <w:rFonts w:ascii="Times New Roman" w:eastAsia="Times New Roman" w:hAnsi="Times New Roman" w:cs="Times New Roman"/>
          <w:sz w:val="28"/>
          <w:szCs w:val="28"/>
        </w:rPr>
      </w:pPr>
    </w:p>
    <w:p w14:paraId="1484A0D6"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Каждый член этой целевой функции аналогичен функциям потерь при обнаружении, представленных в разделах об архитектурах обнаружения на основе RPN. Однако здесь используются два разных набора якорей: набор якорей </w:t>
      </w:r>
      <m:oMath>
        <m:r>
          <w:rPr>
            <w:rFonts w:ascii="Cambria Math" w:eastAsia="Times New Roman" w:hAnsi="Cambria Math" w:cs="Times New Roman"/>
            <w:sz w:val="28"/>
            <w:szCs w:val="28"/>
            <w:lang w:val="ru-RU"/>
          </w:rPr>
          <m:t>a</m:t>
        </m:r>
      </m:oMath>
      <w:r w:rsidR="005A310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используется для вычисления </w:t>
      </w:r>
      <w:proofErr w:type="spellStart"/>
      <w:r w:rsidRPr="004A225A">
        <w:rPr>
          <w:rFonts w:ascii="Times New Roman" w:eastAsia="Times New Roman" w:hAnsi="Times New Roman" w:cs="Times New Roman"/>
          <w:i/>
          <w:sz w:val="28"/>
          <w:szCs w:val="28"/>
        </w:rPr>
        <w:t>Second</w:t>
      </w:r>
      <w:proofErr w:type="spellEnd"/>
      <w:r w:rsidRPr="004A225A">
        <w:rPr>
          <w:rFonts w:ascii="Times New Roman" w:eastAsia="Times New Roman" w:hAnsi="Times New Roman" w:cs="Times New Roman"/>
          <w:i/>
          <w:sz w:val="28"/>
          <w:szCs w:val="28"/>
        </w:rPr>
        <w:t xml:space="preserve"> </w:t>
      </w:r>
      <w:proofErr w:type="spellStart"/>
      <w:r w:rsidRPr="004A225A">
        <w:rPr>
          <w:rFonts w:ascii="Times New Roman" w:eastAsia="Times New Roman" w:hAnsi="Times New Roman" w:cs="Times New Roman"/>
          <w:i/>
          <w:sz w:val="28"/>
          <w:szCs w:val="28"/>
        </w:rPr>
        <w:t>Shot</w:t>
      </w:r>
      <w:proofErr w:type="spellEnd"/>
      <w:r w:rsidRPr="004A225A">
        <w:rPr>
          <w:rFonts w:ascii="Times New Roman" w:eastAsia="Times New Roman" w:hAnsi="Times New Roman" w:cs="Times New Roman"/>
          <w:i/>
          <w:sz w:val="28"/>
          <w:szCs w:val="28"/>
        </w:rPr>
        <w:t xml:space="preserve"> </w:t>
      </w:r>
      <w:proofErr w:type="spellStart"/>
      <w:r w:rsidRPr="004A225A">
        <w:rPr>
          <w:rFonts w:ascii="Times New Roman" w:eastAsia="Times New Roman" w:hAnsi="Times New Roman" w:cs="Times New Roman"/>
          <w:i/>
          <w:sz w:val="28"/>
          <w:szCs w:val="28"/>
        </w:rPr>
        <w:t>Loss</w:t>
      </w:r>
      <w:proofErr w:type="spellEnd"/>
      <w:r>
        <w:rPr>
          <w:rFonts w:ascii="Times New Roman" w:eastAsia="Times New Roman" w:hAnsi="Times New Roman" w:cs="Times New Roman"/>
          <w:sz w:val="28"/>
          <w:szCs w:val="28"/>
        </w:rPr>
        <w:t xml:space="preserve"> (правый член). Меньший набор якорей </w:t>
      </w:r>
      <m:oMath>
        <m:r>
          <w:rPr>
            <w:rFonts w:ascii="Cambria Math" w:eastAsia="Times New Roman" w:hAnsi="Cambria Math" w:cs="Times New Roman"/>
            <w:sz w:val="28"/>
            <w:szCs w:val="28"/>
            <w:lang w:val="ru-RU"/>
          </w:rPr>
          <m:t>sa</m:t>
        </m:r>
      </m:oMath>
      <w:r w:rsidR="005A310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используется для вычисления </w:t>
      </w:r>
      <w:proofErr w:type="spellStart"/>
      <w:r w:rsidRPr="004A225A">
        <w:rPr>
          <w:rFonts w:ascii="Times New Roman" w:eastAsia="Times New Roman" w:hAnsi="Times New Roman" w:cs="Times New Roman"/>
          <w:i/>
          <w:sz w:val="28"/>
          <w:szCs w:val="28"/>
        </w:rPr>
        <w:t>First</w:t>
      </w:r>
      <w:proofErr w:type="spellEnd"/>
      <w:r w:rsidRPr="004A225A">
        <w:rPr>
          <w:rFonts w:ascii="Times New Roman" w:eastAsia="Times New Roman" w:hAnsi="Times New Roman" w:cs="Times New Roman"/>
          <w:i/>
          <w:sz w:val="28"/>
          <w:szCs w:val="28"/>
        </w:rPr>
        <w:t xml:space="preserve"> </w:t>
      </w:r>
      <w:proofErr w:type="spellStart"/>
      <w:r w:rsidRPr="004A225A">
        <w:rPr>
          <w:rFonts w:ascii="Times New Roman" w:eastAsia="Times New Roman" w:hAnsi="Times New Roman" w:cs="Times New Roman"/>
          <w:i/>
          <w:sz w:val="28"/>
          <w:szCs w:val="28"/>
        </w:rPr>
        <w:t>Shot</w:t>
      </w:r>
      <w:proofErr w:type="spellEnd"/>
      <w:r w:rsidRPr="004A225A">
        <w:rPr>
          <w:rFonts w:ascii="Times New Roman" w:eastAsia="Times New Roman" w:hAnsi="Times New Roman" w:cs="Times New Roman"/>
          <w:i/>
          <w:sz w:val="28"/>
          <w:szCs w:val="28"/>
        </w:rPr>
        <w:t xml:space="preserve"> </w:t>
      </w:r>
      <w:proofErr w:type="spellStart"/>
      <w:r w:rsidRPr="004A225A">
        <w:rPr>
          <w:rFonts w:ascii="Times New Roman" w:eastAsia="Times New Roman" w:hAnsi="Times New Roman" w:cs="Times New Roman"/>
          <w:i/>
          <w:sz w:val="28"/>
          <w:szCs w:val="28"/>
        </w:rPr>
        <w:t>Loss</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(левый член). </w:t>
      </w:r>
    </w:p>
    <w:p w14:paraId="3F1AEF09"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Поскольку каждая расширенная карта характеристик вычисляется с использованием как соответствующей исходной карты характеристик, так и более глубокой на один уровень исходной карты характеристик, восприимчивые поля карт характеристик на расширенном снимке (второй снимок) шире, чем в исходном снимке. В среднем лица, которые можно обнаружить на исходном снимке, меньше. Чтобы учесть эту разницу, используется меньший набор якорей при вычислении потери первого снимка. Как и в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xml:space="preserve">, для каждой карты характеристик используется разный масштаб якорей. Якорь расширенного кадра масштабируется вдвое больше якоря исходного кадра. Для всех якорей используется только один размер, 1:1.5, на основе статистики лиц. </w:t>
      </w:r>
    </w:p>
    <w:p w14:paraId="0750F614" w14:textId="5AE909F0"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Улучшенное сопоставление якорей</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Одна из основных проблем при обнаружении объектов и лиц заключается в том, что при выборе якорей обычно не удается должным образом покрыть пространство возможных форм и масштабов, которые может принять объект или лицо. Это приводит к значительному дисбалансу между количеством положительных и отрицательных ограничивающих боксов при обучении (гораздо больше отрицательных прямоугольников), что приводит к менее стабильной и медленной оптимизации регрессоров и классификаторов на каждой карте характеристик. Чтобы решить эту проблему и сделать модель более устойчивой к различным формам и размерам, подходы на основе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xml:space="preserve"> и </w:t>
      </w:r>
      <w:r w:rsidRPr="00E55D2F">
        <w:rPr>
          <w:rFonts w:ascii="Times New Roman" w:eastAsia="Times New Roman" w:hAnsi="Times New Roman" w:cs="Times New Roman"/>
          <w:i/>
          <w:sz w:val="28"/>
          <w:szCs w:val="28"/>
        </w:rPr>
        <w:t>RPN</w:t>
      </w:r>
      <w:r>
        <w:rPr>
          <w:rFonts w:ascii="Times New Roman" w:eastAsia="Times New Roman" w:hAnsi="Times New Roman" w:cs="Times New Roman"/>
          <w:sz w:val="28"/>
          <w:szCs w:val="28"/>
        </w:rPr>
        <w:t xml:space="preserve"> реализуют различные решения, от выбора предсказанных боксов с фиксированным положительным / отрицательным соотношением боксов до стратегий аугментации данных для изменения относительного соотношения объектов во входном изображении. Последний подход принят в </w:t>
      </w:r>
      <w:r w:rsidRPr="00E55D2F">
        <w:rPr>
          <w:rFonts w:ascii="Times New Roman" w:eastAsia="Times New Roman" w:hAnsi="Times New Roman" w:cs="Times New Roman"/>
          <w:i/>
          <w:sz w:val="28"/>
          <w:szCs w:val="28"/>
        </w:rPr>
        <w:t>DSFD</w:t>
      </w:r>
      <w:r>
        <w:rPr>
          <w:rFonts w:ascii="Times New Roman" w:eastAsia="Times New Roman" w:hAnsi="Times New Roman" w:cs="Times New Roman"/>
          <w:sz w:val="28"/>
          <w:szCs w:val="28"/>
        </w:rPr>
        <w:t xml:space="preserve">. Во время обучения с вероятностью 40% к входному изображению применяется </w:t>
      </w:r>
      <w:proofErr w:type="spellStart"/>
      <w:r w:rsidRPr="00E55D2F">
        <w:rPr>
          <w:rFonts w:ascii="Times New Roman" w:eastAsia="Times New Roman" w:hAnsi="Times New Roman" w:cs="Times New Roman"/>
          <w:i/>
          <w:sz w:val="28"/>
          <w:szCs w:val="28"/>
        </w:rPr>
        <w:t>anchor</w:t>
      </w:r>
      <w:proofErr w:type="spellEnd"/>
      <w:r w:rsidR="00440D8C">
        <w:rPr>
          <w:rFonts w:ascii="Times New Roman" w:eastAsia="Times New Roman" w:hAnsi="Times New Roman" w:cs="Times New Roman"/>
          <w:sz w:val="28"/>
          <w:szCs w:val="28"/>
          <w:lang w:val="ru-RU"/>
        </w:rPr>
        <w:t>-</w:t>
      </w:r>
      <w:proofErr w:type="spellStart"/>
      <w:r w:rsidRPr="00E55D2F">
        <w:rPr>
          <w:rFonts w:ascii="Times New Roman" w:eastAsia="Times New Roman" w:hAnsi="Times New Roman" w:cs="Times New Roman"/>
          <w:i/>
          <w:sz w:val="28"/>
          <w:szCs w:val="28"/>
        </w:rPr>
        <w:t>based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сэмплирование</w:t>
      </w:r>
      <w:proofErr w:type="spellEnd"/>
      <w:r>
        <w:rPr>
          <w:rFonts w:ascii="Times New Roman" w:eastAsia="Times New Roman" w:hAnsi="Times New Roman" w:cs="Times New Roman"/>
          <w:sz w:val="28"/>
          <w:szCs w:val="28"/>
        </w:rPr>
        <w:t xml:space="preserve"> (</w:t>
      </w:r>
      <w:proofErr w:type="spellStart"/>
      <w:r w:rsidRPr="00E55D2F">
        <w:rPr>
          <w:rFonts w:ascii="Times New Roman" w:eastAsia="Times New Roman" w:hAnsi="Times New Roman" w:cs="Times New Roman"/>
          <w:i/>
          <w:sz w:val="28"/>
          <w:szCs w:val="28"/>
        </w:rPr>
        <w:t>data</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anchor</w:t>
      </w:r>
      <w:proofErr w:type="spellEnd"/>
      <w:r w:rsidR="00440D8C" w:rsidRPr="00E55D2F">
        <w:rPr>
          <w:rFonts w:ascii="Times New Roman" w:eastAsia="Times New Roman" w:hAnsi="Times New Roman" w:cs="Times New Roman"/>
          <w:i/>
          <w:sz w:val="28"/>
          <w:szCs w:val="28"/>
          <w:lang w:val="ru-RU"/>
        </w:rPr>
        <w:t>-</w:t>
      </w:r>
      <w:proofErr w:type="spellStart"/>
      <w:r w:rsidRPr="00E55D2F">
        <w:rPr>
          <w:rFonts w:ascii="Times New Roman" w:eastAsia="Times New Roman" w:hAnsi="Times New Roman" w:cs="Times New Roman"/>
          <w:i/>
          <w:sz w:val="28"/>
          <w:szCs w:val="28"/>
        </w:rPr>
        <w:t>sampling</w:t>
      </w:r>
      <w:proofErr w:type="spellEnd"/>
      <w:r>
        <w:rPr>
          <w:rFonts w:ascii="Times New Roman" w:eastAsia="Times New Roman" w:hAnsi="Times New Roman" w:cs="Times New Roman"/>
          <w:sz w:val="28"/>
          <w:szCs w:val="28"/>
        </w:rPr>
        <w:t>)</w:t>
      </w:r>
      <w:r w:rsidR="004A225A" w:rsidRPr="004A225A">
        <w:rPr>
          <w:rFonts w:ascii="Times New Roman" w:eastAsia="Times New Roman" w:hAnsi="Times New Roman" w:cs="Times New Roman"/>
          <w:sz w:val="28"/>
          <w:szCs w:val="28"/>
          <w:lang w:val="ru-RU"/>
        </w:rPr>
        <w:t xml:space="preserve"> [</w:t>
      </w:r>
      <w:r w:rsidR="007162CB" w:rsidRPr="007162CB">
        <w:rPr>
          <w:rFonts w:ascii="Times New Roman" w:eastAsia="Times New Roman" w:hAnsi="Times New Roman" w:cs="Times New Roman"/>
          <w:sz w:val="28"/>
          <w:szCs w:val="28"/>
          <w:lang w:val="ru-RU"/>
        </w:rPr>
        <w:t>14</w:t>
      </w:r>
      <w:r w:rsidR="004A225A" w:rsidRPr="004A225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w:t>
      </w:r>
    </w:p>
    <w:p w14:paraId="47FD0D85" w14:textId="77777777" w:rsidR="0092573A" w:rsidRDefault="0092573A" w:rsidP="00595665">
      <w:pPr>
        <w:numPr>
          <w:ilvl w:val="0"/>
          <w:numId w:val="1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Случайно выбирается одно из реальных лиц на изображении. </w:t>
      </w:r>
    </w:p>
    <w:p w14:paraId="51FC8041" w14:textId="77777777" w:rsidR="0092573A" w:rsidRDefault="0092573A" w:rsidP="00595665">
      <w:pPr>
        <w:numPr>
          <w:ilvl w:val="0"/>
          <w:numId w:val="1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Один из возможных масштабов анкора во втором снимке выбирается случайным образом (масштаб анкора расширенного снимка функции – 16, 32, 64, 128, 256, 512. Изображение обрезается до </w:t>
      </w:r>
      <w:proofErr w:type="spellStart"/>
      <w:r>
        <w:rPr>
          <w:rFonts w:ascii="Times New Roman" w:eastAsia="Times New Roman" w:hAnsi="Times New Roman" w:cs="Times New Roman"/>
          <w:sz w:val="28"/>
          <w:szCs w:val="28"/>
        </w:rPr>
        <w:t>субизображения</w:t>
      </w:r>
      <w:proofErr w:type="spellEnd"/>
      <w:r>
        <w:rPr>
          <w:rFonts w:ascii="Times New Roman" w:eastAsia="Times New Roman" w:hAnsi="Times New Roman" w:cs="Times New Roman"/>
          <w:sz w:val="28"/>
          <w:szCs w:val="28"/>
        </w:rPr>
        <w:t xml:space="preserve">, содержащего выбранное лицо. </w:t>
      </w:r>
    </w:p>
    <w:p w14:paraId="5ED12EC1" w14:textId="77777777" w:rsidR="0092573A" w:rsidRDefault="0092573A" w:rsidP="00595665">
      <w:pPr>
        <w:numPr>
          <w:ilvl w:val="0"/>
          <w:numId w:val="1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Размер кадрирования выбирается таким образом, чтобы соотношение размеров между второстепенным изображением и выбранным лицом составляло </w:t>
      </w:r>
      <m:oMath>
        <m:r>
          <w:rPr>
            <w:rFonts w:ascii="Cambria Math" w:eastAsia="Times New Roman" w:hAnsi="Cambria Math" w:cs="Times New Roman"/>
            <w:sz w:val="28"/>
            <w:szCs w:val="28"/>
            <w:lang w:val="ru-RU"/>
          </w:rPr>
          <m:t>640/S</m:t>
        </m:r>
      </m:oMath>
      <w:r>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lang w:val="ru-RU"/>
          </w:rPr>
          <m:t>S</m:t>
        </m:r>
      </m:oMath>
      <w:r>
        <w:rPr>
          <w:rFonts w:ascii="Times New Roman" w:eastAsia="Times New Roman" w:hAnsi="Times New Roman" w:cs="Times New Roman"/>
          <w:sz w:val="28"/>
          <w:szCs w:val="28"/>
        </w:rPr>
        <w:t xml:space="preserve"> – выбранный масштаб. </w:t>
      </w:r>
    </w:p>
    <w:p w14:paraId="19FB8698" w14:textId="488578E3"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оставшейся вероятности ко входу применяется стратегия увеличения данных, аналогичная той, которая используется в </w:t>
      </w:r>
      <w:r w:rsidRPr="00E55D2F">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а именно</w:t>
      </w:r>
      <w:r w:rsidR="007162CB" w:rsidRPr="007162CB">
        <w:rPr>
          <w:rFonts w:ascii="Times New Roman" w:eastAsia="Times New Roman" w:hAnsi="Times New Roman" w:cs="Times New Roman"/>
          <w:sz w:val="28"/>
          <w:szCs w:val="28"/>
          <w:lang w:val="ru-RU"/>
        </w:rPr>
        <w:t xml:space="preserve"> [15]</w:t>
      </w:r>
      <w:r>
        <w:rPr>
          <w:rFonts w:ascii="Times New Roman" w:eastAsia="Times New Roman" w:hAnsi="Times New Roman" w:cs="Times New Roman"/>
          <w:sz w:val="28"/>
          <w:szCs w:val="28"/>
        </w:rPr>
        <w:t>:</w:t>
      </w:r>
    </w:p>
    <w:p w14:paraId="61673EF2" w14:textId="77777777" w:rsidR="0092573A" w:rsidRDefault="0092573A" w:rsidP="00595665">
      <w:pPr>
        <w:numPr>
          <w:ilvl w:val="0"/>
          <w:numId w:val="1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Произвольная обрезка входного изображения (в конечном итоге с минимальным перекрытием с объектом). Если объект присутствует, обрезка центрируется вокруг него. </w:t>
      </w:r>
    </w:p>
    <w:p w14:paraId="50E6BFED" w14:textId="77777777" w:rsidR="0092573A" w:rsidRDefault="0092573A" w:rsidP="00595665">
      <w:pPr>
        <w:numPr>
          <w:ilvl w:val="0"/>
          <w:numId w:val="1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Изменение размера до фиксированного размера. </w:t>
      </w:r>
    </w:p>
    <w:p w14:paraId="3F5DC429" w14:textId="77777777" w:rsidR="0092573A" w:rsidRDefault="0092573A" w:rsidP="00595665">
      <w:pPr>
        <w:numPr>
          <w:ilvl w:val="0"/>
          <w:numId w:val="1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Случайное зеркальное отражение. </w:t>
      </w:r>
    </w:p>
    <w:p w14:paraId="0B3B234D" w14:textId="77777777" w:rsidR="0092573A" w:rsidRDefault="0092573A" w:rsidP="00595665">
      <w:pPr>
        <w:numPr>
          <w:ilvl w:val="0"/>
          <w:numId w:val="1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Фотометрические искажения. </w:t>
      </w:r>
    </w:p>
    <w:p w14:paraId="76C6029B" w14:textId="77777777" w:rsidR="00E967B8" w:rsidRPr="00C4562B" w:rsidRDefault="00E967B8" w:rsidP="00595665">
      <w:pPr>
        <w:jc w:val="both"/>
        <w:rPr>
          <w:rFonts w:ascii="Times New Roman" w:eastAsia="Times New Roman" w:hAnsi="Times New Roman" w:cs="Times New Roman"/>
          <w:sz w:val="28"/>
          <w:szCs w:val="28"/>
          <w:lang w:val="en-US"/>
        </w:rPr>
      </w:pPr>
    </w:p>
    <w:p w14:paraId="255EF902" w14:textId="77777777" w:rsidR="0092573A" w:rsidRDefault="00A61DD2"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ru-RU"/>
        </w:rPr>
        <w:t>1</w:t>
      </w:r>
      <w:r w:rsidR="0092573A">
        <w:rPr>
          <w:rFonts w:ascii="Times New Roman" w:eastAsia="Times New Roman" w:hAnsi="Times New Roman" w:cs="Times New Roman"/>
          <w:b/>
          <w:sz w:val="28"/>
          <w:szCs w:val="28"/>
        </w:rPr>
        <w:t xml:space="preserve">.2 Описание </w:t>
      </w:r>
      <w:proofErr w:type="spellStart"/>
      <w:r w:rsidR="0092573A">
        <w:rPr>
          <w:rFonts w:ascii="Times New Roman" w:eastAsia="Times New Roman" w:hAnsi="Times New Roman" w:cs="Times New Roman"/>
          <w:b/>
          <w:sz w:val="28"/>
          <w:szCs w:val="28"/>
        </w:rPr>
        <w:t>датасетов</w:t>
      </w:r>
      <w:proofErr w:type="spellEnd"/>
    </w:p>
    <w:p w14:paraId="47838F94" w14:textId="422E7C49" w:rsidR="0092573A" w:rsidRDefault="0092573A" w:rsidP="00595665">
      <w:pPr>
        <w:ind w:firstLine="720"/>
        <w:jc w:val="both"/>
        <w:rPr>
          <w:rFonts w:ascii="Times New Roman" w:eastAsia="Times New Roman" w:hAnsi="Times New Roman" w:cs="Times New Roman"/>
          <w:b/>
          <w:sz w:val="28"/>
          <w:szCs w:val="28"/>
        </w:rPr>
      </w:pPr>
    </w:p>
    <w:p w14:paraId="48DD010A" w14:textId="77777777" w:rsidR="0011362B" w:rsidRPr="002A0A32" w:rsidRDefault="0011362B" w:rsidP="0011362B">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наиболее известные наборы данных для задачи детектирования лиц: </w:t>
      </w:r>
      <w:r w:rsidRPr="00E55D2F">
        <w:rPr>
          <w:rFonts w:ascii="Times New Roman" w:eastAsia="Times New Roman" w:hAnsi="Times New Roman" w:cs="Times New Roman"/>
          <w:b/>
          <w:i/>
          <w:sz w:val="28"/>
          <w:szCs w:val="28"/>
        </w:rPr>
        <w:t>WIDER</w:t>
      </w:r>
      <w:r>
        <w:rPr>
          <w:rFonts w:ascii="Times New Roman" w:eastAsia="Times New Roman" w:hAnsi="Times New Roman" w:cs="Times New Roman"/>
          <w:b/>
          <w:sz w:val="28"/>
          <w:szCs w:val="28"/>
        </w:rPr>
        <w:t xml:space="preserve"> </w:t>
      </w:r>
      <w:r w:rsidRPr="00E55D2F">
        <w:rPr>
          <w:rFonts w:ascii="Times New Roman" w:eastAsia="Times New Roman" w:hAnsi="Times New Roman" w:cs="Times New Roman"/>
          <w:b/>
          <w:i/>
          <w:sz w:val="28"/>
          <w:szCs w:val="28"/>
        </w:rPr>
        <w:t>FACE</w:t>
      </w:r>
      <w:r>
        <w:rPr>
          <w:rFonts w:ascii="Times New Roman" w:eastAsia="Times New Roman" w:hAnsi="Times New Roman" w:cs="Times New Roman"/>
          <w:b/>
          <w:i/>
          <w:sz w:val="28"/>
          <w:szCs w:val="28"/>
          <w:lang w:val="ru-RU"/>
        </w:rPr>
        <w:t xml:space="preserve"> </w:t>
      </w:r>
      <w:r w:rsidRPr="002A0A32">
        <w:rPr>
          <w:rFonts w:ascii="Times New Roman" w:eastAsia="Times New Roman" w:hAnsi="Times New Roman" w:cs="Times New Roman"/>
          <w:sz w:val="28"/>
          <w:szCs w:val="28"/>
          <w:lang w:val="ru-RU"/>
        </w:rPr>
        <w:t>и</w:t>
      </w:r>
      <w:r>
        <w:rPr>
          <w:rFonts w:ascii="Times New Roman" w:eastAsia="Times New Roman" w:hAnsi="Times New Roman" w:cs="Times New Roman"/>
          <w:b/>
          <w:i/>
          <w:sz w:val="28"/>
          <w:szCs w:val="28"/>
          <w:lang w:val="ru-RU"/>
        </w:rPr>
        <w:t xml:space="preserve"> </w:t>
      </w:r>
      <w:r w:rsidRPr="00350B88">
        <w:rPr>
          <w:rFonts w:ascii="Times New Roman" w:eastAsia="Times New Roman" w:hAnsi="Times New Roman" w:cs="Times New Roman"/>
          <w:b/>
          <w:i/>
          <w:sz w:val="28"/>
          <w:szCs w:val="28"/>
        </w:rPr>
        <w:t>FDDB</w:t>
      </w:r>
      <w:r>
        <w:rPr>
          <w:rFonts w:ascii="Times New Roman" w:eastAsia="Times New Roman" w:hAnsi="Times New Roman" w:cs="Times New Roman"/>
          <w:i/>
          <w:sz w:val="28"/>
          <w:szCs w:val="28"/>
          <w:lang w:val="ru-RU"/>
        </w:rPr>
        <w:t>.</w:t>
      </w:r>
    </w:p>
    <w:p w14:paraId="0C62E44C" w14:textId="77777777" w:rsidR="0011362B" w:rsidRPr="0011362B" w:rsidRDefault="0011362B" w:rsidP="00595665">
      <w:pPr>
        <w:ind w:firstLine="720"/>
        <w:jc w:val="both"/>
        <w:rPr>
          <w:rFonts w:ascii="Times New Roman" w:eastAsia="Times New Roman" w:hAnsi="Times New Roman" w:cs="Times New Roman"/>
          <w:b/>
          <w:sz w:val="28"/>
          <w:szCs w:val="28"/>
          <w:lang w:val="ru-RU"/>
        </w:rPr>
      </w:pPr>
    </w:p>
    <w:p w14:paraId="6BEC934E" w14:textId="77777777" w:rsidR="0011362B" w:rsidRPr="009C3FFF" w:rsidRDefault="0011362B" w:rsidP="0011362B">
      <w:pPr>
        <w:ind w:firstLine="720"/>
        <w:jc w:val="both"/>
        <w:rPr>
          <w:rFonts w:ascii="Times New Roman" w:eastAsia="Times New Roman" w:hAnsi="Times New Roman" w:cs="Times New Roman"/>
          <w:b/>
          <w:sz w:val="28"/>
          <w:szCs w:val="28"/>
          <w:lang w:val="ru-RU"/>
        </w:rPr>
      </w:pPr>
      <w:r w:rsidRPr="009C3FFF">
        <w:rPr>
          <w:rFonts w:ascii="Times New Roman" w:eastAsia="Times New Roman" w:hAnsi="Times New Roman" w:cs="Times New Roman"/>
          <w:b/>
          <w:sz w:val="28"/>
          <w:szCs w:val="28"/>
          <w:lang w:val="ru-RU"/>
        </w:rPr>
        <w:t xml:space="preserve">1.2.1 </w:t>
      </w:r>
      <w:r w:rsidRPr="009C3FFF">
        <w:rPr>
          <w:rFonts w:ascii="Times New Roman" w:eastAsia="Times New Roman" w:hAnsi="Times New Roman" w:cs="Times New Roman"/>
          <w:b/>
          <w:sz w:val="28"/>
          <w:szCs w:val="28"/>
        </w:rPr>
        <w:t xml:space="preserve">Набор данных </w:t>
      </w:r>
      <w:r w:rsidRPr="009C3FFF">
        <w:rPr>
          <w:rFonts w:ascii="Times New Roman" w:eastAsia="Times New Roman" w:hAnsi="Times New Roman" w:cs="Times New Roman"/>
          <w:b/>
          <w:i/>
          <w:sz w:val="28"/>
          <w:szCs w:val="28"/>
        </w:rPr>
        <w:t>WIDER</w:t>
      </w:r>
      <w:r w:rsidRPr="009C3FFF">
        <w:rPr>
          <w:rFonts w:ascii="Times New Roman" w:eastAsia="Times New Roman" w:hAnsi="Times New Roman" w:cs="Times New Roman"/>
          <w:b/>
          <w:sz w:val="28"/>
          <w:szCs w:val="28"/>
        </w:rPr>
        <w:t xml:space="preserve"> </w:t>
      </w:r>
      <w:r w:rsidRPr="009C3FFF">
        <w:rPr>
          <w:rFonts w:ascii="Times New Roman" w:eastAsia="Times New Roman" w:hAnsi="Times New Roman" w:cs="Times New Roman"/>
          <w:b/>
          <w:i/>
          <w:sz w:val="28"/>
          <w:szCs w:val="28"/>
        </w:rPr>
        <w:t>FACE</w:t>
      </w:r>
    </w:p>
    <w:p w14:paraId="0B7C6320" w14:textId="77777777" w:rsidR="0011362B" w:rsidRDefault="0011362B" w:rsidP="00595665">
      <w:pPr>
        <w:ind w:firstLine="720"/>
        <w:jc w:val="both"/>
        <w:rPr>
          <w:rFonts w:ascii="Times New Roman" w:eastAsia="Times New Roman" w:hAnsi="Times New Roman" w:cs="Times New Roman"/>
          <w:b/>
          <w:sz w:val="28"/>
          <w:szCs w:val="28"/>
        </w:rPr>
      </w:pPr>
    </w:p>
    <w:p w14:paraId="489535B7" w14:textId="3E4164CC" w:rsidR="0011362B" w:rsidRDefault="0011362B" w:rsidP="0011362B">
      <w:pPr>
        <w:ind w:firstLine="720"/>
        <w:jc w:val="both"/>
        <w:rPr>
          <w:rFonts w:ascii="Times New Roman" w:eastAsia="Times New Roman" w:hAnsi="Times New Roman" w:cs="Times New Roman"/>
          <w:sz w:val="28"/>
          <w:szCs w:val="28"/>
        </w:rPr>
      </w:pPr>
      <w:r w:rsidRPr="0011362B">
        <w:rPr>
          <w:rFonts w:ascii="Times New Roman" w:eastAsia="Times New Roman" w:hAnsi="Times New Roman" w:cs="Times New Roman"/>
          <w:sz w:val="28"/>
          <w:szCs w:val="28"/>
        </w:rPr>
        <w:t xml:space="preserve">Набор данных </w:t>
      </w:r>
      <w:r w:rsidRPr="0011362B">
        <w:rPr>
          <w:rFonts w:ascii="Times New Roman" w:eastAsia="Times New Roman" w:hAnsi="Times New Roman" w:cs="Times New Roman"/>
          <w:b/>
          <w:i/>
          <w:sz w:val="28"/>
          <w:szCs w:val="28"/>
        </w:rPr>
        <w:t>WIDER</w:t>
      </w:r>
      <w:r w:rsidRPr="0011362B">
        <w:rPr>
          <w:rFonts w:ascii="Times New Roman" w:eastAsia="Times New Roman" w:hAnsi="Times New Roman" w:cs="Times New Roman"/>
          <w:b/>
          <w:sz w:val="28"/>
          <w:szCs w:val="28"/>
        </w:rPr>
        <w:t xml:space="preserve"> </w:t>
      </w:r>
      <w:r w:rsidRPr="0011362B">
        <w:rPr>
          <w:rFonts w:ascii="Times New Roman" w:eastAsia="Times New Roman" w:hAnsi="Times New Roman" w:cs="Times New Roman"/>
          <w:b/>
          <w:i/>
          <w:sz w:val="28"/>
          <w:szCs w:val="28"/>
        </w:rPr>
        <w:t>FACE</w:t>
      </w:r>
      <w:r w:rsidRPr="0011362B">
        <w:rPr>
          <w:rFonts w:ascii="Times New Roman" w:eastAsia="Times New Roman" w:hAnsi="Times New Roman" w:cs="Times New Roman"/>
          <w:sz w:val="28"/>
          <w:szCs w:val="28"/>
        </w:rPr>
        <w:t xml:space="preserve"> в настоящее время является крупнейшим набором данных по обнаружению лиц, изображения которого выбираются из общедоступного набора данных </w:t>
      </w:r>
      <w:r w:rsidRPr="0011362B">
        <w:rPr>
          <w:rFonts w:ascii="Times New Roman" w:eastAsia="Times New Roman" w:hAnsi="Times New Roman" w:cs="Times New Roman"/>
          <w:b/>
          <w:i/>
          <w:sz w:val="28"/>
          <w:szCs w:val="28"/>
        </w:rPr>
        <w:t>WIDER</w:t>
      </w:r>
      <w:r w:rsidRPr="001136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16</w:t>
      </w:r>
      <w:r w:rsidRPr="0011362B">
        <w:rPr>
          <w:rFonts w:ascii="Times New Roman" w:eastAsia="Times New Roman" w:hAnsi="Times New Roman" w:cs="Times New Roman"/>
          <w:sz w:val="28"/>
          <w:szCs w:val="28"/>
        </w:rPr>
        <w:t xml:space="preserve">]. В </w:t>
      </w:r>
      <w:proofErr w:type="spellStart"/>
      <w:r w:rsidRPr="0011362B">
        <w:rPr>
          <w:rFonts w:ascii="Times New Roman" w:eastAsia="Times New Roman" w:hAnsi="Times New Roman" w:cs="Times New Roman"/>
          <w:sz w:val="28"/>
          <w:szCs w:val="28"/>
        </w:rPr>
        <w:t>датасете</w:t>
      </w:r>
      <w:proofErr w:type="spellEnd"/>
      <w:r w:rsidRPr="0011362B">
        <w:rPr>
          <w:rFonts w:ascii="Times New Roman" w:eastAsia="Times New Roman" w:hAnsi="Times New Roman" w:cs="Times New Roman"/>
          <w:sz w:val="28"/>
          <w:szCs w:val="28"/>
        </w:rPr>
        <w:t xml:space="preserve"> 393</w:t>
      </w:r>
      <w:r w:rsidRPr="0011362B">
        <w:rPr>
          <w:rFonts w:ascii="Times New Roman" w:eastAsia="Times New Roman" w:hAnsi="Times New Roman" w:cs="Times New Roman"/>
          <w:sz w:val="28"/>
          <w:szCs w:val="28"/>
          <w:lang w:val="ru-RU"/>
        </w:rPr>
        <w:t> </w:t>
      </w:r>
      <w:r w:rsidRPr="0011362B">
        <w:rPr>
          <w:rFonts w:ascii="Times New Roman" w:eastAsia="Times New Roman" w:hAnsi="Times New Roman" w:cs="Times New Roman"/>
          <w:sz w:val="28"/>
          <w:szCs w:val="28"/>
        </w:rPr>
        <w:t xml:space="preserve">703 лица с высокой степенью вариативности в масштабе, позе и окклюзии, </w:t>
      </w:r>
      <w:r w:rsidRPr="0011362B">
        <w:rPr>
          <w:rFonts w:ascii="Times New Roman" w:eastAsia="Times New Roman" w:hAnsi="Times New Roman" w:cs="Times New Roman"/>
          <w:sz w:val="28"/>
          <w:szCs w:val="28"/>
          <w:lang w:val="ru-RU"/>
        </w:rPr>
        <w:t xml:space="preserve">представлены </w:t>
      </w:r>
      <w:r w:rsidRPr="0011362B">
        <w:rPr>
          <w:rFonts w:ascii="Times New Roman" w:eastAsia="Times New Roman" w:hAnsi="Times New Roman" w:cs="Times New Roman"/>
          <w:sz w:val="28"/>
          <w:szCs w:val="28"/>
        </w:rPr>
        <w:t>на</w:t>
      </w:r>
      <w:r w:rsidRPr="0011362B">
        <w:rPr>
          <w:rFonts w:ascii="Times New Roman" w:eastAsia="Times New Roman" w:hAnsi="Times New Roman" w:cs="Times New Roman"/>
          <w:sz w:val="28"/>
          <w:szCs w:val="28"/>
        </w:rPr>
        <w:br/>
        <w:t>рисунке 1.5.</w:t>
      </w:r>
      <w:r>
        <w:rPr>
          <w:rFonts w:ascii="Times New Roman" w:eastAsia="Times New Roman" w:hAnsi="Times New Roman" w:cs="Times New Roman"/>
          <w:sz w:val="28"/>
          <w:szCs w:val="28"/>
        </w:rPr>
        <w:t xml:space="preserve"> </w:t>
      </w:r>
    </w:p>
    <w:p w14:paraId="02196CFE" w14:textId="4674345C"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Методология сбора</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Набор данных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является подмножеством набора данных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007162CB" w:rsidRPr="007162CB">
        <w:rPr>
          <w:rFonts w:ascii="Times New Roman" w:eastAsia="Times New Roman" w:hAnsi="Times New Roman" w:cs="Times New Roman"/>
          <w:sz w:val="28"/>
          <w:szCs w:val="28"/>
          <w:lang w:val="ru-RU"/>
        </w:rPr>
        <w:t>16</w:t>
      </w:r>
      <w:r>
        <w:rPr>
          <w:rFonts w:ascii="Times New Roman" w:eastAsia="Times New Roman" w:hAnsi="Times New Roman" w:cs="Times New Roman"/>
          <w:sz w:val="28"/>
          <w:szCs w:val="28"/>
        </w:rPr>
        <w:t>]. Изображения в WIDER были собраны в следующие три этапа</w:t>
      </w:r>
      <w:r w:rsidR="007162CB">
        <w:rPr>
          <w:rFonts w:ascii="Times New Roman" w:eastAsia="Times New Roman" w:hAnsi="Times New Roman" w:cs="Times New Roman"/>
          <w:sz w:val="28"/>
          <w:szCs w:val="28"/>
          <w:lang w:val="en-US"/>
        </w:rPr>
        <w:t xml:space="preserve"> [18]</w:t>
      </w:r>
      <w:r>
        <w:rPr>
          <w:rFonts w:ascii="Times New Roman" w:eastAsia="Times New Roman" w:hAnsi="Times New Roman" w:cs="Times New Roman"/>
          <w:sz w:val="28"/>
          <w:szCs w:val="28"/>
        </w:rPr>
        <w:t xml:space="preserve">: </w:t>
      </w:r>
    </w:p>
    <w:p w14:paraId="24770C0A" w14:textId="3F26472B" w:rsidR="0092573A" w:rsidRDefault="0092573A" w:rsidP="00595665">
      <w:pPr>
        <w:numPr>
          <w:ilvl w:val="0"/>
          <w:numId w:val="21"/>
        </w:numPr>
        <w:tabs>
          <w:tab w:val="left" w:pos="993"/>
        </w:tabs>
        <w:ind w:left="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Категории событий были определены и выбраны в соответствии с крупномасштабной онтологией для мультимедиа (</w:t>
      </w:r>
      <w:r w:rsidRPr="00E55D2F">
        <w:rPr>
          <w:rFonts w:ascii="Times New Roman" w:eastAsia="Times New Roman" w:hAnsi="Times New Roman" w:cs="Times New Roman"/>
          <w:i/>
          <w:sz w:val="28"/>
          <w:szCs w:val="28"/>
        </w:rPr>
        <w:t>LSCOM</w:t>
      </w:r>
      <w:r>
        <w:rPr>
          <w:rFonts w:ascii="Times New Roman" w:eastAsia="Times New Roman" w:hAnsi="Times New Roman" w:cs="Times New Roman"/>
          <w:sz w:val="28"/>
          <w:szCs w:val="28"/>
        </w:rPr>
        <w:t>) [</w:t>
      </w:r>
      <w:r w:rsidR="007162CB" w:rsidRPr="007162CB">
        <w:rPr>
          <w:rFonts w:ascii="Times New Roman" w:eastAsia="Times New Roman" w:hAnsi="Times New Roman" w:cs="Times New Roman"/>
          <w:sz w:val="28"/>
          <w:szCs w:val="28"/>
          <w:lang w:val="ru-RU"/>
        </w:rPr>
        <w:t>17</w:t>
      </w:r>
      <w:r>
        <w:rPr>
          <w:rFonts w:ascii="Times New Roman" w:eastAsia="Times New Roman" w:hAnsi="Times New Roman" w:cs="Times New Roman"/>
          <w:sz w:val="28"/>
          <w:szCs w:val="28"/>
        </w:rPr>
        <w:t xml:space="preserve">], которая предоставляет около 1000 концепций, относящихся к анализу видео событий. </w:t>
      </w:r>
    </w:p>
    <w:p w14:paraId="0615A538" w14:textId="77777777" w:rsidR="0092573A" w:rsidRDefault="0092573A" w:rsidP="00595665">
      <w:pPr>
        <w:numPr>
          <w:ilvl w:val="0"/>
          <w:numId w:val="21"/>
        </w:numPr>
        <w:tabs>
          <w:tab w:val="left" w:pos="993"/>
        </w:tabs>
        <w:ind w:left="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Изображения извлекаются с помощью поисковых систем, таких как </w:t>
      </w:r>
      <w:proofErr w:type="spellStart"/>
      <w:r w:rsidRPr="00E55D2F">
        <w:rPr>
          <w:rFonts w:ascii="Times New Roman" w:eastAsia="Times New Roman" w:hAnsi="Times New Roman" w:cs="Times New Roman"/>
          <w:i/>
          <w:sz w:val="28"/>
          <w:szCs w:val="28"/>
        </w:rPr>
        <w:t>Google</w:t>
      </w:r>
      <w:proofErr w:type="spellEnd"/>
      <w:r>
        <w:rPr>
          <w:rFonts w:ascii="Times New Roman" w:eastAsia="Times New Roman" w:hAnsi="Times New Roman" w:cs="Times New Roman"/>
          <w:sz w:val="28"/>
          <w:szCs w:val="28"/>
        </w:rPr>
        <w:t xml:space="preserve"> и </w:t>
      </w:r>
      <w:proofErr w:type="spellStart"/>
      <w:r w:rsidRPr="00E55D2F">
        <w:rPr>
          <w:rFonts w:ascii="Times New Roman" w:eastAsia="Times New Roman" w:hAnsi="Times New Roman" w:cs="Times New Roman"/>
          <w:i/>
          <w:sz w:val="28"/>
          <w:szCs w:val="28"/>
        </w:rPr>
        <w:t>Bing</w:t>
      </w:r>
      <w:proofErr w:type="spellEnd"/>
      <w:r>
        <w:rPr>
          <w:rFonts w:ascii="Times New Roman" w:eastAsia="Times New Roman" w:hAnsi="Times New Roman" w:cs="Times New Roman"/>
          <w:sz w:val="28"/>
          <w:szCs w:val="28"/>
        </w:rPr>
        <w:t xml:space="preserve">. Для каждой категории было собрано от 1000 до 3000 изображений. </w:t>
      </w:r>
    </w:p>
    <w:p w14:paraId="077007B3" w14:textId="77777777" w:rsidR="0092573A" w:rsidRDefault="0092573A" w:rsidP="00595665">
      <w:pPr>
        <w:numPr>
          <w:ilvl w:val="0"/>
          <w:numId w:val="21"/>
        </w:numPr>
        <w:tabs>
          <w:tab w:val="left" w:pos="993"/>
        </w:tabs>
        <w:ind w:left="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Данные были очищены путем ручного изучения всех изображений и фильтрации изображений без человеческого лица. Затем похожие изображения </w:t>
      </w:r>
      <w:r>
        <w:rPr>
          <w:rFonts w:ascii="Times New Roman" w:eastAsia="Times New Roman" w:hAnsi="Times New Roman" w:cs="Times New Roman"/>
          <w:sz w:val="28"/>
          <w:szCs w:val="28"/>
        </w:rPr>
        <w:lastRenderedPageBreak/>
        <w:t xml:space="preserve">в каждой категории событий были удалены, чтобы обеспечить большее разнообразие во внешнем виде лиц. В итоге в набор данных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включено 3</w:t>
      </w:r>
      <w:r w:rsidR="00E55D2F">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203 изображения. Примеры изображений представлены на рисунке 1.5. На рисунке 1.6 отображена частота обнаружения при разном количестве предложений.</w:t>
      </w:r>
    </w:p>
    <w:p w14:paraId="6FE413E6" w14:textId="77777777" w:rsidR="000825D2" w:rsidRDefault="000825D2" w:rsidP="00595665">
      <w:pPr>
        <w:ind w:left="708"/>
        <w:jc w:val="both"/>
        <w:rPr>
          <w:rFonts w:ascii="Times New Roman" w:eastAsia="Times New Roman" w:hAnsi="Times New Roman" w:cs="Times New Roman"/>
          <w:sz w:val="28"/>
          <w:szCs w:val="28"/>
        </w:rPr>
      </w:pPr>
    </w:p>
    <w:p w14:paraId="1BDC4F66" w14:textId="77777777" w:rsidR="0092573A" w:rsidRDefault="0092573A" w:rsidP="00595665">
      <w:pPr>
        <w:jc w:val="center"/>
      </w:pPr>
      <w:r w:rsidRPr="000825D2">
        <w:rPr>
          <w:noProof/>
        </w:rPr>
        <w:drawing>
          <wp:inline distT="114300" distB="114300" distL="114300" distR="114300" wp14:anchorId="485FC12E" wp14:editId="1C82E96A">
            <wp:extent cx="4357688" cy="2656597"/>
            <wp:effectExtent l="0" t="0" r="0" b="0"/>
            <wp:docPr id="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4357688" cy="2656597"/>
                    </a:xfrm>
                    <a:prstGeom prst="rect">
                      <a:avLst/>
                    </a:prstGeom>
                    <a:ln/>
                  </pic:spPr>
                </pic:pic>
              </a:graphicData>
            </a:graphic>
          </wp:inline>
        </w:drawing>
      </w:r>
    </w:p>
    <w:p w14:paraId="6DDEC4CF" w14:textId="77777777" w:rsidR="0092573A" w:rsidRDefault="0092573A" w:rsidP="00595665">
      <w:pPr>
        <w:jc w:val="center"/>
        <w:rPr>
          <w:rFonts w:ascii="Times New Roman" w:eastAsia="Times New Roman" w:hAnsi="Times New Roman" w:cs="Times New Roman"/>
          <w:sz w:val="28"/>
          <w:szCs w:val="28"/>
        </w:rPr>
      </w:pPr>
    </w:p>
    <w:p w14:paraId="1631215A" w14:textId="4F2AAB81" w:rsidR="0092573A" w:rsidRPr="007162CB" w:rsidRDefault="0092573A" w:rsidP="00595665">
      <w:pPr>
        <w:jc w:val="center"/>
        <w:rPr>
          <w:rFonts w:ascii="Times New Roman" w:eastAsia="Times New Roman" w:hAnsi="Times New Roman" w:cs="Times New Roman"/>
          <w:b/>
          <w:sz w:val="24"/>
          <w:szCs w:val="28"/>
          <w:lang w:val="ru-RU"/>
        </w:rPr>
      </w:pPr>
      <w:r w:rsidRPr="00440D8C">
        <w:rPr>
          <w:rFonts w:ascii="Times New Roman" w:eastAsia="Times New Roman" w:hAnsi="Times New Roman" w:cs="Times New Roman"/>
          <w:b/>
          <w:sz w:val="24"/>
          <w:szCs w:val="28"/>
        </w:rPr>
        <w:t xml:space="preserve">Рисунок 1.5 – Примеры изображений набора данных </w:t>
      </w:r>
      <w:r w:rsidRPr="00E55D2F">
        <w:rPr>
          <w:rFonts w:ascii="Times New Roman" w:eastAsia="Times New Roman" w:hAnsi="Times New Roman" w:cs="Times New Roman"/>
          <w:b/>
          <w:i/>
          <w:sz w:val="24"/>
          <w:szCs w:val="28"/>
        </w:rPr>
        <w:t>WIDER FACE</w:t>
      </w:r>
      <w:r w:rsidR="007162CB" w:rsidRPr="007162CB">
        <w:rPr>
          <w:rFonts w:ascii="Times New Roman" w:eastAsia="Times New Roman" w:hAnsi="Times New Roman" w:cs="Times New Roman"/>
          <w:b/>
          <w:i/>
          <w:sz w:val="24"/>
          <w:szCs w:val="28"/>
          <w:lang w:val="ru-RU"/>
        </w:rPr>
        <w:t xml:space="preserve"> </w:t>
      </w:r>
      <w:r w:rsidR="007162CB" w:rsidRPr="007162CB">
        <w:rPr>
          <w:rFonts w:ascii="Times New Roman" w:eastAsia="Times New Roman" w:hAnsi="Times New Roman" w:cs="Times New Roman"/>
          <w:b/>
          <w:sz w:val="24"/>
          <w:szCs w:val="28"/>
          <w:lang w:val="ru-RU"/>
        </w:rPr>
        <w:t>[18]</w:t>
      </w:r>
    </w:p>
    <w:p w14:paraId="75D93FC0" w14:textId="77777777" w:rsidR="0092573A" w:rsidRDefault="0092573A" w:rsidP="00595665">
      <w:pPr>
        <w:jc w:val="both"/>
        <w:rPr>
          <w:rFonts w:ascii="Times New Roman" w:eastAsia="Times New Roman" w:hAnsi="Times New Roman" w:cs="Times New Roman"/>
          <w:sz w:val="28"/>
          <w:szCs w:val="28"/>
        </w:rPr>
      </w:pPr>
    </w:p>
    <w:p w14:paraId="2A6FA296" w14:textId="77777777" w:rsidR="0092573A" w:rsidRDefault="0092573A" w:rsidP="00595665">
      <w:pPr>
        <w:jc w:val="center"/>
      </w:pPr>
      <w:r w:rsidRPr="000825D2">
        <w:rPr>
          <w:noProof/>
        </w:rPr>
        <w:drawing>
          <wp:inline distT="114300" distB="114300" distL="114300" distR="114300" wp14:anchorId="654149F8" wp14:editId="14BF8D5B">
            <wp:extent cx="4843145" cy="3143250"/>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4843567" cy="3143524"/>
                    </a:xfrm>
                    <a:prstGeom prst="rect">
                      <a:avLst/>
                    </a:prstGeom>
                    <a:ln/>
                  </pic:spPr>
                </pic:pic>
              </a:graphicData>
            </a:graphic>
          </wp:inline>
        </w:drawing>
      </w:r>
    </w:p>
    <w:p w14:paraId="17BD1575" w14:textId="77777777" w:rsidR="0092573A" w:rsidRDefault="0092573A" w:rsidP="00595665">
      <w:pPr>
        <w:jc w:val="center"/>
        <w:rPr>
          <w:rFonts w:ascii="Times New Roman" w:eastAsia="Times New Roman" w:hAnsi="Times New Roman" w:cs="Times New Roman"/>
          <w:sz w:val="28"/>
          <w:szCs w:val="28"/>
        </w:rPr>
      </w:pPr>
    </w:p>
    <w:p w14:paraId="21E852B9" w14:textId="77777777" w:rsidR="007162CB" w:rsidRDefault="0092573A" w:rsidP="00595665">
      <w:pPr>
        <w:jc w:val="center"/>
        <w:rPr>
          <w:rFonts w:ascii="Times New Roman" w:eastAsia="Times New Roman" w:hAnsi="Times New Roman" w:cs="Times New Roman"/>
          <w:b/>
          <w:sz w:val="24"/>
          <w:szCs w:val="28"/>
        </w:rPr>
      </w:pPr>
      <w:r w:rsidRPr="00440D8C">
        <w:rPr>
          <w:rFonts w:ascii="Times New Roman" w:eastAsia="Times New Roman" w:hAnsi="Times New Roman" w:cs="Times New Roman"/>
          <w:b/>
          <w:sz w:val="24"/>
          <w:szCs w:val="28"/>
        </w:rPr>
        <w:tab/>
        <w:t>Рисунок 1.6 – Частота обнаружения при разном</w:t>
      </w:r>
    </w:p>
    <w:p w14:paraId="4BECEF7D" w14:textId="1E4A4290" w:rsidR="0092573A" w:rsidRPr="007162CB" w:rsidRDefault="0092573A" w:rsidP="000C4AE6">
      <w:pPr>
        <w:ind w:left="720"/>
        <w:jc w:val="center"/>
        <w:rPr>
          <w:rFonts w:ascii="Times New Roman" w:eastAsia="Times New Roman" w:hAnsi="Times New Roman" w:cs="Times New Roman"/>
          <w:b/>
          <w:sz w:val="24"/>
          <w:szCs w:val="28"/>
          <w:lang w:val="ru-RU"/>
        </w:rPr>
      </w:pPr>
      <w:r w:rsidRPr="00440D8C">
        <w:rPr>
          <w:rFonts w:ascii="Times New Roman" w:eastAsia="Times New Roman" w:hAnsi="Times New Roman" w:cs="Times New Roman"/>
          <w:b/>
          <w:sz w:val="24"/>
          <w:szCs w:val="28"/>
        </w:rPr>
        <w:t xml:space="preserve"> количестве предложений</w:t>
      </w:r>
      <w:r w:rsidR="007162CB" w:rsidRPr="007162CB">
        <w:rPr>
          <w:rFonts w:ascii="Times New Roman" w:eastAsia="Times New Roman" w:hAnsi="Times New Roman" w:cs="Times New Roman"/>
          <w:b/>
          <w:sz w:val="24"/>
          <w:szCs w:val="28"/>
          <w:lang w:val="ru-RU"/>
        </w:rPr>
        <w:t xml:space="preserve"> [18]</w:t>
      </w:r>
    </w:p>
    <w:p w14:paraId="5BAC5AE9" w14:textId="77777777" w:rsidR="0092573A" w:rsidRDefault="0092573A" w:rsidP="00595665">
      <w:pPr>
        <w:jc w:val="center"/>
        <w:rPr>
          <w:rFonts w:ascii="Times New Roman" w:eastAsia="Times New Roman" w:hAnsi="Times New Roman" w:cs="Times New Roman"/>
          <w:sz w:val="28"/>
          <w:szCs w:val="28"/>
        </w:rPr>
      </w:pPr>
    </w:p>
    <w:p w14:paraId="7E2887F0" w14:textId="0DF92260"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Предложения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xml:space="preserve">) генерируются с помощью </w:t>
      </w:r>
      <w:proofErr w:type="spellStart"/>
      <w:r w:rsidRPr="00E55D2F">
        <w:rPr>
          <w:rFonts w:ascii="Times New Roman" w:eastAsia="Times New Roman" w:hAnsi="Times New Roman" w:cs="Times New Roman"/>
          <w:i/>
          <w:sz w:val="28"/>
          <w:szCs w:val="28"/>
        </w:rPr>
        <w:t>Edgebox</w:t>
      </w:r>
      <w:proofErr w:type="spellEnd"/>
      <w:r>
        <w:rPr>
          <w:rFonts w:ascii="Times New Roman" w:eastAsia="Times New Roman" w:hAnsi="Times New Roman" w:cs="Times New Roman"/>
          <w:sz w:val="28"/>
          <w:szCs w:val="28"/>
        </w:rPr>
        <w:t xml:space="preserve"> [</w:t>
      </w:r>
      <w:r w:rsidR="007162CB" w:rsidRPr="00723F02">
        <w:rPr>
          <w:rFonts w:ascii="Times New Roman" w:eastAsia="Times New Roman" w:hAnsi="Times New Roman" w:cs="Times New Roman"/>
          <w:sz w:val="28"/>
          <w:szCs w:val="28"/>
          <w:lang w:val="ru-RU"/>
          <w:rPrChange w:id="12" w:author="Олег Аксенов" w:date="2021-04-17T17:43:00Z">
            <w:rPr>
              <w:rFonts w:ascii="Times New Roman" w:eastAsia="Times New Roman" w:hAnsi="Times New Roman" w:cs="Times New Roman"/>
              <w:sz w:val="28"/>
              <w:szCs w:val="28"/>
              <w:lang w:val="en-US"/>
            </w:rPr>
          </w:rPrChange>
        </w:rPr>
        <w:t>19</w:t>
      </w:r>
      <w:r>
        <w:rPr>
          <w:rFonts w:ascii="Times New Roman" w:eastAsia="Times New Roman" w:hAnsi="Times New Roman" w:cs="Times New Roman"/>
          <w:sz w:val="28"/>
          <w:szCs w:val="28"/>
        </w:rPr>
        <w:t xml:space="preserve">]. Обозначения по оси </w:t>
      </w:r>
      <m:oMath>
        <m:r>
          <w:rPr>
            <w:rFonts w:ascii="Cambria Math" w:eastAsia="Times New Roman" w:hAnsi="Cambria Math" w:cs="Times New Roman"/>
            <w:sz w:val="28"/>
            <w:szCs w:val="28"/>
            <w:lang w:val="ru-RU"/>
          </w:rPr>
          <m:t>Y</m:t>
        </m:r>
      </m:oMath>
      <w:r>
        <w:rPr>
          <w:rFonts w:ascii="Times New Roman" w:eastAsia="Times New Roman" w:hAnsi="Times New Roman" w:cs="Times New Roman"/>
          <w:sz w:val="28"/>
          <w:szCs w:val="28"/>
        </w:rPr>
        <w:t xml:space="preserve"> – уровень обнаружения. По Оси </w:t>
      </w:r>
      <m:oMath>
        <m:r>
          <w:rPr>
            <w:rFonts w:ascii="Cambria Math" w:eastAsia="Times New Roman" w:hAnsi="Cambria Math" w:cs="Times New Roman"/>
            <w:sz w:val="28"/>
            <w:szCs w:val="28"/>
          </w:rPr>
          <m:t>X</m:t>
        </m:r>
      </m:oMath>
      <w:r>
        <w:rPr>
          <w:rFonts w:ascii="Times New Roman" w:eastAsia="Times New Roman" w:hAnsi="Times New Roman" w:cs="Times New Roman"/>
          <w:sz w:val="28"/>
          <w:szCs w:val="28"/>
        </w:rPr>
        <w:t xml:space="preserve"> – среднее количество </w:t>
      </w:r>
      <w:r>
        <w:rPr>
          <w:rFonts w:ascii="Times New Roman" w:eastAsia="Times New Roman" w:hAnsi="Times New Roman" w:cs="Times New Roman"/>
          <w:sz w:val="28"/>
          <w:szCs w:val="28"/>
        </w:rPr>
        <w:lastRenderedPageBreak/>
        <w:t>предложений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на одно изображение. Чем ниже уровень обнаружения, тем сложнее. Мы показываем гистограммы степени обнаружения по количеству предложений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для различных настроек (</w:t>
      </w:r>
      <w:r w:rsidRPr="00E55D2F">
        <w:rPr>
          <w:rFonts w:ascii="Times New Roman" w:eastAsia="Times New Roman" w:hAnsi="Times New Roman" w:cs="Times New Roman"/>
          <w:i/>
          <w:sz w:val="28"/>
          <w:szCs w:val="28"/>
        </w:rPr>
        <w:t>a</w:t>
      </w:r>
      <w:r>
        <w:rPr>
          <w:rFonts w:ascii="Times New Roman" w:eastAsia="Times New Roman" w:hAnsi="Times New Roman" w:cs="Times New Roman"/>
          <w:sz w:val="28"/>
          <w:szCs w:val="28"/>
        </w:rPr>
        <w:t>) Различные наборы данных обнаружения лиц. (</w:t>
      </w:r>
      <w:r w:rsidR="00E55D2F" w:rsidRPr="00E55D2F">
        <w:rPr>
          <w:rFonts w:ascii="Times New Roman" w:eastAsia="Times New Roman" w:hAnsi="Times New Roman" w:cs="Times New Roman"/>
          <w:i/>
          <w:sz w:val="28"/>
          <w:szCs w:val="28"/>
          <w:lang w:val="en-US"/>
        </w:rPr>
        <w:t>b</w:t>
      </w:r>
      <w:r>
        <w:rPr>
          <w:rFonts w:ascii="Times New Roman" w:eastAsia="Times New Roman" w:hAnsi="Times New Roman" w:cs="Times New Roman"/>
          <w:sz w:val="28"/>
          <w:szCs w:val="28"/>
        </w:rPr>
        <w:t>) Уровень масштаба лиц. (</w:t>
      </w:r>
      <w:r w:rsidRPr="00E55D2F">
        <w:rPr>
          <w:rFonts w:ascii="Times New Roman" w:eastAsia="Times New Roman" w:hAnsi="Times New Roman" w:cs="Times New Roman"/>
          <w:i/>
          <w:sz w:val="28"/>
          <w:szCs w:val="28"/>
        </w:rPr>
        <w:t>c</w:t>
      </w:r>
      <w:r>
        <w:rPr>
          <w:rFonts w:ascii="Times New Roman" w:eastAsia="Times New Roman" w:hAnsi="Times New Roman" w:cs="Times New Roman"/>
          <w:sz w:val="28"/>
          <w:szCs w:val="28"/>
        </w:rPr>
        <w:t>) Уровень окклюзии. (</w:t>
      </w:r>
      <w:r w:rsidRPr="00E55D2F">
        <w:rPr>
          <w:rFonts w:ascii="Times New Roman" w:eastAsia="Times New Roman" w:hAnsi="Times New Roman" w:cs="Times New Roman"/>
          <w:i/>
          <w:sz w:val="28"/>
          <w:szCs w:val="28"/>
        </w:rPr>
        <w:t>d</w:t>
      </w:r>
      <w:r>
        <w:rPr>
          <w:rFonts w:ascii="Times New Roman" w:eastAsia="Times New Roman" w:hAnsi="Times New Roman" w:cs="Times New Roman"/>
          <w:sz w:val="28"/>
          <w:szCs w:val="28"/>
        </w:rPr>
        <w:t xml:space="preserve">) Уровень позы. </w:t>
      </w:r>
    </w:p>
    <w:p w14:paraId="73F40695" w14:textId="220E590C"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 xml:space="preserve">Свойства </w:t>
      </w:r>
      <w:r w:rsidRPr="002A0A32">
        <w:rPr>
          <w:rFonts w:ascii="Times New Roman" w:eastAsia="Times New Roman" w:hAnsi="Times New Roman" w:cs="Times New Roman"/>
          <w:b/>
          <w:i/>
          <w:sz w:val="28"/>
          <w:szCs w:val="28"/>
        </w:rPr>
        <w:t>WIDER FAC</w:t>
      </w:r>
      <w:r w:rsidRPr="00E55D2F">
        <w:rPr>
          <w:rFonts w:ascii="Times New Roman" w:eastAsia="Times New Roman" w:hAnsi="Times New Roman" w:cs="Times New Roman"/>
          <w:b/>
          <w:i/>
          <w:sz w:val="28"/>
          <w:szCs w:val="28"/>
        </w:rPr>
        <w:t>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Набор данных </w:t>
      </w:r>
      <w:r w:rsidRPr="00E55D2F">
        <w:rPr>
          <w:rFonts w:ascii="Times New Roman" w:eastAsia="Times New Roman" w:hAnsi="Times New Roman" w:cs="Times New Roman"/>
          <w:i/>
          <w:sz w:val="28"/>
          <w:szCs w:val="28"/>
        </w:rPr>
        <w:t>WIDER FACE</w:t>
      </w:r>
      <w:r>
        <w:rPr>
          <w:rFonts w:ascii="Times New Roman" w:eastAsia="Times New Roman" w:hAnsi="Times New Roman" w:cs="Times New Roman"/>
          <w:sz w:val="28"/>
          <w:szCs w:val="28"/>
        </w:rPr>
        <w:t xml:space="preserve"> является сложной задачей из</w:t>
      </w:r>
      <w:r w:rsidR="0011362B">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за больших различий в масштабе, окклюзии, позе и беспорядке фона. Эти факторы необходимы для определения требований к реальной системе. Для количественной оценки этих свойств используются общие подходы к предложению объектов [</w:t>
      </w:r>
      <w:r w:rsidR="00DB70D3" w:rsidRPr="00DB70D3">
        <w:rPr>
          <w:rFonts w:ascii="Times New Roman" w:eastAsia="Times New Roman" w:hAnsi="Times New Roman" w:cs="Times New Roman"/>
          <w:sz w:val="28"/>
          <w:szCs w:val="28"/>
          <w:lang w:val="ru-RU"/>
        </w:rPr>
        <w:t>19</w:t>
      </w:r>
      <w:r>
        <w:rPr>
          <w:rFonts w:ascii="Times New Roman" w:eastAsia="Times New Roman" w:hAnsi="Times New Roman" w:cs="Times New Roman"/>
          <w:sz w:val="28"/>
          <w:szCs w:val="28"/>
        </w:rPr>
        <w:t>], которые специально разработаны для обнаружения потенциальных объектов в анимации (лицо можно рассматривать как объект). Путем измерения количества предложений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xml:space="preserve">) по сравнению с уровнем их обнаружения, можно получить предварительную оценку сложности набора данных и потенциальной эффективности обнаружения. На рисунке 1.7 отображена гистограмма частоты обнаружения для разных категорий событий. </w:t>
      </w:r>
    </w:p>
    <w:p w14:paraId="73AD80D4" w14:textId="77777777" w:rsidR="0092573A" w:rsidRDefault="0092573A" w:rsidP="00595665">
      <w:pPr>
        <w:ind w:firstLine="720"/>
        <w:jc w:val="both"/>
        <w:rPr>
          <w:rFonts w:ascii="Times New Roman" w:eastAsia="Times New Roman" w:hAnsi="Times New Roman" w:cs="Times New Roman"/>
          <w:sz w:val="28"/>
          <w:szCs w:val="28"/>
        </w:rPr>
      </w:pPr>
    </w:p>
    <w:p w14:paraId="62344B36" w14:textId="77777777" w:rsidR="0092573A" w:rsidRDefault="0092573A" w:rsidP="00595665">
      <w:r w:rsidRPr="000825D2">
        <w:rPr>
          <w:noProof/>
        </w:rPr>
        <w:drawing>
          <wp:inline distT="114300" distB="114300" distL="114300" distR="114300" wp14:anchorId="139EA2DE" wp14:editId="47DAEB13">
            <wp:extent cx="5731200" cy="1905000"/>
            <wp:effectExtent l="0" t="0" r="0" b="0"/>
            <wp:docPr id="5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731200" cy="1905000"/>
                    </a:xfrm>
                    <a:prstGeom prst="rect">
                      <a:avLst/>
                    </a:prstGeom>
                    <a:ln/>
                  </pic:spPr>
                </pic:pic>
              </a:graphicData>
            </a:graphic>
          </wp:inline>
        </w:drawing>
      </w:r>
    </w:p>
    <w:p w14:paraId="0B363CBF" w14:textId="77777777" w:rsidR="0092573A" w:rsidRDefault="0092573A" w:rsidP="00595665">
      <w:pPr>
        <w:jc w:val="center"/>
        <w:rPr>
          <w:rFonts w:ascii="Times New Roman" w:eastAsia="Times New Roman" w:hAnsi="Times New Roman" w:cs="Times New Roman"/>
          <w:sz w:val="28"/>
          <w:szCs w:val="28"/>
        </w:rPr>
      </w:pPr>
    </w:p>
    <w:p w14:paraId="3AC534F8" w14:textId="77777777" w:rsidR="0092573A" w:rsidRPr="00440D8C" w:rsidRDefault="0092573A" w:rsidP="00595665">
      <w:pPr>
        <w:ind w:firstLine="720"/>
        <w:jc w:val="center"/>
        <w:rPr>
          <w:rFonts w:ascii="Times New Roman" w:eastAsia="Times New Roman" w:hAnsi="Times New Roman" w:cs="Times New Roman"/>
          <w:b/>
          <w:sz w:val="24"/>
          <w:szCs w:val="28"/>
        </w:rPr>
      </w:pPr>
      <w:r w:rsidRPr="00440D8C">
        <w:rPr>
          <w:rFonts w:ascii="Times New Roman" w:eastAsia="Times New Roman" w:hAnsi="Times New Roman" w:cs="Times New Roman"/>
          <w:b/>
          <w:sz w:val="24"/>
          <w:szCs w:val="28"/>
        </w:rPr>
        <w:t xml:space="preserve">Рисунок 1.7 – Гистограмма частоты обнаружения для разных </w:t>
      </w:r>
    </w:p>
    <w:p w14:paraId="3A8DCFCE" w14:textId="35A45C52" w:rsidR="0092573A" w:rsidRPr="00723F02" w:rsidRDefault="0092573A" w:rsidP="00595665">
      <w:pPr>
        <w:ind w:firstLine="720"/>
        <w:jc w:val="center"/>
        <w:rPr>
          <w:rFonts w:ascii="Times New Roman" w:eastAsia="Times New Roman" w:hAnsi="Times New Roman" w:cs="Times New Roman"/>
          <w:b/>
          <w:sz w:val="24"/>
          <w:szCs w:val="28"/>
          <w:lang w:val="ru-RU"/>
          <w:rPrChange w:id="13" w:author="Олег Аксенов" w:date="2021-04-17T17:43:00Z">
            <w:rPr>
              <w:rFonts w:ascii="Times New Roman" w:eastAsia="Times New Roman" w:hAnsi="Times New Roman" w:cs="Times New Roman"/>
              <w:b/>
              <w:sz w:val="24"/>
              <w:szCs w:val="28"/>
              <w:lang w:val="en-US"/>
            </w:rPr>
          </w:rPrChange>
        </w:rPr>
      </w:pPr>
      <w:r w:rsidRPr="00440D8C">
        <w:rPr>
          <w:rFonts w:ascii="Times New Roman" w:eastAsia="Times New Roman" w:hAnsi="Times New Roman" w:cs="Times New Roman"/>
          <w:b/>
          <w:sz w:val="24"/>
          <w:szCs w:val="28"/>
        </w:rPr>
        <w:t xml:space="preserve">категорий событий </w:t>
      </w:r>
      <w:r w:rsidR="00F13809" w:rsidRPr="00723F02">
        <w:rPr>
          <w:rFonts w:ascii="Times New Roman" w:eastAsia="Times New Roman" w:hAnsi="Times New Roman" w:cs="Times New Roman"/>
          <w:b/>
          <w:sz w:val="24"/>
          <w:szCs w:val="28"/>
          <w:lang w:val="ru-RU"/>
          <w:rPrChange w:id="14" w:author="Олег Аксенов" w:date="2021-04-17T17:43:00Z">
            <w:rPr>
              <w:rFonts w:ascii="Times New Roman" w:eastAsia="Times New Roman" w:hAnsi="Times New Roman" w:cs="Times New Roman"/>
              <w:b/>
              <w:sz w:val="24"/>
              <w:szCs w:val="28"/>
              <w:lang w:val="en-US"/>
            </w:rPr>
          </w:rPrChange>
        </w:rPr>
        <w:t>[8]</w:t>
      </w:r>
    </w:p>
    <w:p w14:paraId="6D69F723" w14:textId="77777777" w:rsidR="0092573A" w:rsidRDefault="0092573A" w:rsidP="00595665">
      <w:pPr>
        <w:ind w:firstLine="720"/>
        <w:jc w:val="both"/>
        <w:rPr>
          <w:rFonts w:ascii="Times New Roman" w:eastAsia="Times New Roman" w:hAnsi="Times New Roman" w:cs="Times New Roman"/>
          <w:sz w:val="28"/>
          <w:szCs w:val="28"/>
        </w:rPr>
      </w:pPr>
    </w:p>
    <w:p w14:paraId="153AE9BC"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Категории событий ранжируются в порядке возрастания на основе уровня обнаружения, когда количество предложений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xml:space="preserve">) фиксировано на уровне 10000. Категории событий </w:t>
      </w:r>
      <w:proofErr w:type="spellStart"/>
      <w:r w:rsidRPr="00E55D2F">
        <w:rPr>
          <w:rFonts w:ascii="Times New Roman" w:eastAsia="Times New Roman" w:hAnsi="Times New Roman" w:cs="Times New Roman"/>
          <w:i/>
          <w:sz w:val="28"/>
          <w:szCs w:val="28"/>
        </w:rPr>
        <w:t>Top</w:t>
      </w:r>
      <w:proofErr w:type="spellEnd"/>
      <w:r>
        <w:rPr>
          <w:rFonts w:ascii="Times New Roman" w:eastAsia="Times New Roman" w:hAnsi="Times New Roman" w:cs="Times New Roman"/>
          <w:sz w:val="28"/>
          <w:szCs w:val="28"/>
        </w:rPr>
        <w:t xml:space="preserve"> 1</w:t>
      </w:r>
      <w:r w:rsidR="00E55D2F" w:rsidRPr="00E55D2F">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20, 21</w:t>
      </w:r>
      <w:r w:rsidR="00E55D2F" w:rsidRPr="00E55D2F">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40, 41</w:t>
      </w:r>
      <w:r w:rsidR="00E55D2F" w:rsidRPr="00E55D2F">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60 обозначены синим, красным и зеленым цветом соответственно. Показаны примеры изображений для определенных классов событий. Ось </w:t>
      </w:r>
      <w:r w:rsidRPr="00E55D2F">
        <w:rPr>
          <w:rFonts w:ascii="Times New Roman" w:eastAsia="Times New Roman" w:hAnsi="Times New Roman" w:cs="Times New Roman"/>
          <w:i/>
          <w:sz w:val="28"/>
          <w:szCs w:val="28"/>
        </w:rPr>
        <w:t>Y</w:t>
      </w:r>
      <w:r>
        <w:rPr>
          <w:rFonts w:ascii="Times New Roman" w:eastAsia="Times New Roman" w:hAnsi="Times New Roman" w:cs="Times New Roman"/>
          <w:sz w:val="28"/>
          <w:szCs w:val="28"/>
        </w:rPr>
        <w:t xml:space="preserve"> обозначает частоту обнаружения. Ось </w:t>
      </w:r>
      <m:oMath>
        <m:r>
          <w:rPr>
            <w:rFonts w:ascii="Cambria Math" w:eastAsia="Times New Roman" w:hAnsi="Cambria Math" w:cs="Times New Roman"/>
            <w:sz w:val="28"/>
            <w:szCs w:val="28"/>
            <w:lang w:val="ru-RU"/>
          </w:rPr>
          <m:t>X</m:t>
        </m:r>
      </m:oMath>
      <w:r>
        <w:rPr>
          <w:rFonts w:ascii="Times New Roman" w:eastAsia="Times New Roman" w:hAnsi="Times New Roman" w:cs="Times New Roman"/>
          <w:sz w:val="28"/>
          <w:szCs w:val="28"/>
        </w:rPr>
        <w:t xml:space="preserve"> обозначает имя класса события. </w:t>
      </w:r>
    </w:p>
    <w:p w14:paraId="10259A0E"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Отдельно рассмотрим по чем варьируются лица в </w:t>
      </w:r>
      <w:proofErr w:type="spellStart"/>
      <w:r>
        <w:rPr>
          <w:rFonts w:ascii="Times New Roman" w:eastAsia="Times New Roman" w:hAnsi="Times New Roman" w:cs="Times New Roman"/>
          <w:sz w:val="28"/>
          <w:szCs w:val="28"/>
        </w:rPr>
        <w:t>датасете</w:t>
      </w:r>
      <w:proofErr w:type="spellEnd"/>
      <w:r>
        <w:rPr>
          <w:rFonts w:ascii="Times New Roman" w:eastAsia="Times New Roman" w:hAnsi="Times New Roman" w:cs="Times New Roman"/>
          <w:sz w:val="28"/>
          <w:szCs w:val="28"/>
        </w:rPr>
        <w:t>.</w:t>
      </w:r>
    </w:p>
    <w:p w14:paraId="0D93CCE0" w14:textId="7C2B9EFD" w:rsidR="0092573A" w:rsidRDefault="0092573A" w:rsidP="00595665">
      <w:pPr>
        <w:ind w:firstLine="720"/>
        <w:jc w:val="both"/>
        <w:rPr>
          <w:rFonts w:ascii="Times New Roman" w:eastAsia="Times New Roman" w:hAnsi="Times New Roman" w:cs="Times New Roman"/>
          <w:sz w:val="28"/>
          <w:szCs w:val="28"/>
        </w:rPr>
      </w:pPr>
      <w:r w:rsidRPr="0087175D">
        <w:rPr>
          <w:rFonts w:ascii="Times New Roman" w:eastAsia="Times New Roman" w:hAnsi="Times New Roman" w:cs="Times New Roman"/>
          <w:i/>
          <w:sz w:val="28"/>
          <w:szCs w:val="28"/>
        </w:rPr>
        <w:t>Общие</w:t>
      </w:r>
      <w:r w:rsidR="0087175D">
        <w:rPr>
          <w:rFonts w:ascii="Times New Roman" w:eastAsia="Times New Roman" w:hAnsi="Times New Roman" w:cs="Times New Roman"/>
          <w:i/>
          <w:sz w:val="28"/>
          <w:szCs w:val="28"/>
          <w:lang w:val="ru-RU"/>
        </w:rPr>
        <w:t xml:space="preserve"> критерии</w:t>
      </w:r>
      <w:r w:rsidRPr="0087175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На рисунке 1.6 (</w:t>
      </w:r>
      <w:r w:rsidRPr="00E55D2F">
        <w:rPr>
          <w:rFonts w:ascii="Times New Roman" w:eastAsia="Times New Roman" w:hAnsi="Times New Roman" w:cs="Times New Roman"/>
          <w:i/>
          <w:sz w:val="28"/>
          <w:szCs w:val="28"/>
        </w:rPr>
        <w:t>a</w:t>
      </w:r>
      <w:r>
        <w:rPr>
          <w:rFonts w:ascii="Times New Roman" w:eastAsia="Times New Roman" w:hAnsi="Times New Roman" w:cs="Times New Roman"/>
          <w:sz w:val="28"/>
          <w:szCs w:val="28"/>
        </w:rPr>
        <w:t xml:space="preserve">) показано, что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имеет гораздо более низкий уровень обнаружения по сравнению с другими наборами данных обнаружения лиц. Результаты показывают, что </w:t>
      </w:r>
      <w:r w:rsidRPr="00E55D2F">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 более сложный тест для обнаружения лиц по сравнению с существующими наборами </w:t>
      </w:r>
      <w:r>
        <w:rPr>
          <w:rFonts w:ascii="Times New Roman" w:eastAsia="Times New Roman" w:hAnsi="Times New Roman" w:cs="Times New Roman"/>
          <w:sz w:val="28"/>
          <w:szCs w:val="28"/>
        </w:rPr>
        <w:lastRenderedPageBreak/>
        <w:t xml:space="preserve">данных. Следуя принципам наборов данных </w:t>
      </w:r>
      <w:r w:rsidRPr="00E55D2F">
        <w:rPr>
          <w:rFonts w:ascii="Times New Roman" w:eastAsia="Times New Roman" w:hAnsi="Times New Roman" w:cs="Times New Roman"/>
          <w:i/>
          <w:sz w:val="28"/>
          <w:szCs w:val="28"/>
        </w:rPr>
        <w:t>KITTI</w:t>
      </w:r>
      <w:r>
        <w:rPr>
          <w:rFonts w:ascii="Times New Roman" w:eastAsia="Times New Roman" w:hAnsi="Times New Roman" w:cs="Times New Roman"/>
          <w:sz w:val="28"/>
          <w:szCs w:val="28"/>
        </w:rPr>
        <w:t xml:space="preserve">  и </w:t>
      </w:r>
      <w:r w:rsidRPr="00E55D2F">
        <w:rPr>
          <w:rFonts w:ascii="Times New Roman" w:eastAsia="Times New Roman" w:hAnsi="Times New Roman" w:cs="Times New Roman"/>
          <w:i/>
          <w:sz w:val="28"/>
          <w:szCs w:val="28"/>
        </w:rPr>
        <w:t>MALF</w:t>
      </w:r>
      <w:r>
        <w:rPr>
          <w:rFonts w:ascii="Times New Roman" w:eastAsia="Times New Roman" w:hAnsi="Times New Roman" w:cs="Times New Roman"/>
          <w:sz w:val="28"/>
          <w:szCs w:val="28"/>
        </w:rPr>
        <w:t xml:space="preserve">, мы определяем три уровня сложности: «Легкий», «Средний», «Жесткий» на основе уровня обнаружения </w:t>
      </w:r>
      <w:proofErr w:type="spellStart"/>
      <w:r w:rsidRPr="00E55D2F">
        <w:rPr>
          <w:rFonts w:ascii="Times New Roman" w:eastAsia="Times New Roman" w:hAnsi="Times New Roman" w:cs="Times New Roman"/>
          <w:i/>
          <w:sz w:val="28"/>
          <w:szCs w:val="28"/>
        </w:rPr>
        <w:t>EdgeBox</w:t>
      </w:r>
      <w:proofErr w:type="spellEnd"/>
      <w:r>
        <w:rPr>
          <w:rFonts w:ascii="Times New Roman" w:eastAsia="Times New Roman" w:hAnsi="Times New Roman" w:cs="Times New Roman"/>
          <w:sz w:val="28"/>
          <w:szCs w:val="28"/>
        </w:rPr>
        <w:t xml:space="preserve"> [</w:t>
      </w:r>
      <w:r w:rsidR="00F13809" w:rsidRPr="00F13809">
        <w:rPr>
          <w:rFonts w:ascii="Times New Roman" w:eastAsia="Times New Roman" w:hAnsi="Times New Roman" w:cs="Times New Roman"/>
          <w:sz w:val="28"/>
          <w:szCs w:val="28"/>
          <w:lang w:val="ru-RU"/>
        </w:rPr>
        <w:t>19</w:t>
      </w:r>
      <w:r>
        <w:rPr>
          <w:rFonts w:ascii="Times New Roman" w:eastAsia="Times New Roman" w:hAnsi="Times New Roman" w:cs="Times New Roman"/>
          <w:sz w:val="28"/>
          <w:szCs w:val="28"/>
        </w:rPr>
        <w:t>], как показано на рисунке 1.6 (</w:t>
      </w:r>
      <w:r w:rsidRPr="00E55D2F">
        <w:rPr>
          <w:rFonts w:ascii="Times New Roman" w:eastAsia="Times New Roman" w:hAnsi="Times New Roman" w:cs="Times New Roman"/>
          <w:i/>
          <w:sz w:val="28"/>
          <w:szCs w:val="28"/>
        </w:rPr>
        <w:t>а</w:t>
      </w:r>
      <w:r>
        <w:rPr>
          <w:rFonts w:ascii="Times New Roman" w:eastAsia="Times New Roman" w:hAnsi="Times New Roman" w:cs="Times New Roman"/>
          <w:sz w:val="28"/>
          <w:szCs w:val="28"/>
        </w:rPr>
        <w:t>). Средняя частота отзыва для этих трех уровней составляет 92%, 76% и 34% соответственно, при 8000 предложений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на изображение</w:t>
      </w:r>
      <w:r w:rsidR="00F13809">
        <w:rPr>
          <w:rFonts w:ascii="Times New Roman" w:eastAsia="Times New Roman" w:hAnsi="Times New Roman" w:cs="Times New Roman"/>
          <w:sz w:val="28"/>
          <w:szCs w:val="28"/>
          <w:lang w:val="ru-RU"/>
        </w:rPr>
        <w:t xml:space="preserve"> </w:t>
      </w:r>
      <w:r w:rsidR="00F13809" w:rsidRPr="00F13809">
        <w:rPr>
          <w:rFonts w:ascii="Times New Roman" w:eastAsia="Times New Roman" w:hAnsi="Times New Roman" w:cs="Times New Roman"/>
          <w:sz w:val="28"/>
          <w:szCs w:val="28"/>
          <w:lang w:val="ru-RU"/>
        </w:rPr>
        <w:t>[18]</w:t>
      </w:r>
      <w:r>
        <w:rPr>
          <w:rFonts w:ascii="Times New Roman" w:eastAsia="Times New Roman" w:hAnsi="Times New Roman" w:cs="Times New Roman"/>
          <w:sz w:val="28"/>
          <w:szCs w:val="28"/>
        </w:rPr>
        <w:t xml:space="preserve">. </w:t>
      </w:r>
    </w:p>
    <w:p w14:paraId="7A277348" w14:textId="2DC04D1B"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Масштаб</w:t>
      </w:r>
      <w:r>
        <w:rPr>
          <w:rFonts w:ascii="Times New Roman" w:eastAsia="Times New Roman" w:hAnsi="Times New Roman" w:cs="Times New Roman"/>
          <w:sz w:val="28"/>
          <w:szCs w:val="28"/>
        </w:rPr>
        <w:t>. Группируются лица по размеру изображения (высота в пикселях) по трем масштабам: малый (от 10 до 50 пикселей), средний (от 50 до 300 пикселей), большой (более 300 пикселей). Как видно из рисунка 1.6 (</w:t>
      </w:r>
      <w:r w:rsidRPr="00E55D2F">
        <w:rPr>
          <w:rFonts w:ascii="Times New Roman" w:eastAsia="Times New Roman" w:hAnsi="Times New Roman" w:cs="Times New Roman"/>
          <w:i/>
          <w:sz w:val="28"/>
          <w:szCs w:val="28"/>
        </w:rPr>
        <w:t>b</w:t>
      </w:r>
      <w:r>
        <w:rPr>
          <w:rFonts w:ascii="Times New Roman" w:eastAsia="Times New Roman" w:hAnsi="Times New Roman" w:cs="Times New Roman"/>
          <w:sz w:val="28"/>
          <w:szCs w:val="28"/>
        </w:rPr>
        <w:t>), большие и средние масштабы достигают высокой степени обнаружения (более 90%) с 8000 предложений по периметру. Для малых масштабов уровень обнаружения постоянно остается ниже 30%, даже если увеличивается количество предложений (</w:t>
      </w:r>
      <w:proofErr w:type="spellStart"/>
      <w:r w:rsidRPr="00E55D2F">
        <w:rPr>
          <w:rFonts w:ascii="Times New Roman" w:eastAsia="Times New Roman" w:hAnsi="Times New Roman" w:cs="Times New Roman"/>
          <w:i/>
          <w:sz w:val="28"/>
          <w:szCs w:val="28"/>
        </w:rPr>
        <w:t>proposals</w:t>
      </w:r>
      <w:proofErr w:type="spellEnd"/>
      <w:r>
        <w:rPr>
          <w:rFonts w:ascii="Times New Roman" w:eastAsia="Times New Roman" w:hAnsi="Times New Roman" w:cs="Times New Roman"/>
          <w:sz w:val="28"/>
          <w:szCs w:val="28"/>
        </w:rPr>
        <w:t>) до 10000</w:t>
      </w:r>
      <w:r w:rsidR="00F13809" w:rsidRPr="00F13809">
        <w:rPr>
          <w:rFonts w:ascii="Times New Roman" w:eastAsia="Times New Roman" w:hAnsi="Times New Roman" w:cs="Times New Roman"/>
          <w:sz w:val="28"/>
          <w:szCs w:val="28"/>
          <w:lang w:val="ru-RU"/>
        </w:rPr>
        <w:t xml:space="preserve"> [18]</w:t>
      </w:r>
      <w:r>
        <w:rPr>
          <w:rFonts w:ascii="Times New Roman" w:eastAsia="Times New Roman" w:hAnsi="Times New Roman" w:cs="Times New Roman"/>
          <w:sz w:val="28"/>
          <w:szCs w:val="28"/>
        </w:rPr>
        <w:t xml:space="preserve">. </w:t>
      </w:r>
    </w:p>
    <w:p w14:paraId="567E7D0D" w14:textId="33D8E1EF"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Окклюзия</w:t>
      </w:r>
      <w:r>
        <w:rPr>
          <w:rFonts w:ascii="Times New Roman" w:eastAsia="Times New Roman" w:hAnsi="Times New Roman" w:cs="Times New Roman"/>
          <w:sz w:val="28"/>
          <w:szCs w:val="28"/>
        </w:rPr>
        <w:t>. Окклюзия – важный фактор для оценки эффективности распознавания лиц. Окклюзию делят на без окклюзии, частичная окклюзия и сильная окклюзия. Конкретно в качестве экземпляров отбираем 10% лиц. Каждое лицо аннотировано двумя ограничивающими боксами, которые обозначают видимый и полный вид лица. Лицо определяется как «частично закрытое», если закрыто от 1% до 30% общей площади лица. Лицо с окклюзией более 30% помечается как «сильно окклюзия»</w:t>
      </w:r>
      <w:r w:rsidR="00F13809" w:rsidRPr="00723F02">
        <w:rPr>
          <w:rFonts w:ascii="Times New Roman" w:eastAsia="Times New Roman" w:hAnsi="Times New Roman" w:cs="Times New Roman"/>
          <w:sz w:val="28"/>
          <w:szCs w:val="28"/>
          <w:lang w:val="ru-RU"/>
          <w:rPrChange w:id="15" w:author="Олег Аксенов" w:date="2021-04-17T17:43:00Z">
            <w:rPr>
              <w:rFonts w:ascii="Times New Roman" w:eastAsia="Times New Roman" w:hAnsi="Times New Roman" w:cs="Times New Roman"/>
              <w:sz w:val="28"/>
              <w:szCs w:val="28"/>
              <w:lang w:val="en-US"/>
            </w:rPr>
          </w:rPrChange>
        </w:rPr>
        <w:t xml:space="preserve"> [20]</w:t>
      </w:r>
      <w:r>
        <w:rPr>
          <w:rFonts w:ascii="Times New Roman" w:eastAsia="Times New Roman" w:hAnsi="Times New Roman" w:cs="Times New Roman"/>
          <w:sz w:val="28"/>
          <w:szCs w:val="28"/>
        </w:rPr>
        <w:t>. На рисунке 1.5 показаны некоторые примеры частичных / тяжелых окклюзий. На рисунке 1.6 (</w:t>
      </w:r>
      <w:r w:rsidRPr="00E55D2F">
        <w:rPr>
          <w:rFonts w:ascii="Times New Roman" w:eastAsia="Times New Roman" w:hAnsi="Times New Roman" w:cs="Times New Roman"/>
          <w:i/>
          <w:sz w:val="28"/>
          <w:szCs w:val="28"/>
        </w:rPr>
        <w:t>c</w:t>
      </w:r>
      <w:r>
        <w:rPr>
          <w:rFonts w:ascii="Times New Roman" w:eastAsia="Times New Roman" w:hAnsi="Times New Roman" w:cs="Times New Roman"/>
          <w:sz w:val="28"/>
          <w:szCs w:val="28"/>
        </w:rPr>
        <w:t xml:space="preserve">) показано, что частота обнаружения уменьшается с увеличением уровня окклюзии. </w:t>
      </w:r>
    </w:p>
    <w:p w14:paraId="4D904B24" w14:textId="78C203BE"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Поза</w:t>
      </w:r>
      <w:r>
        <w:rPr>
          <w:rFonts w:ascii="Times New Roman" w:eastAsia="Times New Roman" w:hAnsi="Times New Roman" w:cs="Times New Roman"/>
          <w:sz w:val="28"/>
          <w:szCs w:val="28"/>
        </w:rPr>
        <w:t>. Подобно окклюзии, определено два уровня деформации позы, а именно типичную и атипичную. На рисунке 1.5 показаны лица типичной и нетипичной позы. Рисунок 1.6 (</w:t>
      </w:r>
      <w:r w:rsidRPr="00E55D2F">
        <w:rPr>
          <w:rFonts w:ascii="Times New Roman" w:eastAsia="Times New Roman" w:hAnsi="Times New Roman" w:cs="Times New Roman"/>
          <w:i/>
          <w:sz w:val="28"/>
          <w:szCs w:val="28"/>
        </w:rPr>
        <w:t>d</w:t>
      </w:r>
      <w:r>
        <w:rPr>
          <w:rFonts w:ascii="Times New Roman" w:eastAsia="Times New Roman" w:hAnsi="Times New Roman" w:cs="Times New Roman"/>
          <w:sz w:val="28"/>
          <w:szCs w:val="28"/>
        </w:rPr>
        <w:t>) предполагает, что лица в нетипичных позах распознать труднее</w:t>
      </w:r>
      <w:r w:rsidR="00F13809" w:rsidRPr="00F13809">
        <w:rPr>
          <w:rFonts w:ascii="Times New Roman" w:eastAsia="Times New Roman" w:hAnsi="Times New Roman" w:cs="Times New Roman"/>
          <w:sz w:val="28"/>
          <w:szCs w:val="28"/>
          <w:lang w:val="ru-RU"/>
        </w:rPr>
        <w:t xml:space="preserve"> [18]</w:t>
      </w:r>
      <w:r>
        <w:rPr>
          <w:rFonts w:ascii="Times New Roman" w:eastAsia="Times New Roman" w:hAnsi="Times New Roman" w:cs="Times New Roman"/>
          <w:sz w:val="28"/>
          <w:szCs w:val="28"/>
        </w:rPr>
        <w:t xml:space="preserve">. </w:t>
      </w:r>
    </w:p>
    <w:p w14:paraId="339F81BD" w14:textId="1041FF50" w:rsidR="0092573A" w:rsidRDefault="0092573A" w:rsidP="00595665">
      <w:pPr>
        <w:ind w:firstLine="720"/>
        <w:jc w:val="both"/>
        <w:rPr>
          <w:rFonts w:ascii="Times New Roman" w:eastAsia="Times New Roman" w:hAnsi="Times New Roman" w:cs="Times New Roman"/>
          <w:sz w:val="28"/>
          <w:szCs w:val="28"/>
        </w:rPr>
      </w:pPr>
      <w:r w:rsidRPr="002A0A32">
        <w:rPr>
          <w:rFonts w:ascii="Times New Roman" w:eastAsia="Times New Roman" w:hAnsi="Times New Roman" w:cs="Times New Roman"/>
          <w:i/>
          <w:sz w:val="28"/>
          <w:szCs w:val="28"/>
        </w:rPr>
        <w:t>События</w:t>
      </w:r>
      <w:r>
        <w:rPr>
          <w:rFonts w:ascii="Times New Roman" w:eastAsia="Times New Roman" w:hAnsi="Times New Roman" w:cs="Times New Roman"/>
          <w:sz w:val="28"/>
          <w:szCs w:val="28"/>
        </w:rPr>
        <w:t xml:space="preserve">. Разные события обычно связаны с разными сценами. </w:t>
      </w:r>
      <w:r w:rsidRPr="00350B88">
        <w:rPr>
          <w:rFonts w:ascii="Times New Roman" w:eastAsia="Times New Roman" w:hAnsi="Times New Roman" w:cs="Times New Roman"/>
          <w:i/>
          <w:sz w:val="28"/>
          <w:szCs w:val="28"/>
        </w:rPr>
        <w:t>WIDER</w:t>
      </w:r>
      <w:r>
        <w:rPr>
          <w:rFonts w:ascii="Times New Roman" w:eastAsia="Times New Roman" w:hAnsi="Times New Roman" w:cs="Times New Roman"/>
          <w:sz w:val="28"/>
          <w:szCs w:val="28"/>
        </w:rPr>
        <w:t xml:space="preserve"> </w:t>
      </w:r>
      <w:r w:rsidRPr="00E55D2F">
        <w:rPr>
          <w:rFonts w:ascii="Times New Roman" w:eastAsia="Times New Roman" w:hAnsi="Times New Roman" w:cs="Times New Roman"/>
          <w:i/>
          <w:sz w:val="28"/>
          <w:szCs w:val="28"/>
        </w:rPr>
        <w:t>FACE</w:t>
      </w:r>
      <w:r>
        <w:rPr>
          <w:rFonts w:ascii="Times New Roman" w:eastAsia="Times New Roman" w:hAnsi="Times New Roman" w:cs="Times New Roman"/>
          <w:sz w:val="28"/>
          <w:szCs w:val="28"/>
        </w:rPr>
        <w:t xml:space="preserve"> содержит 60 категорий событий, охватывающих большое количество сцен в реальном мире, как показано на рисунках 1.5 и 1.7. Чтобы оценить влияние события на обнаружение лица, мы характеризуем каждое событие тремя факторами: масштабом, окклюзией и позой. Для каждого фактора мы вычисляем частоту обнаружения для конкретного класса событий и затем ранжируем частоту обнаружения в порядке возрастания. По рангу события делятся на три группы: легкую (41</w:t>
      </w:r>
      <w:r w:rsidR="00440D8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60 классы), среднюю (21</w:t>
      </w:r>
      <w:r w:rsidR="00440D8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40 классы) и сложную (</w:t>
      </w:r>
      <w:r w:rsidR="00440D8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20 классы)</w:t>
      </w:r>
      <w:r w:rsidR="00F13809" w:rsidRPr="00723F02">
        <w:rPr>
          <w:rFonts w:ascii="Times New Roman" w:eastAsia="Times New Roman" w:hAnsi="Times New Roman" w:cs="Times New Roman"/>
          <w:sz w:val="28"/>
          <w:szCs w:val="28"/>
          <w:lang w:val="ru-RU"/>
          <w:rPrChange w:id="16" w:author="Олег Аксенов" w:date="2021-04-17T17:43:00Z">
            <w:rPr>
              <w:rFonts w:ascii="Times New Roman" w:eastAsia="Times New Roman" w:hAnsi="Times New Roman" w:cs="Times New Roman"/>
              <w:sz w:val="28"/>
              <w:szCs w:val="28"/>
              <w:lang w:val="en-US"/>
            </w:rPr>
          </w:rPrChange>
        </w:rPr>
        <w:t xml:space="preserve"> [18]</w:t>
      </w:r>
      <w:r>
        <w:rPr>
          <w:rFonts w:ascii="Times New Roman" w:eastAsia="Times New Roman" w:hAnsi="Times New Roman" w:cs="Times New Roman"/>
          <w:sz w:val="28"/>
          <w:szCs w:val="28"/>
        </w:rPr>
        <w:t>.</w:t>
      </w:r>
    </w:p>
    <w:p w14:paraId="4EEC6466" w14:textId="77777777" w:rsidR="0011362B" w:rsidRDefault="0011362B" w:rsidP="00595665">
      <w:pPr>
        <w:ind w:firstLine="720"/>
        <w:jc w:val="both"/>
        <w:rPr>
          <w:rFonts w:ascii="Times New Roman" w:eastAsia="Times New Roman" w:hAnsi="Times New Roman" w:cs="Times New Roman"/>
          <w:sz w:val="28"/>
          <w:szCs w:val="28"/>
        </w:rPr>
      </w:pPr>
    </w:p>
    <w:p w14:paraId="4A865A5C" w14:textId="77777777" w:rsidR="0011362B" w:rsidRPr="009C3FFF" w:rsidRDefault="0011362B" w:rsidP="0011362B">
      <w:pPr>
        <w:ind w:firstLine="720"/>
        <w:jc w:val="both"/>
        <w:rPr>
          <w:rFonts w:ascii="Times New Roman" w:eastAsia="Times New Roman" w:hAnsi="Times New Roman" w:cs="Times New Roman"/>
          <w:b/>
          <w:sz w:val="28"/>
          <w:szCs w:val="28"/>
          <w:lang w:val="ru-RU"/>
        </w:rPr>
      </w:pPr>
      <w:r w:rsidRPr="009C3FFF">
        <w:rPr>
          <w:rFonts w:ascii="Times New Roman" w:eastAsia="Times New Roman" w:hAnsi="Times New Roman" w:cs="Times New Roman"/>
          <w:b/>
          <w:sz w:val="28"/>
          <w:szCs w:val="28"/>
          <w:lang w:val="ru-RU"/>
        </w:rPr>
        <w:t xml:space="preserve">1.2.2 </w:t>
      </w:r>
      <w:r w:rsidRPr="009C3FFF">
        <w:rPr>
          <w:rFonts w:ascii="Times New Roman" w:eastAsia="Times New Roman" w:hAnsi="Times New Roman" w:cs="Times New Roman"/>
          <w:b/>
          <w:sz w:val="28"/>
          <w:szCs w:val="28"/>
        </w:rPr>
        <w:t xml:space="preserve">Набор данных </w:t>
      </w:r>
      <w:r w:rsidRPr="009C3FFF">
        <w:rPr>
          <w:rFonts w:ascii="Times New Roman" w:eastAsia="Times New Roman" w:hAnsi="Times New Roman" w:cs="Times New Roman"/>
          <w:b/>
          <w:i/>
          <w:sz w:val="28"/>
          <w:szCs w:val="28"/>
        </w:rPr>
        <w:t>FDDB</w:t>
      </w:r>
    </w:p>
    <w:p w14:paraId="71AF4252" w14:textId="77777777" w:rsidR="0011362B" w:rsidRDefault="0011362B" w:rsidP="00595665">
      <w:pPr>
        <w:ind w:firstLine="708"/>
        <w:jc w:val="both"/>
        <w:rPr>
          <w:rFonts w:ascii="Times New Roman" w:eastAsia="Times New Roman" w:hAnsi="Times New Roman" w:cs="Times New Roman"/>
          <w:sz w:val="28"/>
          <w:szCs w:val="28"/>
          <w:lang w:val="ru-RU"/>
        </w:rPr>
      </w:pPr>
    </w:p>
    <w:p w14:paraId="09410B73" w14:textId="7006C7A8" w:rsidR="0092573A" w:rsidRDefault="0011362B" w:rsidP="00595665">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Н</w:t>
      </w:r>
      <w:r w:rsidR="002A0A32">
        <w:rPr>
          <w:rFonts w:ascii="Times New Roman" w:eastAsia="Times New Roman" w:hAnsi="Times New Roman" w:cs="Times New Roman"/>
          <w:sz w:val="28"/>
          <w:szCs w:val="28"/>
          <w:lang w:val="ru-RU"/>
        </w:rPr>
        <w:t xml:space="preserve">абор данных, созданный </w:t>
      </w:r>
      <w:r w:rsidR="0092573A">
        <w:rPr>
          <w:rFonts w:ascii="Times New Roman" w:eastAsia="Times New Roman" w:hAnsi="Times New Roman" w:cs="Times New Roman"/>
          <w:sz w:val="28"/>
          <w:szCs w:val="28"/>
        </w:rPr>
        <w:t>Берг</w:t>
      </w:r>
      <w:r w:rsidR="002A0A32">
        <w:rPr>
          <w:rFonts w:ascii="Times New Roman" w:eastAsia="Times New Roman" w:hAnsi="Times New Roman" w:cs="Times New Roman"/>
          <w:sz w:val="28"/>
          <w:szCs w:val="28"/>
          <w:lang w:val="ru-RU"/>
        </w:rPr>
        <w:t>ом</w:t>
      </w:r>
      <w:r w:rsidR="0092573A">
        <w:rPr>
          <w:rFonts w:ascii="Times New Roman" w:eastAsia="Times New Roman" w:hAnsi="Times New Roman" w:cs="Times New Roman"/>
          <w:sz w:val="28"/>
          <w:szCs w:val="28"/>
        </w:rPr>
        <w:t xml:space="preserve"> и др. [2</w:t>
      </w:r>
      <w:r w:rsidR="00C51DFF" w:rsidRPr="00C51DFF">
        <w:rPr>
          <w:rFonts w:ascii="Times New Roman" w:eastAsia="Times New Roman" w:hAnsi="Times New Roman" w:cs="Times New Roman"/>
          <w:sz w:val="28"/>
          <w:szCs w:val="28"/>
          <w:lang w:val="ru-RU"/>
        </w:rPr>
        <w:t>2</w:t>
      </w:r>
      <w:r w:rsidR="0092573A">
        <w:rPr>
          <w:rFonts w:ascii="Times New Roman" w:eastAsia="Times New Roman" w:hAnsi="Times New Roman" w:cs="Times New Roman"/>
          <w:sz w:val="28"/>
          <w:szCs w:val="28"/>
        </w:rPr>
        <w:t xml:space="preserve">], содержащий изображения и связанные с ними подписи, извлеченные из новостных статей. Примеры изображений отображены на рисунке 1.8. Изображения в этой коллекции </w:t>
      </w:r>
      <w:r w:rsidR="0092573A">
        <w:rPr>
          <w:rFonts w:ascii="Times New Roman" w:eastAsia="Times New Roman" w:hAnsi="Times New Roman" w:cs="Times New Roman"/>
          <w:sz w:val="28"/>
          <w:szCs w:val="28"/>
        </w:rPr>
        <w:lastRenderedPageBreak/>
        <w:t>демонстрируют большие вариации позы, освещения, фона и внешнего вида. Некоторые из этих вариаций внешнего вида лица связаны с такими факторами, как движение, окклюзия и выражение лица</w:t>
      </w:r>
      <w:r w:rsidR="002A242F">
        <w:rPr>
          <w:rFonts w:ascii="Times New Roman" w:eastAsia="Times New Roman" w:hAnsi="Times New Roman" w:cs="Times New Roman"/>
          <w:sz w:val="28"/>
          <w:szCs w:val="28"/>
          <w:lang w:val="ru-RU"/>
        </w:rPr>
        <w:t xml:space="preserve"> </w:t>
      </w:r>
      <w:r w:rsidR="00C51DFF" w:rsidRPr="00C51DFF">
        <w:rPr>
          <w:rFonts w:ascii="Times New Roman" w:eastAsia="Times New Roman" w:hAnsi="Times New Roman" w:cs="Times New Roman"/>
          <w:sz w:val="28"/>
          <w:szCs w:val="28"/>
          <w:lang w:val="ru-RU"/>
        </w:rPr>
        <w:t>[21]</w:t>
      </w:r>
      <w:r w:rsidR="002A242F">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 xml:space="preserve"> Аннотированные лица в этом наборе данных были выбраны на основе результатов автоматического обнаружения лиц. </w:t>
      </w:r>
    </w:p>
    <w:p w14:paraId="1F6101D0" w14:textId="77777777" w:rsidR="0092573A" w:rsidRDefault="0092573A" w:rsidP="00595665">
      <w:pPr>
        <w:ind w:firstLine="720"/>
        <w:jc w:val="both"/>
        <w:rPr>
          <w:rFonts w:ascii="Times New Roman" w:eastAsia="Times New Roman" w:hAnsi="Times New Roman" w:cs="Times New Roman"/>
          <w:sz w:val="28"/>
          <w:szCs w:val="28"/>
        </w:rPr>
      </w:pPr>
    </w:p>
    <w:p w14:paraId="678F4387" w14:textId="77777777" w:rsidR="0092573A" w:rsidRDefault="0092573A" w:rsidP="00595665">
      <w:pPr>
        <w:jc w:val="center"/>
      </w:pPr>
      <w:r w:rsidRPr="000825D2">
        <w:rPr>
          <w:noProof/>
        </w:rPr>
        <w:drawing>
          <wp:inline distT="114300" distB="114300" distL="114300" distR="114300" wp14:anchorId="34791C3B" wp14:editId="253CE597">
            <wp:extent cx="5138738" cy="1630397"/>
            <wp:effectExtent l="0" t="0" r="0" b="0"/>
            <wp:docPr id="4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5138738" cy="1630397"/>
                    </a:xfrm>
                    <a:prstGeom prst="rect">
                      <a:avLst/>
                    </a:prstGeom>
                    <a:ln/>
                  </pic:spPr>
                </pic:pic>
              </a:graphicData>
            </a:graphic>
          </wp:inline>
        </w:drawing>
      </w:r>
    </w:p>
    <w:p w14:paraId="7E1E905E" w14:textId="77777777" w:rsidR="0092573A" w:rsidRDefault="0092573A" w:rsidP="00595665">
      <w:pPr>
        <w:jc w:val="center"/>
        <w:rPr>
          <w:rFonts w:ascii="Times New Roman" w:eastAsia="Times New Roman" w:hAnsi="Times New Roman" w:cs="Times New Roman"/>
          <w:sz w:val="28"/>
          <w:szCs w:val="28"/>
        </w:rPr>
      </w:pPr>
    </w:p>
    <w:p w14:paraId="75956FCA" w14:textId="44CE3F27" w:rsidR="0092573A" w:rsidRPr="00C51DFF" w:rsidRDefault="0092573A" w:rsidP="00595665">
      <w:pPr>
        <w:jc w:val="center"/>
        <w:rPr>
          <w:rFonts w:ascii="Times New Roman" w:eastAsia="Times New Roman" w:hAnsi="Times New Roman" w:cs="Times New Roman"/>
          <w:b/>
          <w:sz w:val="24"/>
          <w:szCs w:val="28"/>
          <w:lang w:val="ru-RU"/>
        </w:rPr>
      </w:pPr>
      <w:r w:rsidRPr="00440D8C">
        <w:rPr>
          <w:rFonts w:ascii="Times New Roman" w:eastAsia="Times New Roman" w:hAnsi="Times New Roman" w:cs="Times New Roman"/>
          <w:b/>
          <w:sz w:val="24"/>
          <w:szCs w:val="28"/>
        </w:rPr>
        <w:t xml:space="preserve">Рисунок 1.8 – Примеры изображений с </w:t>
      </w:r>
      <w:proofErr w:type="spellStart"/>
      <w:r w:rsidRPr="00440D8C">
        <w:rPr>
          <w:rFonts w:ascii="Times New Roman" w:eastAsia="Times New Roman" w:hAnsi="Times New Roman" w:cs="Times New Roman"/>
          <w:b/>
          <w:sz w:val="24"/>
          <w:szCs w:val="28"/>
        </w:rPr>
        <w:t>датасета</w:t>
      </w:r>
      <w:proofErr w:type="spellEnd"/>
      <w:r w:rsidRPr="00440D8C">
        <w:rPr>
          <w:rFonts w:ascii="Times New Roman" w:eastAsia="Times New Roman" w:hAnsi="Times New Roman" w:cs="Times New Roman"/>
          <w:b/>
          <w:sz w:val="24"/>
          <w:szCs w:val="28"/>
        </w:rPr>
        <w:t xml:space="preserve"> </w:t>
      </w:r>
      <w:r w:rsidRPr="00350B88">
        <w:rPr>
          <w:rFonts w:ascii="Times New Roman" w:eastAsia="Times New Roman" w:hAnsi="Times New Roman" w:cs="Times New Roman"/>
          <w:b/>
          <w:i/>
          <w:sz w:val="24"/>
          <w:szCs w:val="28"/>
        </w:rPr>
        <w:t>FDDB</w:t>
      </w:r>
      <w:r w:rsidR="00C51DFF" w:rsidRPr="00C51DFF">
        <w:rPr>
          <w:rFonts w:ascii="Times New Roman" w:eastAsia="Times New Roman" w:hAnsi="Times New Roman" w:cs="Times New Roman"/>
          <w:b/>
          <w:i/>
          <w:sz w:val="24"/>
          <w:szCs w:val="28"/>
          <w:lang w:val="ru-RU"/>
        </w:rPr>
        <w:t xml:space="preserve"> </w:t>
      </w:r>
      <w:r w:rsidR="00C51DFF" w:rsidRPr="00C51DFF">
        <w:rPr>
          <w:rFonts w:ascii="Times New Roman" w:eastAsia="Times New Roman" w:hAnsi="Times New Roman" w:cs="Times New Roman"/>
          <w:b/>
          <w:sz w:val="24"/>
          <w:szCs w:val="28"/>
          <w:lang w:val="ru-RU"/>
        </w:rPr>
        <w:t>[21]</w:t>
      </w:r>
    </w:p>
    <w:p w14:paraId="00EE8C27" w14:textId="77777777" w:rsidR="00440D8C" w:rsidRPr="00FB35C2" w:rsidRDefault="00440D8C" w:rsidP="00595665">
      <w:pPr>
        <w:jc w:val="center"/>
        <w:rPr>
          <w:rFonts w:ascii="Times New Roman" w:eastAsia="Times New Roman" w:hAnsi="Times New Roman" w:cs="Times New Roman"/>
          <w:sz w:val="24"/>
          <w:szCs w:val="28"/>
        </w:rPr>
      </w:pPr>
    </w:p>
    <w:p w14:paraId="5A8359B5" w14:textId="7A7731D3" w:rsidR="0092573A" w:rsidRDefault="0092573A" w:rsidP="0059566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Изображения в наборе данных</w:t>
      </w:r>
      <w:r w:rsidR="009C3FFF">
        <w:rPr>
          <w:rFonts w:ascii="Times New Roman" w:eastAsia="Times New Roman" w:hAnsi="Times New Roman" w:cs="Times New Roman"/>
          <w:sz w:val="28"/>
          <w:szCs w:val="28"/>
          <w:lang w:val="ru-RU"/>
        </w:rPr>
        <w:t xml:space="preserve"> </w:t>
      </w:r>
      <w:r w:rsidR="009C3FFF" w:rsidRPr="0011362B">
        <w:rPr>
          <w:rFonts w:ascii="Times New Roman" w:eastAsia="Times New Roman" w:hAnsi="Times New Roman" w:cs="Times New Roman"/>
          <w:i/>
          <w:sz w:val="28"/>
          <w:szCs w:val="28"/>
        </w:rPr>
        <w:t>FDDB</w:t>
      </w:r>
      <w:r>
        <w:rPr>
          <w:rFonts w:ascii="Times New Roman" w:eastAsia="Times New Roman" w:hAnsi="Times New Roman" w:cs="Times New Roman"/>
          <w:sz w:val="28"/>
          <w:szCs w:val="28"/>
        </w:rPr>
        <w:t xml:space="preserve"> были получены из </w:t>
      </w:r>
      <w:r w:rsidR="00440D8C">
        <w:rPr>
          <w:rFonts w:ascii="Times New Roman" w:eastAsia="Times New Roman" w:hAnsi="Times New Roman" w:cs="Times New Roman"/>
          <w:sz w:val="28"/>
          <w:szCs w:val="28"/>
          <w:lang w:val="ru-RU"/>
        </w:rPr>
        <w:t>«</w:t>
      </w:r>
      <w:proofErr w:type="spellStart"/>
      <w:r w:rsidRPr="00350B88">
        <w:rPr>
          <w:rFonts w:ascii="Times New Roman" w:eastAsia="Times New Roman" w:hAnsi="Times New Roman" w:cs="Times New Roman"/>
          <w:i/>
          <w:sz w:val="28"/>
          <w:szCs w:val="28"/>
        </w:rPr>
        <w:t>Yahoo</w:t>
      </w:r>
      <w:proofErr w:type="spellEnd"/>
      <w:r>
        <w:rPr>
          <w:rFonts w:ascii="Times New Roman" w:eastAsia="Times New Roman" w:hAnsi="Times New Roman" w:cs="Times New Roman"/>
          <w:sz w:val="28"/>
          <w:szCs w:val="28"/>
        </w:rPr>
        <w:t>!</w:t>
      </w:r>
      <w:r w:rsidR="00440D8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новостного сайта, на котором собраны новостные статьи из разных источников</w:t>
      </w:r>
      <w:r w:rsidR="00C51DFF" w:rsidRPr="00C51DFF">
        <w:rPr>
          <w:rFonts w:ascii="Times New Roman" w:eastAsia="Times New Roman" w:hAnsi="Times New Roman" w:cs="Times New Roman"/>
          <w:sz w:val="28"/>
          <w:szCs w:val="28"/>
          <w:lang w:val="ru-RU"/>
        </w:rPr>
        <w:t xml:space="preserve"> [22]</w:t>
      </w:r>
      <w:r>
        <w:rPr>
          <w:rFonts w:ascii="Times New Roman" w:eastAsia="Times New Roman" w:hAnsi="Times New Roman" w:cs="Times New Roman"/>
          <w:sz w:val="28"/>
          <w:szCs w:val="28"/>
        </w:rPr>
        <w:t xml:space="preserve">. </w:t>
      </w:r>
    </w:p>
    <w:p w14:paraId="7C154EAA"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Краткое описание процесса разметки представлено на рисунке 1.9.</w:t>
      </w:r>
    </w:p>
    <w:p w14:paraId="5877DA39" w14:textId="77777777" w:rsidR="00440D8C" w:rsidRDefault="00440D8C" w:rsidP="00595665">
      <w:pPr>
        <w:jc w:val="center"/>
        <w:rPr>
          <w:noProof/>
        </w:rPr>
      </w:pPr>
    </w:p>
    <w:p w14:paraId="08FBB053" w14:textId="77777777" w:rsidR="0092573A" w:rsidRDefault="0092573A" w:rsidP="00595665">
      <w:pPr>
        <w:jc w:val="center"/>
      </w:pPr>
      <w:r w:rsidRPr="000825D2">
        <w:rPr>
          <w:noProof/>
        </w:rPr>
        <w:drawing>
          <wp:inline distT="114300" distB="114300" distL="114300" distR="114300" wp14:anchorId="2C40A9BF" wp14:editId="47BCE0B3">
            <wp:extent cx="4823171" cy="898216"/>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16"/>
                    <a:srcRect b="12414"/>
                    <a:stretch/>
                  </pic:blipFill>
                  <pic:spPr bwMode="auto">
                    <a:xfrm>
                      <a:off x="0" y="0"/>
                      <a:ext cx="4824413" cy="898447"/>
                    </a:xfrm>
                    <a:prstGeom prst="rect">
                      <a:avLst/>
                    </a:prstGeom>
                    <a:ln>
                      <a:noFill/>
                    </a:ln>
                    <a:extLst>
                      <a:ext uri="{53640926-AAD7-44D8-BBD7-CCE9431645EC}">
                        <a14:shadowObscured xmlns:a14="http://schemas.microsoft.com/office/drawing/2010/main"/>
                      </a:ext>
                    </a:extLst>
                  </pic:spPr>
                </pic:pic>
              </a:graphicData>
            </a:graphic>
          </wp:inline>
        </w:drawing>
      </w:r>
    </w:p>
    <w:p w14:paraId="3AA81E0B" w14:textId="77777777" w:rsidR="0092573A" w:rsidRDefault="0092573A" w:rsidP="00595665">
      <w:pPr>
        <w:jc w:val="center"/>
        <w:rPr>
          <w:rFonts w:ascii="Times New Roman" w:eastAsia="Times New Roman" w:hAnsi="Times New Roman" w:cs="Times New Roman"/>
          <w:sz w:val="28"/>
          <w:szCs w:val="28"/>
        </w:rPr>
      </w:pPr>
    </w:p>
    <w:p w14:paraId="5E95672F" w14:textId="0396C247" w:rsidR="0092573A" w:rsidRPr="00C51DFF" w:rsidRDefault="0092573A" w:rsidP="00595665">
      <w:pPr>
        <w:ind w:firstLine="720"/>
        <w:jc w:val="center"/>
        <w:rPr>
          <w:rFonts w:ascii="Times New Roman" w:eastAsia="Times New Roman" w:hAnsi="Times New Roman" w:cs="Times New Roman"/>
          <w:b/>
          <w:sz w:val="24"/>
          <w:szCs w:val="28"/>
          <w:lang w:val="ru-RU"/>
        </w:rPr>
      </w:pPr>
      <w:r w:rsidRPr="00440D8C">
        <w:rPr>
          <w:rFonts w:ascii="Times New Roman" w:eastAsia="Times New Roman" w:hAnsi="Times New Roman" w:cs="Times New Roman"/>
          <w:b/>
          <w:sz w:val="24"/>
          <w:szCs w:val="28"/>
        </w:rPr>
        <w:t>Рисунок 1.9 – Краткое описание процесса разметки</w:t>
      </w:r>
      <w:r w:rsidR="00C51DFF" w:rsidRPr="00C51DFF">
        <w:rPr>
          <w:rFonts w:ascii="Times New Roman" w:eastAsia="Times New Roman" w:hAnsi="Times New Roman" w:cs="Times New Roman"/>
          <w:b/>
          <w:sz w:val="24"/>
          <w:szCs w:val="28"/>
          <w:lang w:val="ru-RU"/>
        </w:rPr>
        <w:t xml:space="preserve"> [22]</w:t>
      </w:r>
    </w:p>
    <w:p w14:paraId="24A45217"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54B10E" w14:textId="5F3F6C38" w:rsidR="00350B88" w:rsidRDefault="0092573A" w:rsidP="000754B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Хоть разные новостные организации могут освещать новостное событие независимо друг от друга, они часто делятся фотографиями из общих источников, таких как </w:t>
      </w:r>
      <w:proofErr w:type="spellStart"/>
      <w:r w:rsidRPr="00350B88">
        <w:rPr>
          <w:rFonts w:ascii="Times New Roman" w:eastAsia="Times New Roman" w:hAnsi="Times New Roman" w:cs="Times New Roman"/>
          <w:i/>
          <w:sz w:val="28"/>
          <w:szCs w:val="28"/>
        </w:rPr>
        <w:t>Associated</w:t>
      </w:r>
      <w:proofErr w:type="spellEnd"/>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Press</w:t>
      </w:r>
      <w:proofErr w:type="spellEnd"/>
      <w:r>
        <w:rPr>
          <w:rFonts w:ascii="Times New Roman" w:eastAsia="Times New Roman" w:hAnsi="Times New Roman" w:cs="Times New Roman"/>
          <w:sz w:val="28"/>
          <w:szCs w:val="28"/>
        </w:rPr>
        <w:t xml:space="preserve"> или </w:t>
      </w:r>
      <w:proofErr w:type="spellStart"/>
      <w:r w:rsidRPr="00350B88">
        <w:rPr>
          <w:rFonts w:ascii="Times New Roman" w:eastAsia="Times New Roman" w:hAnsi="Times New Roman" w:cs="Times New Roman"/>
          <w:i/>
          <w:sz w:val="28"/>
          <w:szCs w:val="28"/>
        </w:rPr>
        <w:t>Reuters</w:t>
      </w:r>
      <w:proofErr w:type="spellEnd"/>
      <w:r>
        <w:rPr>
          <w:rFonts w:ascii="Times New Roman" w:eastAsia="Times New Roman" w:hAnsi="Times New Roman" w:cs="Times New Roman"/>
          <w:sz w:val="28"/>
          <w:szCs w:val="28"/>
        </w:rPr>
        <w:t xml:space="preserve">. Однако опубликованные фотографии могут не быть идентичными друг другу в цифровом виде, потому что они часто модифицируются (например, кадрируются или корректируются по контрасту) перед публикацией. Этот процесс привел к наличию множества копий почти повторяющихся изображений в наборе данных . Стоит обратить внимание, что наличие таких почти повторяющихся изображений ограничено несколькими способами сбора данных, такими как новостные фотографии и фотографии в Интернете. Например, в личной коллекции фотографий редко можно найти почти одинаковые изображения. Таким образом, оценка алгоритмов обнаружения лиц </w:t>
      </w:r>
      <w:r>
        <w:rPr>
          <w:rFonts w:ascii="Times New Roman" w:eastAsia="Times New Roman" w:hAnsi="Times New Roman" w:cs="Times New Roman"/>
          <w:sz w:val="28"/>
          <w:szCs w:val="28"/>
        </w:rPr>
        <w:lastRenderedPageBreak/>
        <w:t>на наборе данных с множеством копий почти повторяющихся изображений не может быть универсальной для разных областей</w:t>
      </w:r>
      <w:r w:rsidR="00C51DFF" w:rsidRPr="00C51DFF">
        <w:rPr>
          <w:rFonts w:ascii="Times New Roman" w:eastAsia="Times New Roman" w:hAnsi="Times New Roman" w:cs="Times New Roman"/>
          <w:sz w:val="28"/>
          <w:szCs w:val="28"/>
          <w:lang w:val="ru-RU"/>
        </w:rPr>
        <w:t xml:space="preserve"> [21]</w:t>
      </w:r>
      <w:r>
        <w:rPr>
          <w:rFonts w:ascii="Times New Roman" w:eastAsia="Times New Roman" w:hAnsi="Times New Roman" w:cs="Times New Roman"/>
          <w:sz w:val="28"/>
          <w:szCs w:val="28"/>
        </w:rPr>
        <w:t xml:space="preserve">. </w:t>
      </w:r>
    </w:p>
    <w:p w14:paraId="1F279B14" w14:textId="77777777" w:rsidR="000754BD" w:rsidRDefault="000754BD" w:rsidP="000754BD">
      <w:pPr>
        <w:ind w:firstLine="720"/>
        <w:jc w:val="both"/>
        <w:rPr>
          <w:rFonts w:ascii="Times New Roman" w:eastAsia="Times New Roman" w:hAnsi="Times New Roman" w:cs="Times New Roman"/>
          <w:sz w:val="28"/>
          <w:szCs w:val="28"/>
        </w:rPr>
      </w:pPr>
    </w:p>
    <w:p w14:paraId="49191870" w14:textId="77777777" w:rsidR="0092573A" w:rsidRDefault="00A61DD2" w:rsidP="00595665">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ru-RU"/>
        </w:rPr>
        <w:t>1</w:t>
      </w:r>
      <w:r w:rsidR="0092573A">
        <w:rPr>
          <w:rFonts w:ascii="Times New Roman" w:eastAsia="Times New Roman" w:hAnsi="Times New Roman" w:cs="Times New Roman"/>
          <w:b/>
          <w:sz w:val="28"/>
          <w:szCs w:val="28"/>
        </w:rPr>
        <w:t>.3 Метрики</w:t>
      </w:r>
    </w:p>
    <w:p w14:paraId="62CB5CEC" w14:textId="77777777" w:rsidR="0092573A" w:rsidRDefault="0092573A" w:rsidP="00595665">
      <w:pPr>
        <w:rPr>
          <w:rFonts w:ascii="Times New Roman" w:eastAsia="Times New Roman" w:hAnsi="Times New Roman" w:cs="Times New Roman"/>
          <w:sz w:val="28"/>
          <w:szCs w:val="28"/>
        </w:rPr>
      </w:pPr>
    </w:p>
    <w:p w14:paraId="2EB8BA94" w14:textId="540030E8" w:rsidR="00A63190" w:rsidRPr="00A63190" w:rsidRDefault="00A63190" w:rsidP="009C3FFF">
      <w:pPr>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ru-RU"/>
        </w:rPr>
        <w:t>Рассмотрим</w:t>
      </w:r>
      <w:r w:rsidRPr="00A6319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метрики</w:t>
      </w:r>
      <w:r w:rsidRPr="00A63190">
        <w:rPr>
          <w:rFonts w:ascii="Times New Roman" w:eastAsia="Times New Roman" w:hAnsi="Times New Roman" w:cs="Times New Roman"/>
          <w:sz w:val="28"/>
          <w:szCs w:val="28"/>
          <w:lang w:val="ru-RU"/>
        </w:rPr>
        <w:t xml:space="preserve"> </w:t>
      </w:r>
      <w:r w:rsidRPr="00A63190">
        <w:rPr>
          <w:rFonts w:ascii="Times New Roman" w:eastAsia="Times New Roman" w:hAnsi="Times New Roman" w:cs="Times New Roman"/>
          <w:i/>
          <w:sz w:val="28"/>
          <w:szCs w:val="28"/>
          <w:lang w:val="en-US"/>
        </w:rPr>
        <w:t>precision</w:t>
      </w:r>
      <w:r w:rsidRPr="00A63190">
        <w:rPr>
          <w:rFonts w:ascii="Times New Roman" w:eastAsia="Times New Roman" w:hAnsi="Times New Roman" w:cs="Times New Roman"/>
          <w:sz w:val="28"/>
          <w:szCs w:val="28"/>
          <w:lang w:val="ru-RU"/>
        </w:rPr>
        <w:t>-</w:t>
      </w:r>
      <w:r w:rsidRPr="00A63190">
        <w:rPr>
          <w:rFonts w:ascii="Times New Roman" w:eastAsia="Times New Roman" w:hAnsi="Times New Roman" w:cs="Times New Roman"/>
          <w:i/>
          <w:sz w:val="28"/>
          <w:szCs w:val="28"/>
          <w:lang w:val="en-US"/>
        </w:rPr>
        <w:t>recall</w:t>
      </w:r>
      <w:r w:rsidRPr="00A6319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на </w:t>
      </w:r>
      <w:r w:rsidR="009C3FFF">
        <w:rPr>
          <w:rFonts w:ascii="Times New Roman" w:eastAsia="Times New Roman" w:hAnsi="Times New Roman" w:cs="Times New Roman"/>
          <w:sz w:val="28"/>
          <w:szCs w:val="28"/>
          <w:lang w:val="ru-RU"/>
        </w:rPr>
        <w:t xml:space="preserve">различных </w:t>
      </w:r>
      <w:r>
        <w:rPr>
          <w:rFonts w:ascii="Times New Roman" w:eastAsia="Times New Roman" w:hAnsi="Times New Roman" w:cs="Times New Roman"/>
          <w:sz w:val="28"/>
          <w:szCs w:val="28"/>
          <w:lang w:val="ru-RU"/>
        </w:rPr>
        <w:t xml:space="preserve">моделях на </w:t>
      </w:r>
      <w:proofErr w:type="spellStart"/>
      <w:r>
        <w:rPr>
          <w:rFonts w:ascii="Times New Roman" w:eastAsia="Times New Roman" w:hAnsi="Times New Roman" w:cs="Times New Roman"/>
          <w:sz w:val="28"/>
          <w:szCs w:val="28"/>
          <w:lang w:val="ru-RU"/>
        </w:rPr>
        <w:t>датасете</w:t>
      </w:r>
      <w:proofErr w:type="spellEnd"/>
      <w:r>
        <w:rPr>
          <w:rFonts w:ascii="Times New Roman" w:eastAsia="Times New Roman" w:hAnsi="Times New Roman" w:cs="Times New Roman"/>
          <w:sz w:val="28"/>
          <w:szCs w:val="28"/>
          <w:lang w:val="ru-RU"/>
        </w:rPr>
        <w:t xml:space="preserve"> </w:t>
      </w:r>
      <w:r w:rsidRPr="00350B88">
        <w:rPr>
          <w:rFonts w:ascii="Times New Roman" w:eastAsia="Times New Roman" w:hAnsi="Times New Roman" w:cs="Times New Roman"/>
          <w:i/>
          <w:sz w:val="28"/>
          <w:szCs w:val="28"/>
        </w:rPr>
        <w:t>WIDER FACE</w:t>
      </w:r>
      <w:r>
        <w:rPr>
          <w:rFonts w:ascii="Times New Roman" w:eastAsia="Times New Roman" w:hAnsi="Times New Roman" w:cs="Times New Roman"/>
          <w:i/>
          <w:sz w:val="28"/>
          <w:szCs w:val="28"/>
          <w:lang w:val="ru-RU"/>
        </w:rPr>
        <w:t>.</w:t>
      </w:r>
    </w:p>
    <w:p w14:paraId="7FDA885E" w14:textId="0662C70A" w:rsidR="0092573A" w:rsidRDefault="00A63190" w:rsidP="00595665">
      <w:pPr>
        <w:ind w:firstLine="720"/>
        <w:jc w:val="both"/>
        <w:rPr>
          <w:rFonts w:ascii="Times New Roman" w:eastAsia="Times New Roman" w:hAnsi="Times New Roman" w:cs="Times New Roman"/>
          <w:sz w:val="28"/>
          <w:szCs w:val="28"/>
        </w:rPr>
      </w:pPr>
      <w:r w:rsidRPr="009C3FFF">
        <w:rPr>
          <w:rFonts w:ascii="Times New Roman" w:eastAsia="Times New Roman" w:hAnsi="Times New Roman" w:cs="Times New Roman"/>
          <w:b/>
          <w:sz w:val="28"/>
          <w:szCs w:val="28"/>
          <w:lang w:val="ru-RU"/>
        </w:rPr>
        <w:t xml:space="preserve">1) </w:t>
      </w:r>
      <w:proofErr w:type="spellStart"/>
      <w:r w:rsidR="0092573A" w:rsidRPr="009C3FFF">
        <w:rPr>
          <w:rFonts w:ascii="Times New Roman" w:eastAsia="Times New Roman" w:hAnsi="Times New Roman" w:cs="Times New Roman"/>
          <w:b/>
          <w:i/>
          <w:sz w:val="28"/>
          <w:szCs w:val="28"/>
          <w:lang w:val="en-US"/>
        </w:rPr>
        <w:t>RetinaFace</w:t>
      </w:r>
      <w:proofErr w:type="spellEnd"/>
      <w:r w:rsidR="0092573A" w:rsidRPr="009C3FFF">
        <w:rPr>
          <w:rFonts w:ascii="Times New Roman" w:eastAsia="Times New Roman" w:hAnsi="Times New Roman" w:cs="Times New Roman"/>
          <w:b/>
          <w:sz w:val="28"/>
          <w:szCs w:val="28"/>
          <w:lang w:val="ru-RU"/>
        </w:rPr>
        <w:t xml:space="preserve">. </w:t>
      </w:r>
      <w:r w:rsidR="00440D8C" w:rsidRPr="009C3FFF">
        <w:rPr>
          <w:rFonts w:ascii="Times New Roman" w:eastAsia="Times New Roman" w:hAnsi="Times New Roman" w:cs="Times New Roman"/>
          <w:sz w:val="28"/>
          <w:szCs w:val="28"/>
          <w:lang w:val="ru-RU"/>
        </w:rPr>
        <w:t>Рассмотрим</w:t>
      </w:r>
      <w:r w:rsidR="0092573A" w:rsidRPr="009C3FFF">
        <w:rPr>
          <w:rFonts w:ascii="Times New Roman" w:eastAsia="Times New Roman" w:hAnsi="Times New Roman" w:cs="Times New Roman"/>
          <w:sz w:val="28"/>
          <w:szCs w:val="28"/>
        </w:rPr>
        <w:t xml:space="preserve"> результаты оценки модели</w:t>
      </w:r>
      <w:r w:rsidR="009C3FFF" w:rsidRPr="009C3FFF">
        <w:rPr>
          <w:rFonts w:ascii="Times New Roman" w:eastAsia="Times New Roman" w:hAnsi="Times New Roman" w:cs="Times New Roman"/>
          <w:sz w:val="28"/>
          <w:szCs w:val="28"/>
          <w:lang w:val="ru-RU"/>
        </w:rPr>
        <w:t xml:space="preserve"> </w:t>
      </w:r>
      <w:proofErr w:type="spellStart"/>
      <w:r w:rsidR="009C3FFF" w:rsidRPr="009C3FFF">
        <w:rPr>
          <w:rFonts w:ascii="Times New Roman" w:eastAsia="Times New Roman" w:hAnsi="Times New Roman" w:cs="Times New Roman"/>
          <w:i/>
          <w:sz w:val="28"/>
          <w:szCs w:val="28"/>
        </w:rPr>
        <w:t>RetinaFace</w:t>
      </w:r>
      <w:proofErr w:type="spellEnd"/>
      <w:r w:rsidR="0092573A" w:rsidRPr="009C3FFF">
        <w:rPr>
          <w:rFonts w:ascii="Times New Roman" w:eastAsia="Times New Roman" w:hAnsi="Times New Roman" w:cs="Times New Roman"/>
          <w:sz w:val="28"/>
          <w:szCs w:val="28"/>
        </w:rPr>
        <w:t xml:space="preserve"> на тестовых данных </w:t>
      </w:r>
      <w:proofErr w:type="spellStart"/>
      <w:r w:rsidR="0092573A" w:rsidRPr="009C3FFF">
        <w:rPr>
          <w:rFonts w:ascii="Times New Roman" w:eastAsia="Times New Roman" w:hAnsi="Times New Roman" w:cs="Times New Roman"/>
          <w:sz w:val="28"/>
          <w:szCs w:val="28"/>
        </w:rPr>
        <w:t>датасета</w:t>
      </w:r>
      <w:proofErr w:type="spellEnd"/>
      <w:r w:rsidR="0092573A" w:rsidRPr="009C3FFF">
        <w:rPr>
          <w:rFonts w:ascii="Times New Roman" w:eastAsia="Times New Roman" w:hAnsi="Times New Roman" w:cs="Times New Roman"/>
          <w:sz w:val="28"/>
          <w:szCs w:val="28"/>
        </w:rPr>
        <w:t xml:space="preserve"> </w:t>
      </w:r>
      <w:r w:rsidR="0092573A" w:rsidRPr="009C3FFF">
        <w:rPr>
          <w:rFonts w:ascii="Times New Roman" w:eastAsia="Times New Roman" w:hAnsi="Times New Roman" w:cs="Times New Roman"/>
          <w:i/>
          <w:sz w:val="28"/>
          <w:szCs w:val="28"/>
        </w:rPr>
        <w:t>WIDER FACE</w:t>
      </w:r>
      <w:r w:rsidR="0092573A" w:rsidRPr="009C3FFF">
        <w:rPr>
          <w:rFonts w:ascii="Times New Roman" w:eastAsia="Times New Roman" w:hAnsi="Times New Roman" w:cs="Times New Roman"/>
          <w:sz w:val="28"/>
          <w:szCs w:val="28"/>
        </w:rPr>
        <w:t xml:space="preserve">. На рисунке 1.10 представлены графики </w:t>
      </w:r>
      <w:proofErr w:type="spellStart"/>
      <w:r w:rsidR="0092573A" w:rsidRPr="009C3FFF">
        <w:rPr>
          <w:rFonts w:ascii="Times New Roman" w:eastAsia="Times New Roman" w:hAnsi="Times New Roman" w:cs="Times New Roman"/>
          <w:i/>
          <w:sz w:val="28"/>
          <w:szCs w:val="28"/>
        </w:rPr>
        <w:t>precision</w:t>
      </w:r>
      <w:proofErr w:type="spellEnd"/>
      <w:r w:rsidR="00440D8C" w:rsidRPr="009C3FFF">
        <w:rPr>
          <w:rFonts w:ascii="Times New Roman" w:eastAsia="Times New Roman" w:hAnsi="Times New Roman" w:cs="Times New Roman"/>
          <w:sz w:val="28"/>
          <w:szCs w:val="28"/>
          <w:lang w:val="ru-RU"/>
        </w:rPr>
        <w:t>-</w:t>
      </w:r>
      <w:proofErr w:type="spellStart"/>
      <w:r w:rsidR="0092573A" w:rsidRPr="009C3FFF">
        <w:rPr>
          <w:rFonts w:ascii="Times New Roman" w:eastAsia="Times New Roman" w:hAnsi="Times New Roman" w:cs="Times New Roman"/>
          <w:i/>
          <w:sz w:val="28"/>
          <w:szCs w:val="28"/>
        </w:rPr>
        <w:t>recall</w:t>
      </w:r>
      <w:proofErr w:type="spellEnd"/>
      <w:r w:rsidR="0092573A" w:rsidRPr="009C3FFF">
        <w:rPr>
          <w:rFonts w:ascii="Times New Roman" w:eastAsia="Times New Roman" w:hAnsi="Times New Roman" w:cs="Times New Roman"/>
          <w:sz w:val="28"/>
          <w:szCs w:val="28"/>
        </w:rPr>
        <w:t xml:space="preserve"> на наборе данных </w:t>
      </w:r>
      <w:r w:rsidR="0092573A" w:rsidRPr="009C3FFF">
        <w:rPr>
          <w:rFonts w:ascii="Times New Roman" w:eastAsia="Times New Roman" w:hAnsi="Times New Roman" w:cs="Times New Roman"/>
          <w:i/>
          <w:sz w:val="28"/>
          <w:szCs w:val="28"/>
        </w:rPr>
        <w:t>WIDER FACE</w:t>
      </w:r>
      <w:r w:rsidR="00350B88" w:rsidRPr="009C3FFF">
        <w:rPr>
          <w:rFonts w:ascii="Times New Roman" w:eastAsia="Times New Roman" w:hAnsi="Times New Roman" w:cs="Times New Roman"/>
          <w:sz w:val="28"/>
          <w:szCs w:val="28"/>
          <w:lang w:val="ru-RU"/>
        </w:rPr>
        <w:t xml:space="preserve"> </w:t>
      </w:r>
      <w:r w:rsidR="0092573A" w:rsidRPr="009C3FFF">
        <w:rPr>
          <w:rFonts w:ascii="Times New Roman" w:eastAsia="Times New Roman" w:hAnsi="Times New Roman" w:cs="Times New Roman"/>
          <w:sz w:val="28"/>
          <w:szCs w:val="28"/>
        </w:rPr>
        <w:t>(</w:t>
      </w:r>
      <w:proofErr w:type="spellStart"/>
      <w:r w:rsidR="0092573A" w:rsidRPr="009C3FFF">
        <w:rPr>
          <w:rFonts w:ascii="Times New Roman" w:eastAsia="Times New Roman" w:hAnsi="Times New Roman" w:cs="Times New Roman"/>
          <w:i/>
          <w:sz w:val="28"/>
          <w:szCs w:val="28"/>
        </w:rPr>
        <w:t>easy</w:t>
      </w:r>
      <w:proofErr w:type="spellEnd"/>
      <w:r w:rsidR="0092573A" w:rsidRPr="009C3FFF">
        <w:rPr>
          <w:rFonts w:ascii="Times New Roman" w:eastAsia="Times New Roman" w:hAnsi="Times New Roman" w:cs="Times New Roman"/>
          <w:sz w:val="28"/>
          <w:szCs w:val="28"/>
        </w:rPr>
        <w:t xml:space="preserve">, </w:t>
      </w:r>
      <w:proofErr w:type="spellStart"/>
      <w:r w:rsidR="0092573A" w:rsidRPr="009C3FFF">
        <w:rPr>
          <w:rFonts w:ascii="Times New Roman" w:eastAsia="Times New Roman" w:hAnsi="Times New Roman" w:cs="Times New Roman"/>
          <w:i/>
          <w:sz w:val="28"/>
          <w:szCs w:val="28"/>
        </w:rPr>
        <w:t>medium</w:t>
      </w:r>
      <w:proofErr w:type="spellEnd"/>
      <w:r w:rsidR="0092573A" w:rsidRPr="009C3FFF">
        <w:rPr>
          <w:rFonts w:ascii="Times New Roman" w:eastAsia="Times New Roman" w:hAnsi="Times New Roman" w:cs="Times New Roman"/>
          <w:sz w:val="28"/>
          <w:szCs w:val="28"/>
        </w:rPr>
        <w:t xml:space="preserve">, </w:t>
      </w:r>
      <w:proofErr w:type="spellStart"/>
      <w:r w:rsidR="0092573A" w:rsidRPr="009C3FFF">
        <w:rPr>
          <w:rFonts w:ascii="Times New Roman" w:eastAsia="Times New Roman" w:hAnsi="Times New Roman" w:cs="Times New Roman"/>
          <w:i/>
          <w:sz w:val="28"/>
          <w:szCs w:val="28"/>
        </w:rPr>
        <w:t>hard</w:t>
      </w:r>
      <w:proofErr w:type="spellEnd"/>
      <w:r w:rsidR="0092573A" w:rsidRPr="009C3FFF">
        <w:rPr>
          <w:rFonts w:ascii="Times New Roman" w:eastAsia="Times New Roman" w:hAnsi="Times New Roman" w:cs="Times New Roman"/>
          <w:sz w:val="28"/>
          <w:szCs w:val="28"/>
        </w:rPr>
        <w:t>) на подмножествах валидации и тестирования</w:t>
      </w:r>
      <w:r w:rsidR="00C51DFF" w:rsidRPr="009C3FFF">
        <w:rPr>
          <w:rFonts w:ascii="Times New Roman" w:eastAsia="Times New Roman" w:hAnsi="Times New Roman" w:cs="Times New Roman"/>
          <w:sz w:val="28"/>
          <w:szCs w:val="28"/>
          <w:lang w:val="ru-RU"/>
        </w:rPr>
        <w:t xml:space="preserve"> [2]</w:t>
      </w:r>
      <w:r w:rsidR="0092573A" w:rsidRPr="009C3FFF">
        <w:rPr>
          <w:rFonts w:ascii="Times New Roman" w:eastAsia="Times New Roman" w:hAnsi="Times New Roman" w:cs="Times New Roman"/>
          <w:sz w:val="28"/>
          <w:szCs w:val="28"/>
        </w:rPr>
        <w:t>.</w:t>
      </w:r>
    </w:p>
    <w:p w14:paraId="7DAE7EB9" w14:textId="77777777" w:rsidR="0092573A" w:rsidRDefault="0092573A" w:rsidP="00595665">
      <w:pPr>
        <w:jc w:val="both"/>
        <w:rPr>
          <w:rFonts w:ascii="Times New Roman" w:eastAsia="Times New Roman" w:hAnsi="Times New Roman" w:cs="Times New Roman"/>
          <w:b/>
          <w:sz w:val="28"/>
          <w:szCs w:val="28"/>
        </w:rPr>
      </w:pPr>
    </w:p>
    <w:p w14:paraId="2A4073B9" w14:textId="77777777" w:rsidR="0092573A" w:rsidRDefault="0092573A" w:rsidP="00595665">
      <w:pPr>
        <w:jc w:val="center"/>
      </w:pPr>
      <w:r w:rsidRPr="000825D2">
        <w:rPr>
          <w:noProof/>
        </w:rPr>
        <w:drawing>
          <wp:inline distT="114300" distB="114300" distL="114300" distR="114300" wp14:anchorId="3405047A" wp14:editId="3F8980CE">
            <wp:extent cx="5731200" cy="3505200"/>
            <wp:effectExtent l="0" t="0" r="0" b="0"/>
            <wp:docPr id="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5731200" cy="3505200"/>
                    </a:xfrm>
                    <a:prstGeom prst="rect">
                      <a:avLst/>
                    </a:prstGeom>
                    <a:ln/>
                  </pic:spPr>
                </pic:pic>
              </a:graphicData>
            </a:graphic>
          </wp:inline>
        </w:drawing>
      </w:r>
    </w:p>
    <w:p w14:paraId="05A44512" w14:textId="77777777" w:rsidR="0092573A" w:rsidRDefault="0092573A" w:rsidP="00595665">
      <w:pPr>
        <w:jc w:val="both"/>
        <w:rPr>
          <w:rFonts w:ascii="Times New Roman" w:eastAsia="Times New Roman" w:hAnsi="Times New Roman" w:cs="Times New Roman"/>
          <w:sz w:val="28"/>
          <w:szCs w:val="28"/>
        </w:rPr>
      </w:pPr>
    </w:p>
    <w:p w14:paraId="09FA743F" w14:textId="77777777" w:rsidR="002E5558" w:rsidRPr="00440D8C" w:rsidRDefault="0092573A" w:rsidP="00595665">
      <w:pPr>
        <w:jc w:val="center"/>
        <w:rPr>
          <w:rFonts w:ascii="Times New Roman" w:eastAsia="Times New Roman" w:hAnsi="Times New Roman" w:cs="Times New Roman"/>
          <w:b/>
          <w:sz w:val="24"/>
          <w:szCs w:val="28"/>
        </w:rPr>
      </w:pPr>
      <w:r w:rsidRPr="00440D8C">
        <w:rPr>
          <w:rFonts w:ascii="Times New Roman" w:eastAsia="Times New Roman" w:hAnsi="Times New Roman" w:cs="Times New Roman"/>
          <w:b/>
          <w:sz w:val="24"/>
          <w:szCs w:val="28"/>
        </w:rPr>
        <w:t xml:space="preserve">Рисунок 1.10 – Кривые </w:t>
      </w:r>
      <w:proofErr w:type="spellStart"/>
      <w:r w:rsidRPr="00350B88">
        <w:rPr>
          <w:rFonts w:ascii="Times New Roman" w:eastAsia="Times New Roman" w:hAnsi="Times New Roman" w:cs="Times New Roman"/>
          <w:b/>
          <w:i/>
          <w:sz w:val="24"/>
          <w:szCs w:val="28"/>
        </w:rPr>
        <w:t>precision</w:t>
      </w:r>
      <w:proofErr w:type="spellEnd"/>
      <w:r w:rsidR="00440D8C">
        <w:rPr>
          <w:rFonts w:ascii="Times New Roman" w:eastAsia="Times New Roman" w:hAnsi="Times New Roman" w:cs="Times New Roman"/>
          <w:b/>
          <w:sz w:val="24"/>
          <w:szCs w:val="28"/>
          <w:lang w:val="ru-RU"/>
        </w:rPr>
        <w:t>-</w:t>
      </w:r>
      <w:proofErr w:type="spellStart"/>
      <w:r w:rsidRPr="00350B88">
        <w:rPr>
          <w:rFonts w:ascii="Times New Roman" w:eastAsia="Times New Roman" w:hAnsi="Times New Roman" w:cs="Times New Roman"/>
          <w:b/>
          <w:i/>
          <w:sz w:val="24"/>
          <w:szCs w:val="28"/>
        </w:rPr>
        <w:t>recall</w:t>
      </w:r>
      <w:proofErr w:type="spellEnd"/>
      <w:r w:rsidRPr="00440D8C">
        <w:rPr>
          <w:rFonts w:ascii="Times New Roman" w:eastAsia="Times New Roman" w:hAnsi="Times New Roman" w:cs="Times New Roman"/>
          <w:b/>
          <w:sz w:val="24"/>
          <w:szCs w:val="28"/>
        </w:rPr>
        <w:t xml:space="preserve"> на подмножествах валидации </w:t>
      </w:r>
    </w:p>
    <w:p w14:paraId="684A4AE8" w14:textId="4A42DDBF" w:rsidR="0092573A" w:rsidRPr="00723F02" w:rsidRDefault="0092573A" w:rsidP="00595665">
      <w:pPr>
        <w:jc w:val="center"/>
        <w:rPr>
          <w:rFonts w:ascii="Times New Roman" w:eastAsia="Times New Roman" w:hAnsi="Times New Roman" w:cs="Times New Roman"/>
          <w:b/>
          <w:sz w:val="24"/>
          <w:szCs w:val="28"/>
          <w:lang w:val="ru-RU"/>
          <w:rPrChange w:id="17" w:author="Олег Аксенов" w:date="2021-04-17T17:43:00Z">
            <w:rPr>
              <w:rFonts w:ascii="Times New Roman" w:eastAsia="Times New Roman" w:hAnsi="Times New Roman" w:cs="Times New Roman"/>
              <w:b/>
              <w:sz w:val="24"/>
              <w:szCs w:val="28"/>
              <w:lang w:val="en-US"/>
            </w:rPr>
          </w:rPrChange>
        </w:rPr>
      </w:pPr>
      <w:r w:rsidRPr="00440D8C">
        <w:rPr>
          <w:rFonts w:ascii="Times New Roman" w:eastAsia="Times New Roman" w:hAnsi="Times New Roman" w:cs="Times New Roman"/>
          <w:b/>
          <w:sz w:val="24"/>
          <w:szCs w:val="28"/>
        </w:rPr>
        <w:t xml:space="preserve">и тестирования </w:t>
      </w:r>
      <w:r w:rsidRPr="00350B88">
        <w:rPr>
          <w:rFonts w:ascii="Times New Roman" w:eastAsia="Times New Roman" w:hAnsi="Times New Roman" w:cs="Times New Roman"/>
          <w:b/>
          <w:i/>
          <w:sz w:val="24"/>
          <w:szCs w:val="28"/>
        </w:rPr>
        <w:t>WIDER FACE</w:t>
      </w:r>
      <w:r w:rsidR="00C51DFF" w:rsidRPr="00723F02">
        <w:rPr>
          <w:rFonts w:ascii="Times New Roman" w:eastAsia="Times New Roman" w:hAnsi="Times New Roman" w:cs="Times New Roman"/>
          <w:b/>
          <w:i/>
          <w:sz w:val="24"/>
          <w:szCs w:val="28"/>
          <w:lang w:val="ru-RU"/>
          <w:rPrChange w:id="18" w:author="Олег Аксенов" w:date="2021-04-17T17:43:00Z">
            <w:rPr>
              <w:rFonts w:ascii="Times New Roman" w:eastAsia="Times New Roman" w:hAnsi="Times New Roman" w:cs="Times New Roman"/>
              <w:b/>
              <w:i/>
              <w:sz w:val="24"/>
              <w:szCs w:val="28"/>
              <w:lang w:val="en-US"/>
            </w:rPr>
          </w:rPrChange>
        </w:rPr>
        <w:t xml:space="preserve"> </w:t>
      </w:r>
      <w:r w:rsidR="00C51DFF" w:rsidRPr="00723F02">
        <w:rPr>
          <w:rFonts w:ascii="Times New Roman" w:eastAsia="Times New Roman" w:hAnsi="Times New Roman" w:cs="Times New Roman"/>
          <w:b/>
          <w:sz w:val="24"/>
          <w:szCs w:val="28"/>
          <w:lang w:val="ru-RU"/>
          <w:rPrChange w:id="19" w:author="Олег Аксенов" w:date="2021-04-17T17:43:00Z">
            <w:rPr>
              <w:rFonts w:ascii="Times New Roman" w:eastAsia="Times New Roman" w:hAnsi="Times New Roman" w:cs="Times New Roman"/>
              <w:b/>
              <w:sz w:val="24"/>
              <w:szCs w:val="28"/>
              <w:lang w:val="en-US"/>
            </w:rPr>
          </w:rPrChange>
        </w:rPr>
        <w:t>[2]</w:t>
      </w:r>
    </w:p>
    <w:p w14:paraId="0528A510" w14:textId="77777777" w:rsidR="0092573A" w:rsidRDefault="0092573A" w:rsidP="00595665">
      <w:pPr>
        <w:jc w:val="both"/>
        <w:rPr>
          <w:rFonts w:ascii="Times New Roman" w:eastAsia="Times New Roman" w:hAnsi="Times New Roman" w:cs="Times New Roman"/>
          <w:sz w:val="28"/>
          <w:szCs w:val="28"/>
        </w:rPr>
      </w:pPr>
    </w:p>
    <w:p w14:paraId="0351172E"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Пример работы отображен на рисунке 1.11. </w:t>
      </w:r>
      <w:proofErr w:type="spellStart"/>
      <w:r w:rsidRPr="00350B88">
        <w:rPr>
          <w:rFonts w:ascii="Times New Roman" w:eastAsia="Times New Roman" w:hAnsi="Times New Roman" w:cs="Times New Roman"/>
          <w:i/>
          <w:sz w:val="28"/>
          <w:szCs w:val="28"/>
        </w:rPr>
        <w:t>RetinaFace</w:t>
      </w:r>
      <w:proofErr w:type="spellEnd"/>
      <w:r>
        <w:rPr>
          <w:rFonts w:ascii="Times New Roman" w:eastAsia="Times New Roman" w:hAnsi="Times New Roman" w:cs="Times New Roman"/>
          <w:sz w:val="28"/>
          <w:szCs w:val="28"/>
        </w:rPr>
        <w:t xml:space="preserve"> может найти около 900 лиц (порог 0,5) из 1151 человека, используя преимущества предлагаемого </w:t>
      </w:r>
      <w:proofErr w:type="spellStart"/>
      <w:r w:rsidRPr="00350B88">
        <w:rPr>
          <w:rFonts w:ascii="Times New Roman" w:eastAsia="Times New Roman" w:hAnsi="Times New Roman" w:cs="Times New Roman"/>
          <w:i/>
          <w:sz w:val="28"/>
          <w:szCs w:val="28"/>
        </w:rPr>
        <w:t>extra</w:t>
      </w:r>
      <w:proofErr w:type="spellEnd"/>
      <w:r>
        <w:rPr>
          <w:rFonts w:ascii="Times New Roman" w:eastAsia="Times New Roman" w:hAnsi="Times New Roman" w:cs="Times New Roman"/>
          <w:sz w:val="28"/>
          <w:szCs w:val="28"/>
        </w:rPr>
        <w:t xml:space="preserve"> и </w:t>
      </w:r>
      <w:proofErr w:type="spellStart"/>
      <w:r w:rsidRPr="00350B88">
        <w:rPr>
          <w:rFonts w:ascii="Times New Roman" w:eastAsia="Times New Roman" w:hAnsi="Times New Roman" w:cs="Times New Roman"/>
          <w:i/>
          <w:sz w:val="28"/>
          <w:szCs w:val="28"/>
        </w:rPr>
        <w:t>self</w:t>
      </w:r>
      <w:proofErr w:type="spellEnd"/>
      <w:r>
        <w:rPr>
          <w:rFonts w:ascii="Times New Roman" w:eastAsia="Times New Roman" w:hAnsi="Times New Roman" w:cs="Times New Roman"/>
          <w:sz w:val="28"/>
          <w:szCs w:val="28"/>
        </w:rPr>
        <w:t xml:space="preserve"> обучения с учителем. Надежность детектора отображается на цветной полосе справа. Маски локализации нарисованы синим цветом. </w:t>
      </w:r>
    </w:p>
    <w:p w14:paraId="58F2F44F" w14:textId="77777777" w:rsidR="0092573A" w:rsidRDefault="0092573A" w:rsidP="00595665">
      <w:pPr>
        <w:ind w:firstLine="720"/>
        <w:jc w:val="both"/>
        <w:rPr>
          <w:rFonts w:ascii="Times New Roman" w:eastAsia="Times New Roman" w:hAnsi="Times New Roman" w:cs="Times New Roman"/>
          <w:sz w:val="28"/>
          <w:szCs w:val="28"/>
        </w:rPr>
      </w:pPr>
    </w:p>
    <w:p w14:paraId="7B93682B" w14:textId="77777777" w:rsidR="0092573A" w:rsidRDefault="0092573A" w:rsidP="00595665">
      <w:pPr>
        <w:jc w:val="center"/>
      </w:pPr>
      <w:r w:rsidRPr="000825D2">
        <w:rPr>
          <w:noProof/>
        </w:rPr>
        <w:lastRenderedPageBreak/>
        <w:drawing>
          <wp:inline distT="114300" distB="114300" distL="114300" distR="114300" wp14:anchorId="191F396D" wp14:editId="5DEAD53A">
            <wp:extent cx="5731200" cy="3060700"/>
            <wp:effectExtent l="0" t="0" r="0" b="0"/>
            <wp:docPr id="1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731200" cy="3060700"/>
                    </a:xfrm>
                    <a:prstGeom prst="rect">
                      <a:avLst/>
                    </a:prstGeom>
                    <a:ln/>
                  </pic:spPr>
                </pic:pic>
              </a:graphicData>
            </a:graphic>
          </wp:inline>
        </w:drawing>
      </w:r>
    </w:p>
    <w:p w14:paraId="611038EC" w14:textId="77777777" w:rsidR="0092573A" w:rsidRDefault="0092573A" w:rsidP="00595665">
      <w:pPr>
        <w:jc w:val="both"/>
        <w:rPr>
          <w:rFonts w:ascii="Times New Roman" w:eastAsia="Times New Roman" w:hAnsi="Times New Roman" w:cs="Times New Roman"/>
          <w:sz w:val="28"/>
          <w:szCs w:val="28"/>
        </w:rPr>
      </w:pPr>
    </w:p>
    <w:p w14:paraId="4664A6F3" w14:textId="28987ECA" w:rsidR="0092573A" w:rsidRPr="00723F02" w:rsidRDefault="0092573A" w:rsidP="00595665">
      <w:pPr>
        <w:jc w:val="center"/>
        <w:rPr>
          <w:rFonts w:ascii="Times New Roman" w:eastAsia="Times New Roman" w:hAnsi="Times New Roman" w:cs="Times New Roman"/>
          <w:b/>
          <w:sz w:val="24"/>
          <w:szCs w:val="28"/>
          <w:lang w:val="ru-RU"/>
          <w:rPrChange w:id="20" w:author="Олег Аксенов" w:date="2021-04-17T17:43:00Z">
            <w:rPr>
              <w:rFonts w:ascii="Times New Roman" w:eastAsia="Times New Roman" w:hAnsi="Times New Roman" w:cs="Times New Roman"/>
              <w:b/>
              <w:sz w:val="24"/>
              <w:szCs w:val="28"/>
              <w:lang w:val="en-US"/>
            </w:rPr>
          </w:rPrChange>
        </w:rPr>
      </w:pPr>
      <w:r w:rsidRPr="00440D8C">
        <w:rPr>
          <w:rFonts w:ascii="Times New Roman" w:eastAsia="Times New Roman" w:hAnsi="Times New Roman" w:cs="Times New Roman"/>
          <w:b/>
          <w:sz w:val="24"/>
          <w:szCs w:val="28"/>
        </w:rPr>
        <w:t xml:space="preserve">Рисунок 1.11 – Пример работы </w:t>
      </w:r>
      <w:proofErr w:type="spellStart"/>
      <w:r w:rsidRPr="00350B88">
        <w:rPr>
          <w:rFonts w:ascii="Times New Roman" w:eastAsia="Times New Roman" w:hAnsi="Times New Roman" w:cs="Times New Roman"/>
          <w:b/>
          <w:i/>
          <w:sz w:val="24"/>
          <w:szCs w:val="28"/>
        </w:rPr>
        <w:t>RetinaFace</w:t>
      </w:r>
      <w:proofErr w:type="spellEnd"/>
      <w:r w:rsidR="00C51DFF" w:rsidRPr="00723F02">
        <w:rPr>
          <w:rFonts w:ascii="Times New Roman" w:eastAsia="Times New Roman" w:hAnsi="Times New Roman" w:cs="Times New Roman"/>
          <w:b/>
          <w:i/>
          <w:sz w:val="24"/>
          <w:szCs w:val="28"/>
          <w:lang w:val="ru-RU"/>
          <w:rPrChange w:id="21" w:author="Олег Аксенов" w:date="2021-04-17T17:43:00Z">
            <w:rPr>
              <w:rFonts w:ascii="Times New Roman" w:eastAsia="Times New Roman" w:hAnsi="Times New Roman" w:cs="Times New Roman"/>
              <w:b/>
              <w:i/>
              <w:sz w:val="24"/>
              <w:szCs w:val="28"/>
              <w:lang w:val="en-US"/>
            </w:rPr>
          </w:rPrChange>
        </w:rPr>
        <w:t xml:space="preserve"> </w:t>
      </w:r>
      <w:r w:rsidR="00C51DFF" w:rsidRPr="00723F02">
        <w:rPr>
          <w:rFonts w:ascii="Times New Roman" w:eastAsia="Times New Roman" w:hAnsi="Times New Roman" w:cs="Times New Roman"/>
          <w:b/>
          <w:sz w:val="24"/>
          <w:szCs w:val="28"/>
          <w:lang w:val="ru-RU"/>
          <w:rPrChange w:id="22" w:author="Олег Аксенов" w:date="2021-04-17T17:43:00Z">
            <w:rPr>
              <w:rFonts w:ascii="Times New Roman" w:eastAsia="Times New Roman" w:hAnsi="Times New Roman" w:cs="Times New Roman"/>
              <w:b/>
              <w:sz w:val="24"/>
              <w:szCs w:val="28"/>
              <w:lang w:val="en-US"/>
            </w:rPr>
          </w:rPrChange>
        </w:rPr>
        <w:t>[2]</w:t>
      </w:r>
    </w:p>
    <w:p w14:paraId="1E65A3BA" w14:textId="77777777" w:rsidR="0092573A" w:rsidRDefault="0092573A" w:rsidP="00595665">
      <w:pPr>
        <w:jc w:val="center"/>
        <w:rPr>
          <w:rFonts w:ascii="Times New Roman" w:eastAsia="Times New Roman" w:hAnsi="Times New Roman" w:cs="Times New Roman"/>
          <w:sz w:val="28"/>
          <w:szCs w:val="28"/>
        </w:rPr>
      </w:pPr>
    </w:p>
    <w:p w14:paraId="3C46DC2E" w14:textId="161CE329"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sidRPr="00350B88">
        <w:rPr>
          <w:rFonts w:ascii="Times New Roman" w:eastAsia="Times New Roman" w:hAnsi="Times New Roman" w:cs="Times New Roman"/>
          <w:i/>
          <w:sz w:val="28"/>
          <w:szCs w:val="28"/>
        </w:rPr>
        <w:t>RetinaFace</w:t>
      </w:r>
      <w:proofErr w:type="spellEnd"/>
      <w:r>
        <w:rPr>
          <w:rFonts w:ascii="Times New Roman" w:eastAsia="Times New Roman" w:hAnsi="Times New Roman" w:cs="Times New Roman"/>
          <w:sz w:val="28"/>
          <w:szCs w:val="28"/>
        </w:rPr>
        <w:t xml:space="preserve"> дает наилучшие результаты во всех подмножествах как </w:t>
      </w:r>
      <w:proofErr w:type="spellStart"/>
      <w:r>
        <w:rPr>
          <w:rFonts w:ascii="Times New Roman" w:eastAsia="Times New Roman" w:hAnsi="Times New Roman" w:cs="Times New Roman"/>
          <w:sz w:val="28"/>
          <w:szCs w:val="28"/>
        </w:rPr>
        <w:t>валидационных</w:t>
      </w:r>
      <w:proofErr w:type="spellEnd"/>
      <w:r>
        <w:rPr>
          <w:rFonts w:ascii="Times New Roman" w:eastAsia="Times New Roman" w:hAnsi="Times New Roman" w:cs="Times New Roman"/>
          <w:sz w:val="28"/>
          <w:szCs w:val="28"/>
        </w:rPr>
        <w:t>, так и тестовых наборов, т.е. 96</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9% (простой), 96</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1% (средний) и 91</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8% (жесткий) для </w:t>
      </w:r>
      <w:proofErr w:type="spellStart"/>
      <w:r>
        <w:rPr>
          <w:rFonts w:ascii="Times New Roman" w:eastAsia="Times New Roman" w:hAnsi="Times New Roman" w:cs="Times New Roman"/>
          <w:sz w:val="28"/>
          <w:szCs w:val="28"/>
        </w:rPr>
        <w:t>валидационного</w:t>
      </w:r>
      <w:proofErr w:type="spellEnd"/>
      <w:r>
        <w:rPr>
          <w:rFonts w:ascii="Times New Roman" w:eastAsia="Times New Roman" w:hAnsi="Times New Roman" w:cs="Times New Roman"/>
          <w:sz w:val="28"/>
          <w:szCs w:val="28"/>
        </w:rPr>
        <w:t xml:space="preserve"> набора и 96</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3% (простой), 95</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6% (средний)</w:t>
      </w:r>
      <w:r w:rsidR="00440D8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и 91</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4% (жесткий) для тестового набора. По сравнению с последним наиболее эффективным методом ISRN [</w:t>
      </w:r>
      <w:r w:rsidR="00C51DFF" w:rsidRPr="00C51DFF">
        <w:rPr>
          <w:rFonts w:ascii="Times New Roman" w:eastAsia="Times New Roman" w:hAnsi="Times New Roman" w:cs="Times New Roman"/>
          <w:sz w:val="28"/>
          <w:szCs w:val="28"/>
          <w:lang w:val="ru-RU"/>
        </w:rPr>
        <w:t>23</w:t>
      </w:r>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RetinaFace</w:t>
      </w:r>
      <w:proofErr w:type="spellEnd"/>
      <w:r>
        <w:rPr>
          <w:rFonts w:ascii="Times New Roman" w:eastAsia="Times New Roman" w:hAnsi="Times New Roman" w:cs="Times New Roman"/>
          <w:sz w:val="28"/>
          <w:szCs w:val="28"/>
        </w:rPr>
        <w:t xml:space="preserve"> устанавливает новый впечатляющий рекорд (91</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4% против 90</w:t>
      </w:r>
      <w:r w:rsidR="000825D2" w:rsidRPr="000825D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3%) в подмножестве </w:t>
      </w:r>
      <w:proofErr w:type="spellStart"/>
      <w:r w:rsidRPr="00350B88">
        <w:rPr>
          <w:rFonts w:ascii="Times New Roman" w:eastAsia="Times New Roman" w:hAnsi="Times New Roman" w:cs="Times New Roman"/>
          <w:i/>
          <w:sz w:val="28"/>
          <w:szCs w:val="28"/>
        </w:rPr>
        <w:t>Hard</w:t>
      </w:r>
      <w:proofErr w:type="spellEnd"/>
      <w:r>
        <w:rPr>
          <w:rFonts w:ascii="Times New Roman" w:eastAsia="Times New Roman" w:hAnsi="Times New Roman" w:cs="Times New Roman"/>
          <w:sz w:val="28"/>
          <w:szCs w:val="28"/>
        </w:rPr>
        <w:t xml:space="preserve">, которое содержит большое количество достаточно маленьких лиц. Эти результаты превосходят все сравниваемые современные методы и демонстрируют превосходство детектора </w:t>
      </w:r>
      <w:proofErr w:type="spellStart"/>
      <w:r w:rsidRPr="00350B88">
        <w:rPr>
          <w:rFonts w:ascii="Times New Roman" w:eastAsia="Times New Roman" w:hAnsi="Times New Roman" w:cs="Times New Roman"/>
          <w:i/>
          <w:sz w:val="28"/>
          <w:szCs w:val="28"/>
        </w:rPr>
        <w:t>RetinaFace</w:t>
      </w:r>
      <w:proofErr w:type="spellEnd"/>
      <w:r>
        <w:rPr>
          <w:rFonts w:ascii="Times New Roman" w:eastAsia="Times New Roman" w:hAnsi="Times New Roman" w:cs="Times New Roman"/>
          <w:sz w:val="28"/>
          <w:szCs w:val="28"/>
        </w:rPr>
        <w:t>.</w:t>
      </w:r>
    </w:p>
    <w:p w14:paraId="0579A0BD" w14:textId="19176911" w:rsidR="0092573A" w:rsidRDefault="00A63190" w:rsidP="00595665">
      <w:pPr>
        <w:ind w:firstLine="720"/>
        <w:jc w:val="both"/>
        <w:rPr>
          <w:rFonts w:ascii="Times New Roman" w:eastAsia="Times New Roman" w:hAnsi="Times New Roman" w:cs="Times New Roman"/>
          <w:sz w:val="28"/>
          <w:szCs w:val="28"/>
        </w:rPr>
      </w:pPr>
      <w:r w:rsidRPr="00A63190">
        <w:rPr>
          <w:rFonts w:ascii="Times New Roman" w:eastAsia="Times New Roman" w:hAnsi="Times New Roman" w:cs="Times New Roman"/>
          <w:b/>
          <w:sz w:val="28"/>
          <w:szCs w:val="28"/>
          <w:lang w:val="ru-RU"/>
        </w:rPr>
        <w:t>2)</w:t>
      </w:r>
      <w:r>
        <w:rPr>
          <w:rFonts w:ascii="Times New Roman" w:eastAsia="Times New Roman" w:hAnsi="Times New Roman" w:cs="Times New Roman"/>
          <w:b/>
          <w:i/>
          <w:sz w:val="28"/>
          <w:szCs w:val="28"/>
          <w:lang w:val="ru-RU"/>
        </w:rPr>
        <w:t xml:space="preserve"> </w:t>
      </w:r>
      <w:r w:rsidR="0092573A" w:rsidRPr="00350B88">
        <w:rPr>
          <w:rFonts w:ascii="Times New Roman" w:eastAsia="Times New Roman" w:hAnsi="Times New Roman" w:cs="Times New Roman"/>
          <w:b/>
          <w:i/>
          <w:sz w:val="28"/>
          <w:szCs w:val="28"/>
        </w:rPr>
        <w:t>A</w:t>
      </w:r>
      <w:r w:rsidR="009C3FFF">
        <w:rPr>
          <w:rFonts w:ascii="Times New Roman" w:eastAsia="Times New Roman" w:hAnsi="Times New Roman" w:cs="Times New Roman"/>
          <w:b/>
          <w:i/>
          <w:sz w:val="28"/>
          <w:szCs w:val="28"/>
          <w:lang w:val="en-US"/>
        </w:rPr>
        <w:t>I</w:t>
      </w:r>
      <w:proofErr w:type="spellStart"/>
      <w:r w:rsidR="0092573A" w:rsidRPr="00350B88">
        <w:rPr>
          <w:rFonts w:ascii="Times New Roman" w:eastAsia="Times New Roman" w:hAnsi="Times New Roman" w:cs="Times New Roman"/>
          <w:b/>
          <w:i/>
          <w:sz w:val="28"/>
          <w:szCs w:val="28"/>
        </w:rPr>
        <w:t>nnoFace</w:t>
      </w:r>
      <w:proofErr w:type="spellEnd"/>
      <w:r w:rsidR="0092573A">
        <w:rPr>
          <w:rFonts w:ascii="Times New Roman" w:eastAsia="Times New Roman" w:hAnsi="Times New Roman" w:cs="Times New Roman"/>
          <w:b/>
          <w:sz w:val="28"/>
          <w:szCs w:val="28"/>
        </w:rPr>
        <w:t xml:space="preserve">. </w:t>
      </w:r>
      <w:r w:rsidR="0092573A">
        <w:rPr>
          <w:rFonts w:ascii="Times New Roman" w:eastAsia="Times New Roman" w:hAnsi="Times New Roman" w:cs="Times New Roman"/>
          <w:sz w:val="28"/>
          <w:szCs w:val="28"/>
        </w:rPr>
        <w:t xml:space="preserve">На рисунке 1.12 показано сравнение детектора </w:t>
      </w:r>
      <w:proofErr w:type="spellStart"/>
      <w:r w:rsidR="0092573A" w:rsidRPr="00350B88">
        <w:rPr>
          <w:rFonts w:ascii="Times New Roman" w:eastAsia="Times New Roman" w:hAnsi="Times New Roman" w:cs="Times New Roman"/>
          <w:i/>
          <w:sz w:val="28"/>
          <w:szCs w:val="28"/>
        </w:rPr>
        <w:t>AInnoFace</w:t>
      </w:r>
      <w:proofErr w:type="spellEnd"/>
      <w:r w:rsidR="0092573A">
        <w:rPr>
          <w:rFonts w:ascii="Times New Roman" w:eastAsia="Times New Roman" w:hAnsi="Times New Roman" w:cs="Times New Roman"/>
          <w:sz w:val="28"/>
          <w:szCs w:val="28"/>
        </w:rPr>
        <w:t xml:space="preserve"> с двадцатью семью современными методами на подмножествах валидации и тестирования на основе кривой </w:t>
      </w:r>
      <w:proofErr w:type="spellStart"/>
      <w:r w:rsidR="0092573A" w:rsidRPr="00350B88">
        <w:rPr>
          <w:rFonts w:ascii="Times New Roman" w:eastAsia="Times New Roman" w:hAnsi="Times New Roman" w:cs="Times New Roman"/>
          <w:i/>
          <w:sz w:val="28"/>
          <w:szCs w:val="28"/>
        </w:rPr>
        <w:t>precision</w:t>
      </w:r>
      <w:proofErr w:type="spellEnd"/>
      <w:r w:rsidR="00350B88" w:rsidRPr="00350B88">
        <w:rPr>
          <w:rFonts w:ascii="Times New Roman" w:eastAsia="Times New Roman" w:hAnsi="Times New Roman" w:cs="Times New Roman"/>
          <w:sz w:val="28"/>
          <w:szCs w:val="28"/>
          <w:lang w:val="ru-RU"/>
        </w:rPr>
        <w:t>-</w:t>
      </w:r>
      <w:proofErr w:type="spellStart"/>
      <w:r w:rsidR="0092573A" w:rsidRPr="00350B88">
        <w:rPr>
          <w:rFonts w:ascii="Times New Roman" w:eastAsia="Times New Roman" w:hAnsi="Times New Roman" w:cs="Times New Roman"/>
          <w:i/>
          <w:sz w:val="28"/>
          <w:szCs w:val="28"/>
        </w:rPr>
        <w:t>recall</w:t>
      </w:r>
      <w:proofErr w:type="spellEnd"/>
      <w:r w:rsidR="0092573A">
        <w:rPr>
          <w:rFonts w:ascii="Times New Roman" w:eastAsia="Times New Roman" w:hAnsi="Times New Roman" w:cs="Times New Roman"/>
          <w:sz w:val="28"/>
          <w:szCs w:val="28"/>
        </w:rPr>
        <w:t xml:space="preserve"> и </w:t>
      </w:r>
      <w:r w:rsidR="0092573A" w:rsidRPr="00350B88">
        <w:rPr>
          <w:rFonts w:ascii="Times New Roman" w:eastAsia="Times New Roman" w:hAnsi="Times New Roman" w:cs="Times New Roman"/>
          <w:i/>
          <w:sz w:val="28"/>
          <w:szCs w:val="28"/>
        </w:rPr>
        <w:t>AP</w:t>
      </w:r>
      <w:r w:rsidR="0092573A">
        <w:rPr>
          <w:rFonts w:ascii="Times New Roman" w:eastAsia="Times New Roman" w:hAnsi="Times New Roman" w:cs="Times New Roman"/>
          <w:sz w:val="28"/>
          <w:szCs w:val="28"/>
        </w:rPr>
        <w:t xml:space="preserve">. Как показано на рисунке 1.12, </w:t>
      </w:r>
      <w:proofErr w:type="spellStart"/>
      <w:r w:rsidR="0092573A" w:rsidRPr="00350B88">
        <w:rPr>
          <w:rFonts w:ascii="Times New Roman" w:eastAsia="Times New Roman" w:hAnsi="Times New Roman" w:cs="Times New Roman"/>
          <w:i/>
          <w:sz w:val="28"/>
          <w:szCs w:val="28"/>
        </w:rPr>
        <w:t>AInnoFace</w:t>
      </w:r>
      <w:proofErr w:type="spellEnd"/>
      <w:r w:rsidR="0092573A">
        <w:rPr>
          <w:rFonts w:ascii="Times New Roman" w:eastAsia="Times New Roman" w:hAnsi="Times New Roman" w:cs="Times New Roman"/>
          <w:sz w:val="28"/>
          <w:szCs w:val="28"/>
        </w:rPr>
        <w:t xml:space="preserve"> устанавливает новые современные результаты на основе оценки AP в трех подмножествах как для валидации, так и для поднаборов тестирования, то есть 97</w:t>
      </w:r>
      <w:r w:rsidR="00350B88">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0% (</w:t>
      </w:r>
      <w:proofErr w:type="spellStart"/>
      <w:r w:rsidR="00350B88" w:rsidRPr="00350B88">
        <w:rPr>
          <w:rFonts w:ascii="Times New Roman" w:eastAsia="Times New Roman" w:hAnsi="Times New Roman" w:cs="Times New Roman"/>
          <w:i/>
          <w:sz w:val="28"/>
          <w:szCs w:val="28"/>
        </w:rPr>
        <w:t>Easy</w:t>
      </w:r>
      <w:proofErr w:type="spellEnd"/>
      <w:r w:rsidR="0092573A">
        <w:rPr>
          <w:rFonts w:ascii="Times New Roman" w:eastAsia="Times New Roman" w:hAnsi="Times New Roman" w:cs="Times New Roman"/>
          <w:sz w:val="28"/>
          <w:szCs w:val="28"/>
        </w:rPr>
        <w:t>), 96,1% (</w:t>
      </w:r>
      <w:proofErr w:type="spellStart"/>
      <w:r w:rsidR="00350B88" w:rsidRPr="00350B88">
        <w:rPr>
          <w:rFonts w:ascii="Times New Roman" w:eastAsia="Times New Roman" w:hAnsi="Times New Roman" w:cs="Times New Roman"/>
          <w:i/>
          <w:sz w:val="28"/>
          <w:szCs w:val="28"/>
        </w:rPr>
        <w:t>Medium</w:t>
      </w:r>
      <w:proofErr w:type="spellEnd"/>
      <w:r w:rsidR="0092573A">
        <w:rPr>
          <w:rFonts w:ascii="Times New Roman" w:eastAsia="Times New Roman" w:hAnsi="Times New Roman" w:cs="Times New Roman"/>
          <w:sz w:val="28"/>
          <w:szCs w:val="28"/>
        </w:rPr>
        <w:t>) и 91</w:t>
      </w:r>
      <w:r w:rsidR="00350B88">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8 % (</w:t>
      </w:r>
      <w:proofErr w:type="spellStart"/>
      <w:r w:rsidR="00350B88" w:rsidRPr="00350B88">
        <w:rPr>
          <w:rFonts w:ascii="Times New Roman" w:eastAsia="Times New Roman" w:hAnsi="Times New Roman" w:cs="Times New Roman"/>
          <w:i/>
          <w:sz w:val="28"/>
          <w:szCs w:val="28"/>
        </w:rPr>
        <w:t>Hard</w:t>
      </w:r>
      <w:proofErr w:type="spellEnd"/>
      <w:r w:rsidR="0092573A">
        <w:rPr>
          <w:rFonts w:ascii="Times New Roman" w:eastAsia="Times New Roman" w:hAnsi="Times New Roman" w:cs="Times New Roman"/>
          <w:sz w:val="28"/>
          <w:szCs w:val="28"/>
        </w:rPr>
        <w:t xml:space="preserve">) для подмножества </w:t>
      </w:r>
      <w:proofErr w:type="spellStart"/>
      <w:r w:rsidR="0092573A">
        <w:rPr>
          <w:rFonts w:ascii="Times New Roman" w:eastAsia="Times New Roman" w:hAnsi="Times New Roman" w:cs="Times New Roman"/>
          <w:sz w:val="28"/>
          <w:szCs w:val="28"/>
        </w:rPr>
        <w:t>валидаций</w:t>
      </w:r>
      <w:proofErr w:type="spellEnd"/>
      <w:r w:rsidR="0092573A">
        <w:rPr>
          <w:rFonts w:ascii="Times New Roman" w:eastAsia="Times New Roman" w:hAnsi="Times New Roman" w:cs="Times New Roman"/>
          <w:sz w:val="28"/>
          <w:szCs w:val="28"/>
        </w:rPr>
        <w:t xml:space="preserve"> и 96</w:t>
      </w:r>
      <w:r w:rsidR="00350B88">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5% (</w:t>
      </w:r>
      <w:proofErr w:type="spellStart"/>
      <w:r w:rsidR="0092573A" w:rsidRPr="00350B88">
        <w:rPr>
          <w:rFonts w:ascii="Times New Roman" w:eastAsia="Times New Roman" w:hAnsi="Times New Roman" w:cs="Times New Roman"/>
          <w:i/>
          <w:sz w:val="28"/>
          <w:szCs w:val="28"/>
        </w:rPr>
        <w:t>Easy</w:t>
      </w:r>
      <w:proofErr w:type="spellEnd"/>
      <w:r w:rsidR="0092573A">
        <w:rPr>
          <w:rFonts w:ascii="Times New Roman" w:eastAsia="Times New Roman" w:hAnsi="Times New Roman" w:cs="Times New Roman"/>
          <w:sz w:val="28"/>
          <w:szCs w:val="28"/>
        </w:rPr>
        <w:t>), 95</w:t>
      </w:r>
      <w:r w:rsidR="00350B88">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7% (</w:t>
      </w:r>
      <w:proofErr w:type="spellStart"/>
      <w:r w:rsidR="0092573A" w:rsidRPr="00350B88">
        <w:rPr>
          <w:rFonts w:ascii="Times New Roman" w:eastAsia="Times New Roman" w:hAnsi="Times New Roman" w:cs="Times New Roman"/>
          <w:i/>
          <w:sz w:val="28"/>
          <w:szCs w:val="28"/>
        </w:rPr>
        <w:t>Medium</w:t>
      </w:r>
      <w:proofErr w:type="spellEnd"/>
      <w:r w:rsidR="0092573A">
        <w:rPr>
          <w:rFonts w:ascii="Times New Roman" w:eastAsia="Times New Roman" w:hAnsi="Times New Roman" w:cs="Times New Roman"/>
          <w:sz w:val="28"/>
          <w:szCs w:val="28"/>
        </w:rPr>
        <w:t>) и 91</w:t>
      </w:r>
      <w:r w:rsidR="00350B88">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2% (</w:t>
      </w:r>
      <w:proofErr w:type="spellStart"/>
      <w:r w:rsidR="00350B88" w:rsidRPr="00350B88">
        <w:rPr>
          <w:rFonts w:ascii="Times New Roman" w:eastAsia="Times New Roman" w:hAnsi="Times New Roman" w:cs="Times New Roman"/>
          <w:i/>
          <w:sz w:val="28"/>
          <w:szCs w:val="28"/>
        </w:rPr>
        <w:t>Hard</w:t>
      </w:r>
      <w:proofErr w:type="spellEnd"/>
      <w:r w:rsidR="0092573A">
        <w:rPr>
          <w:rFonts w:ascii="Times New Roman" w:eastAsia="Times New Roman" w:hAnsi="Times New Roman" w:cs="Times New Roman"/>
          <w:sz w:val="28"/>
          <w:szCs w:val="28"/>
        </w:rPr>
        <w:t>) для подмножества</w:t>
      </w:r>
      <w:r w:rsidR="00C51DFF">
        <w:rPr>
          <w:rFonts w:ascii="Times New Roman" w:eastAsia="Times New Roman" w:hAnsi="Times New Roman" w:cs="Times New Roman"/>
          <w:sz w:val="28"/>
          <w:szCs w:val="28"/>
        </w:rPr>
        <w:br/>
      </w:r>
      <w:r w:rsidR="0092573A">
        <w:rPr>
          <w:rFonts w:ascii="Times New Roman" w:eastAsia="Times New Roman" w:hAnsi="Times New Roman" w:cs="Times New Roman"/>
          <w:sz w:val="28"/>
          <w:szCs w:val="28"/>
        </w:rPr>
        <w:t xml:space="preserve">тестирования. </w:t>
      </w:r>
    </w:p>
    <w:p w14:paraId="261825D7" w14:textId="77777777" w:rsidR="000825D2" w:rsidRDefault="000825D2" w:rsidP="00595665">
      <w:pPr>
        <w:ind w:firstLine="720"/>
        <w:jc w:val="both"/>
        <w:rPr>
          <w:rFonts w:ascii="Times New Roman" w:eastAsia="Times New Roman" w:hAnsi="Times New Roman" w:cs="Times New Roman"/>
          <w:sz w:val="28"/>
          <w:szCs w:val="28"/>
        </w:rPr>
      </w:pPr>
    </w:p>
    <w:p w14:paraId="07705EE8"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502E89E" wp14:editId="2BA2A102">
            <wp:extent cx="5400000" cy="2592000"/>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400000" cy="2592000"/>
                    </a:xfrm>
                    <a:prstGeom prst="rect">
                      <a:avLst/>
                    </a:prstGeom>
                    <a:ln/>
                  </pic:spPr>
                </pic:pic>
              </a:graphicData>
            </a:graphic>
          </wp:inline>
        </w:drawing>
      </w:r>
    </w:p>
    <w:p w14:paraId="7CF5ADCA" w14:textId="77777777" w:rsidR="0092573A" w:rsidRDefault="0092573A" w:rsidP="00595665">
      <w:pPr>
        <w:jc w:val="center"/>
      </w:pPr>
      <w:r w:rsidRPr="000825D2">
        <w:rPr>
          <w:noProof/>
        </w:rPr>
        <w:drawing>
          <wp:inline distT="114300" distB="114300" distL="114300" distR="114300" wp14:anchorId="190798A1" wp14:editId="5377163A">
            <wp:extent cx="5400000" cy="25920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400000" cy="2592000"/>
                    </a:xfrm>
                    <a:prstGeom prst="rect">
                      <a:avLst/>
                    </a:prstGeom>
                    <a:ln/>
                  </pic:spPr>
                </pic:pic>
              </a:graphicData>
            </a:graphic>
          </wp:inline>
        </w:drawing>
      </w:r>
    </w:p>
    <w:p w14:paraId="78191178"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9CA2B0" wp14:editId="0619F7D5">
            <wp:extent cx="5400000" cy="26460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400000" cy="2646000"/>
                    </a:xfrm>
                    <a:prstGeom prst="rect">
                      <a:avLst/>
                    </a:prstGeom>
                    <a:ln/>
                  </pic:spPr>
                </pic:pic>
              </a:graphicData>
            </a:graphic>
          </wp:inline>
        </w:drawing>
      </w:r>
    </w:p>
    <w:p w14:paraId="74C028CB" w14:textId="77777777" w:rsidR="000825D2" w:rsidRDefault="000825D2" w:rsidP="00595665">
      <w:pPr>
        <w:jc w:val="center"/>
        <w:rPr>
          <w:rFonts w:ascii="Times New Roman" w:eastAsia="Times New Roman" w:hAnsi="Times New Roman" w:cs="Times New Roman"/>
          <w:sz w:val="28"/>
          <w:szCs w:val="28"/>
        </w:rPr>
      </w:pPr>
    </w:p>
    <w:p w14:paraId="0AE9EBDC" w14:textId="77777777" w:rsidR="00440D8C" w:rsidRPr="00440D8C" w:rsidRDefault="0092573A" w:rsidP="00595665">
      <w:pPr>
        <w:jc w:val="center"/>
        <w:rPr>
          <w:rFonts w:ascii="Times New Roman" w:eastAsia="Times New Roman" w:hAnsi="Times New Roman" w:cs="Times New Roman"/>
          <w:b/>
          <w:sz w:val="24"/>
          <w:szCs w:val="28"/>
        </w:rPr>
      </w:pPr>
      <w:r w:rsidRPr="00440D8C">
        <w:rPr>
          <w:rFonts w:ascii="Times New Roman" w:eastAsia="Times New Roman" w:hAnsi="Times New Roman" w:cs="Times New Roman"/>
          <w:b/>
          <w:sz w:val="24"/>
          <w:szCs w:val="28"/>
        </w:rPr>
        <w:t xml:space="preserve">Рисунок 1.12 – Кривые </w:t>
      </w:r>
      <w:proofErr w:type="spellStart"/>
      <w:r w:rsidRPr="00350B88">
        <w:rPr>
          <w:rFonts w:ascii="Times New Roman" w:eastAsia="Times New Roman" w:hAnsi="Times New Roman" w:cs="Times New Roman"/>
          <w:b/>
          <w:i/>
          <w:sz w:val="24"/>
          <w:szCs w:val="28"/>
        </w:rPr>
        <w:t>precision</w:t>
      </w:r>
      <w:proofErr w:type="spellEnd"/>
      <w:r w:rsidR="00440D8C" w:rsidRPr="00350B88">
        <w:rPr>
          <w:rFonts w:ascii="Times New Roman" w:eastAsia="Times New Roman" w:hAnsi="Times New Roman" w:cs="Times New Roman"/>
          <w:b/>
          <w:i/>
          <w:sz w:val="24"/>
          <w:szCs w:val="28"/>
          <w:lang w:val="ru-RU"/>
        </w:rPr>
        <w:t>-</w:t>
      </w:r>
      <w:proofErr w:type="spellStart"/>
      <w:r w:rsidRPr="00350B88">
        <w:rPr>
          <w:rFonts w:ascii="Times New Roman" w:eastAsia="Times New Roman" w:hAnsi="Times New Roman" w:cs="Times New Roman"/>
          <w:b/>
          <w:i/>
          <w:sz w:val="24"/>
          <w:szCs w:val="28"/>
        </w:rPr>
        <w:t>recall</w:t>
      </w:r>
      <w:proofErr w:type="spellEnd"/>
      <w:r w:rsidRPr="00440D8C">
        <w:rPr>
          <w:rFonts w:ascii="Times New Roman" w:eastAsia="Times New Roman" w:hAnsi="Times New Roman" w:cs="Times New Roman"/>
          <w:b/>
          <w:sz w:val="24"/>
          <w:szCs w:val="28"/>
        </w:rPr>
        <w:t xml:space="preserve"> на подмножествах валидации</w:t>
      </w:r>
    </w:p>
    <w:p w14:paraId="4B0A10FE" w14:textId="6943209F" w:rsidR="0092573A" w:rsidRPr="00723F02" w:rsidRDefault="0092573A" w:rsidP="00595665">
      <w:pPr>
        <w:jc w:val="center"/>
        <w:rPr>
          <w:rFonts w:ascii="Times New Roman" w:eastAsia="Times New Roman" w:hAnsi="Times New Roman" w:cs="Times New Roman"/>
          <w:b/>
          <w:sz w:val="24"/>
          <w:szCs w:val="28"/>
          <w:lang w:val="ru-RU"/>
          <w:rPrChange w:id="23" w:author="Олег Аксенов" w:date="2021-04-17T17:43:00Z">
            <w:rPr>
              <w:rFonts w:ascii="Times New Roman" w:eastAsia="Times New Roman" w:hAnsi="Times New Roman" w:cs="Times New Roman"/>
              <w:b/>
              <w:sz w:val="24"/>
              <w:szCs w:val="28"/>
              <w:lang w:val="en-US"/>
            </w:rPr>
          </w:rPrChange>
        </w:rPr>
      </w:pPr>
      <w:r w:rsidRPr="00440D8C">
        <w:rPr>
          <w:rFonts w:ascii="Times New Roman" w:eastAsia="Times New Roman" w:hAnsi="Times New Roman" w:cs="Times New Roman"/>
          <w:b/>
          <w:sz w:val="24"/>
          <w:szCs w:val="28"/>
        </w:rPr>
        <w:t xml:space="preserve"> и тестирования </w:t>
      </w:r>
      <w:r w:rsidRPr="00350B88">
        <w:rPr>
          <w:rFonts w:ascii="Times New Roman" w:eastAsia="Times New Roman" w:hAnsi="Times New Roman" w:cs="Times New Roman"/>
          <w:b/>
          <w:i/>
          <w:sz w:val="24"/>
          <w:szCs w:val="28"/>
        </w:rPr>
        <w:t>WIDER FACE</w:t>
      </w:r>
      <w:r w:rsidR="00C51DFF" w:rsidRPr="00723F02">
        <w:rPr>
          <w:rFonts w:ascii="Times New Roman" w:eastAsia="Times New Roman" w:hAnsi="Times New Roman" w:cs="Times New Roman"/>
          <w:b/>
          <w:sz w:val="24"/>
          <w:szCs w:val="28"/>
          <w:lang w:val="ru-RU"/>
          <w:rPrChange w:id="24" w:author="Олег Аксенов" w:date="2021-04-17T17:43:00Z">
            <w:rPr>
              <w:rFonts w:ascii="Times New Roman" w:eastAsia="Times New Roman" w:hAnsi="Times New Roman" w:cs="Times New Roman"/>
              <w:b/>
              <w:sz w:val="24"/>
              <w:szCs w:val="28"/>
              <w:lang w:val="en-US"/>
            </w:rPr>
          </w:rPrChange>
        </w:rPr>
        <w:t xml:space="preserve"> [8]</w:t>
      </w:r>
    </w:p>
    <w:p w14:paraId="5C3AB158" w14:textId="77777777" w:rsidR="0092573A" w:rsidRDefault="0092573A" w:rsidP="00595665">
      <w:pPr>
        <w:jc w:val="both"/>
        <w:rPr>
          <w:rFonts w:ascii="Times New Roman" w:eastAsia="Times New Roman" w:hAnsi="Times New Roman" w:cs="Times New Roman"/>
          <w:sz w:val="28"/>
          <w:szCs w:val="28"/>
        </w:rPr>
      </w:pPr>
    </w:p>
    <w:p w14:paraId="52B26B56" w14:textId="77777777" w:rsidR="0092573A" w:rsidRDefault="00A63190" w:rsidP="00595665">
      <w:pPr>
        <w:ind w:firstLine="720"/>
        <w:jc w:val="both"/>
        <w:rPr>
          <w:rFonts w:ascii="Times New Roman" w:eastAsia="Times New Roman" w:hAnsi="Times New Roman" w:cs="Times New Roman"/>
          <w:sz w:val="28"/>
          <w:szCs w:val="28"/>
        </w:rPr>
      </w:pPr>
      <w:r w:rsidRPr="00A63190">
        <w:rPr>
          <w:rFonts w:ascii="Times New Roman" w:eastAsia="Times New Roman" w:hAnsi="Times New Roman" w:cs="Times New Roman"/>
          <w:b/>
          <w:sz w:val="28"/>
          <w:szCs w:val="28"/>
          <w:lang w:val="ru-RU"/>
        </w:rPr>
        <w:lastRenderedPageBreak/>
        <w:t>3)</w:t>
      </w:r>
      <w:r>
        <w:rPr>
          <w:rFonts w:ascii="Times New Roman" w:eastAsia="Times New Roman" w:hAnsi="Times New Roman" w:cs="Times New Roman"/>
          <w:b/>
          <w:i/>
          <w:sz w:val="28"/>
          <w:szCs w:val="28"/>
          <w:lang w:val="ru-RU"/>
        </w:rPr>
        <w:t xml:space="preserve"> </w:t>
      </w:r>
      <w:r w:rsidR="0092573A" w:rsidRPr="00350B88">
        <w:rPr>
          <w:rFonts w:ascii="Times New Roman" w:eastAsia="Times New Roman" w:hAnsi="Times New Roman" w:cs="Times New Roman"/>
          <w:b/>
          <w:i/>
          <w:sz w:val="28"/>
          <w:szCs w:val="28"/>
        </w:rPr>
        <w:t>DSFD</w:t>
      </w:r>
      <w:r w:rsidR="0092573A">
        <w:rPr>
          <w:rFonts w:ascii="Times New Roman" w:eastAsia="Times New Roman" w:hAnsi="Times New Roman" w:cs="Times New Roman"/>
          <w:b/>
          <w:sz w:val="28"/>
          <w:szCs w:val="28"/>
        </w:rPr>
        <w:t xml:space="preserve">. </w:t>
      </w:r>
      <w:r w:rsidR="0092573A">
        <w:rPr>
          <w:rFonts w:ascii="Times New Roman" w:eastAsia="Times New Roman" w:hAnsi="Times New Roman" w:cs="Times New Roman"/>
          <w:sz w:val="28"/>
          <w:szCs w:val="28"/>
        </w:rPr>
        <w:t xml:space="preserve">Как показано на рисунке 1.13, </w:t>
      </w:r>
      <w:r w:rsidR="0092573A" w:rsidRPr="00350B88">
        <w:rPr>
          <w:rFonts w:ascii="Times New Roman" w:eastAsia="Times New Roman" w:hAnsi="Times New Roman" w:cs="Times New Roman"/>
          <w:i/>
          <w:sz w:val="28"/>
          <w:szCs w:val="28"/>
        </w:rPr>
        <w:t>DSFD</w:t>
      </w:r>
      <w:r w:rsidR="0092573A">
        <w:rPr>
          <w:rFonts w:ascii="Times New Roman" w:eastAsia="Times New Roman" w:hAnsi="Times New Roman" w:cs="Times New Roman"/>
          <w:sz w:val="28"/>
          <w:szCs w:val="28"/>
        </w:rPr>
        <w:t xml:space="preserve"> обеспечивает одну из лучших метрик среди всех современных детекторов лиц на основе средней точности (</w:t>
      </w:r>
      <w:r w:rsidR="0092573A" w:rsidRPr="00350B88">
        <w:rPr>
          <w:rFonts w:ascii="Times New Roman" w:eastAsia="Times New Roman" w:hAnsi="Times New Roman" w:cs="Times New Roman"/>
          <w:i/>
          <w:sz w:val="28"/>
          <w:szCs w:val="28"/>
        </w:rPr>
        <w:t>AP</w:t>
      </w:r>
      <w:r w:rsidR="0092573A">
        <w:rPr>
          <w:rFonts w:ascii="Times New Roman" w:eastAsia="Times New Roman" w:hAnsi="Times New Roman" w:cs="Times New Roman"/>
          <w:sz w:val="28"/>
          <w:szCs w:val="28"/>
        </w:rPr>
        <w:t>) по трем подмножествам, т. Е. 96</w:t>
      </w:r>
      <w:r w:rsidR="000825D2" w:rsidRPr="000825D2">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6% (простой), 95</w:t>
      </w:r>
      <w:r w:rsidR="000825D2" w:rsidRPr="000825D2">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7% (средний) и 90</w:t>
      </w:r>
      <w:r w:rsidR="000825D2" w:rsidRPr="000825D2">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4% (жесткий) на тестовом наборе и 96</w:t>
      </w:r>
      <w:r w:rsidR="000825D2" w:rsidRPr="000825D2">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0% (простой), 95</w:t>
      </w:r>
      <w:r w:rsidR="000825D2" w:rsidRPr="000825D2">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3% (средний) и 90</w:t>
      </w:r>
      <w:r w:rsidR="000825D2" w:rsidRPr="000825D2">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 xml:space="preserve">0% (жесткий) на тестовом наборе. </w:t>
      </w:r>
    </w:p>
    <w:p w14:paraId="21CCB170" w14:textId="77777777" w:rsidR="0092573A" w:rsidRDefault="0092573A" w:rsidP="00595665">
      <w:pPr>
        <w:jc w:val="both"/>
        <w:rPr>
          <w:rFonts w:ascii="Times New Roman" w:eastAsia="Times New Roman" w:hAnsi="Times New Roman" w:cs="Times New Roman"/>
          <w:sz w:val="28"/>
          <w:szCs w:val="28"/>
        </w:rPr>
      </w:pPr>
    </w:p>
    <w:p w14:paraId="44BFDE71" w14:textId="77777777" w:rsidR="0092573A" w:rsidRDefault="0092573A" w:rsidP="00595665">
      <w:pPr>
        <w:jc w:val="center"/>
      </w:pPr>
      <w:r w:rsidRPr="000825D2">
        <w:rPr>
          <w:noProof/>
        </w:rPr>
        <w:drawing>
          <wp:inline distT="114300" distB="114300" distL="114300" distR="114300" wp14:anchorId="2D455B34" wp14:editId="58C8B5E7">
            <wp:extent cx="5731200" cy="3175000"/>
            <wp:effectExtent l="0" t="0" r="0" b="0"/>
            <wp:docPr id="7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a:stretch>
                      <a:fillRect/>
                    </a:stretch>
                  </pic:blipFill>
                  <pic:spPr>
                    <a:xfrm>
                      <a:off x="0" y="0"/>
                      <a:ext cx="5731200" cy="3175000"/>
                    </a:xfrm>
                    <a:prstGeom prst="rect">
                      <a:avLst/>
                    </a:prstGeom>
                    <a:ln/>
                  </pic:spPr>
                </pic:pic>
              </a:graphicData>
            </a:graphic>
          </wp:inline>
        </w:drawing>
      </w:r>
    </w:p>
    <w:p w14:paraId="0FC57D34" w14:textId="77777777" w:rsidR="0092573A" w:rsidRDefault="0092573A" w:rsidP="00595665">
      <w:pPr>
        <w:jc w:val="both"/>
        <w:rPr>
          <w:rFonts w:ascii="Times New Roman" w:eastAsia="Times New Roman" w:hAnsi="Times New Roman" w:cs="Times New Roman"/>
          <w:sz w:val="28"/>
          <w:szCs w:val="28"/>
        </w:rPr>
      </w:pPr>
    </w:p>
    <w:p w14:paraId="2660F9CD" w14:textId="77777777" w:rsidR="002E5558" w:rsidRPr="00440D8C" w:rsidRDefault="0092573A" w:rsidP="00595665">
      <w:pPr>
        <w:jc w:val="center"/>
        <w:rPr>
          <w:rFonts w:ascii="Times New Roman" w:eastAsia="Times New Roman" w:hAnsi="Times New Roman" w:cs="Times New Roman"/>
          <w:b/>
          <w:sz w:val="24"/>
          <w:szCs w:val="28"/>
        </w:rPr>
      </w:pPr>
      <w:r w:rsidRPr="00440D8C">
        <w:rPr>
          <w:rFonts w:ascii="Times New Roman" w:eastAsia="Times New Roman" w:hAnsi="Times New Roman" w:cs="Times New Roman"/>
          <w:b/>
          <w:sz w:val="24"/>
          <w:szCs w:val="28"/>
        </w:rPr>
        <w:t xml:space="preserve">Рисунок 1.13 – Кривые </w:t>
      </w:r>
      <w:proofErr w:type="spellStart"/>
      <w:r w:rsidRPr="00350B88">
        <w:rPr>
          <w:rFonts w:ascii="Times New Roman" w:eastAsia="Times New Roman" w:hAnsi="Times New Roman" w:cs="Times New Roman"/>
          <w:b/>
          <w:i/>
          <w:sz w:val="24"/>
          <w:szCs w:val="28"/>
        </w:rPr>
        <w:t>precision</w:t>
      </w:r>
      <w:proofErr w:type="spellEnd"/>
      <w:r w:rsidR="00440D8C" w:rsidRPr="00350B88">
        <w:rPr>
          <w:rFonts w:ascii="Times New Roman" w:eastAsia="Times New Roman" w:hAnsi="Times New Roman" w:cs="Times New Roman"/>
          <w:b/>
          <w:i/>
          <w:sz w:val="24"/>
          <w:szCs w:val="28"/>
          <w:lang w:val="ru-RU"/>
        </w:rPr>
        <w:t>-</w:t>
      </w:r>
      <w:proofErr w:type="spellStart"/>
      <w:r w:rsidRPr="00350B88">
        <w:rPr>
          <w:rFonts w:ascii="Times New Roman" w:eastAsia="Times New Roman" w:hAnsi="Times New Roman" w:cs="Times New Roman"/>
          <w:b/>
          <w:i/>
          <w:sz w:val="24"/>
          <w:szCs w:val="28"/>
        </w:rPr>
        <w:t>recall</w:t>
      </w:r>
      <w:proofErr w:type="spellEnd"/>
      <w:r w:rsidRPr="00440D8C">
        <w:rPr>
          <w:rFonts w:ascii="Times New Roman" w:eastAsia="Times New Roman" w:hAnsi="Times New Roman" w:cs="Times New Roman"/>
          <w:b/>
          <w:sz w:val="24"/>
          <w:szCs w:val="28"/>
        </w:rPr>
        <w:t xml:space="preserve"> на подмножестве валидации </w:t>
      </w:r>
    </w:p>
    <w:p w14:paraId="715BF301" w14:textId="22B8530A" w:rsidR="0092573A" w:rsidRPr="00723F02" w:rsidRDefault="0092573A" w:rsidP="00595665">
      <w:pPr>
        <w:jc w:val="center"/>
        <w:rPr>
          <w:rFonts w:ascii="Times New Roman" w:eastAsia="Times New Roman" w:hAnsi="Times New Roman" w:cs="Times New Roman"/>
          <w:b/>
          <w:sz w:val="24"/>
          <w:szCs w:val="28"/>
          <w:lang w:val="ru-RU"/>
          <w:rPrChange w:id="25" w:author="Олег Аксенов" w:date="2021-04-17T17:43:00Z">
            <w:rPr>
              <w:rFonts w:ascii="Times New Roman" w:eastAsia="Times New Roman" w:hAnsi="Times New Roman" w:cs="Times New Roman"/>
              <w:b/>
              <w:sz w:val="24"/>
              <w:szCs w:val="28"/>
              <w:lang w:val="en-US"/>
            </w:rPr>
          </w:rPrChange>
        </w:rPr>
      </w:pPr>
      <w:r w:rsidRPr="00440D8C">
        <w:rPr>
          <w:rFonts w:ascii="Times New Roman" w:eastAsia="Times New Roman" w:hAnsi="Times New Roman" w:cs="Times New Roman"/>
          <w:b/>
          <w:sz w:val="24"/>
          <w:szCs w:val="28"/>
        </w:rPr>
        <w:t xml:space="preserve">и тестирования </w:t>
      </w:r>
      <w:r w:rsidRPr="00350B88">
        <w:rPr>
          <w:rFonts w:ascii="Times New Roman" w:eastAsia="Times New Roman" w:hAnsi="Times New Roman" w:cs="Times New Roman"/>
          <w:b/>
          <w:i/>
          <w:sz w:val="24"/>
          <w:szCs w:val="28"/>
        </w:rPr>
        <w:t>WIDER FACE</w:t>
      </w:r>
      <w:r w:rsidR="00C51DFF" w:rsidRPr="00723F02">
        <w:rPr>
          <w:rFonts w:ascii="Times New Roman" w:eastAsia="Times New Roman" w:hAnsi="Times New Roman" w:cs="Times New Roman"/>
          <w:b/>
          <w:i/>
          <w:sz w:val="24"/>
          <w:szCs w:val="28"/>
          <w:lang w:val="ru-RU"/>
          <w:rPrChange w:id="26" w:author="Олег Аксенов" w:date="2021-04-17T17:43:00Z">
            <w:rPr>
              <w:rFonts w:ascii="Times New Roman" w:eastAsia="Times New Roman" w:hAnsi="Times New Roman" w:cs="Times New Roman"/>
              <w:b/>
              <w:i/>
              <w:sz w:val="24"/>
              <w:szCs w:val="28"/>
              <w:lang w:val="en-US"/>
            </w:rPr>
          </w:rPrChange>
        </w:rPr>
        <w:t xml:space="preserve"> </w:t>
      </w:r>
      <w:r w:rsidR="00C51DFF" w:rsidRPr="00723F02">
        <w:rPr>
          <w:rFonts w:ascii="Times New Roman" w:eastAsia="Times New Roman" w:hAnsi="Times New Roman" w:cs="Times New Roman"/>
          <w:b/>
          <w:sz w:val="24"/>
          <w:szCs w:val="28"/>
          <w:lang w:val="ru-RU"/>
          <w:rPrChange w:id="27" w:author="Олег Аксенов" w:date="2021-04-17T17:43:00Z">
            <w:rPr>
              <w:rFonts w:ascii="Times New Roman" w:eastAsia="Times New Roman" w:hAnsi="Times New Roman" w:cs="Times New Roman"/>
              <w:b/>
              <w:sz w:val="24"/>
              <w:szCs w:val="28"/>
              <w:lang w:val="en-US"/>
            </w:rPr>
          </w:rPrChange>
        </w:rPr>
        <w:t>[13]</w:t>
      </w:r>
    </w:p>
    <w:p w14:paraId="6F865CC7" w14:textId="77777777" w:rsidR="00945933" w:rsidRDefault="00945933" w:rsidP="00595665">
      <w:pPr>
        <w:jc w:val="both"/>
        <w:rPr>
          <w:rFonts w:ascii="Times New Roman" w:eastAsia="Times New Roman" w:hAnsi="Times New Roman" w:cs="Times New Roman"/>
          <w:sz w:val="28"/>
          <w:szCs w:val="28"/>
        </w:rPr>
      </w:pPr>
    </w:p>
    <w:p w14:paraId="10A24265" w14:textId="77777777" w:rsidR="0092573A" w:rsidRDefault="000825D2" w:rsidP="00595665">
      <w:pPr>
        <w:jc w:val="both"/>
        <w:rPr>
          <w:rFonts w:ascii="Times New Roman" w:eastAsia="Times New Roman" w:hAnsi="Times New Roman" w:cs="Times New Roman"/>
          <w:b/>
          <w:sz w:val="28"/>
          <w:szCs w:val="28"/>
          <w:lang w:val="ru-RU"/>
        </w:rPr>
      </w:pPr>
      <w:r>
        <w:rPr>
          <w:rFonts w:ascii="Times New Roman" w:eastAsia="Times New Roman" w:hAnsi="Times New Roman" w:cs="Times New Roman"/>
          <w:sz w:val="28"/>
          <w:szCs w:val="28"/>
          <w:lang w:val="ru-RU"/>
        </w:rPr>
        <w:tab/>
      </w:r>
      <w:r>
        <w:rPr>
          <w:rFonts w:ascii="Times New Roman" w:eastAsia="Times New Roman" w:hAnsi="Times New Roman" w:cs="Times New Roman"/>
          <w:b/>
          <w:sz w:val="28"/>
          <w:szCs w:val="28"/>
          <w:lang w:val="ru-RU"/>
        </w:rPr>
        <w:t>Вывод</w:t>
      </w:r>
      <w:r w:rsidR="00E81962">
        <w:rPr>
          <w:rFonts w:ascii="Times New Roman" w:eastAsia="Times New Roman" w:hAnsi="Times New Roman" w:cs="Times New Roman"/>
          <w:b/>
          <w:sz w:val="28"/>
          <w:szCs w:val="28"/>
          <w:lang w:val="ru-RU"/>
        </w:rPr>
        <w:t>ы</w:t>
      </w:r>
      <w:r>
        <w:rPr>
          <w:rFonts w:ascii="Times New Roman" w:eastAsia="Times New Roman" w:hAnsi="Times New Roman" w:cs="Times New Roman"/>
          <w:b/>
          <w:sz w:val="28"/>
          <w:szCs w:val="28"/>
          <w:lang w:val="ru-RU"/>
        </w:rPr>
        <w:t xml:space="preserve"> по главе 1</w:t>
      </w:r>
    </w:p>
    <w:p w14:paraId="3BD9D929" w14:textId="77777777" w:rsidR="000825D2" w:rsidRDefault="000825D2" w:rsidP="00595665">
      <w:pPr>
        <w:jc w:val="both"/>
        <w:rPr>
          <w:rFonts w:ascii="Times New Roman" w:eastAsia="Times New Roman" w:hAnsi="Times New Roman" w:cs="Times New Roman"/>
          <w:b/>
          <w:sz w:val="28"/>
          <w:szCs w:val="28"/>
          <w:lang w:val="ru-RU"/>
        </w:rPr>
      </w:pPr>
    </w:p>
    <w:p w14:paraId="2F6CC3C6" w14:textId="77777777" w:rsidR="00C66E0E" w:rsidRPr="00C66E0E" w:rsidRDefault="00C66E0E" w:rsidP="00595665">
      <w:pPr>
        <w:pStyle w:val="NormalWeb"/>
        <w:spacing w:before="0" w:beforeAutospacing="0" w:after="0" w:afterAutospacing="0" w:line="276" w:lineRule="auto"/>
        <w:ind w:firstLine="720"/>
        <w:jc w:val="both"/>
      </w:pPr>
      <w:r w:rsidRPr="00C66E0E">
        <w:rPr>
          <w:color w:val="000000"/>
          <w:sz w:val="28"/>
          <w:szCs w:val="28"/>
        </w:rPr>
        <w:t xml:space="preserve">В данной главе были рассмотрены современные модели по детектированию лиц, такие как: </w:t>
      </w:r>
      <w:proofErr w:type="spellStart"/>
      <w:r w:rsidRPr="00C66E0E">
        <w:rPr>
          <w:b/>
          <w:bCs/>
          <w:i/>
          <w:iCs/>
          <w:color w:val="000000"/>
          <w:sz w:val="28"/>
          <w:szCs w:val="28"/>
          <w:shd w:val="clear" w:color="auto" w:fill="FFFFFF"/>
        </w:rPr>
        <w:t>RetineFace</w:t>
      </w:r>
      <w:proofErr w:type="spellEnd"/>
      <w:r w:rsidRPr="00A63190">
        <w:rPr>
          <w:bCs/>
          <w:color w:val="000000"/>
          <w:sz w:val="28"/>
          <w:szCs w:val="28"/>
          <w:shd w:val="clear" w:color="auto" w:fill="FFFFFF"/>
        </w:rPr>
        <w:t>,</w:t>
      </w:r>
      <w:r w:rsidRPr="00C66E0E">
        <w:rPr>
          <w:b/>
          <w:bCs/>
          <w:color w:val="000000"/>
          <w:sz w:val="28"/>
          <w:szCs w:val="28"/>
          <w:shd w:val="clear" w:color="auto" w:fill="FFFFFF"/>
        </w:rPr>
        <w:t xml:space="preserve"> </w:t>
      </w:r>
      <w:proofErr w:type="spellStart"/>
      <w:r w:rsidRPr="00C66E0E">
        <w:rPr>
          <w:b/>
          <w:bCs/>
          <w:i/>
          <w:iCs/>
          <w:color w:val="000000"/>
          <w:sz w:val="28"/>
          <w:szCs w:val="28"/>
        </w:rPr>
        <w:t>AInnoFace</w:t>
      </w:r>
      <w:proofErr w:type="spellEnd"/>
      <w:r w:rsidRPr="00A63190">
        <w:rPr>
          <w:bCs/>
          <w:color w:val="000000"/>
          <w:sz w:val="28"/>
          <w:szCs w:val="28"/>
        </w:rPr>
        <w:t>,</w:t>
      </w:r>
      <w:r w:rsidRPr="00C66E0E">
        <w:rPr>
          <w:b/>
          <w:bCs/>
          <w:color w:val="000000"/>
          <w:sz w:val="28"/>
          <w:szCs w:val="28"/>
        </w:rPr>
        <w:t xml:space="preserve"> </w:t>
      </w:r>
      <w:r w:rsidRPr="00C66E0E">
        <w:rPr>
          <w:b/>
          <w:bCs/>
          <w:i/>
          <w:iCs/>
          <w:color w:val="000000"/>
          <w:sz w:val="28"/>
          <w:szCs w:val="28"/>
        </w:rPr>
        <w:t xml:space="preserve">DSFD. </w:t>
      </w:r>
      <w:r w:rsidRPr="00C66E0E">
        <w:rPr>
          <w:color w:val="000000"/>
          <w:sz w:val="28"/>
          <w:szCs w:val="28"/>
          <w:shd w:val="clear" w:color="auto" w:fill="FFFFFF"/>
        </w:rPr>
        <w:t xml:space="preserve">На </w:t>
      </w:r>
      <w:proofErr w:type="spellStart"/>
      <w:r w:rsidRPr="00C66E0E">
        <w:rPr>
          <w:color w:val="000000"/>
          <w:sz w:val="28"/>
          <w:szCs w:val="28"/>
          <w:shd w:val="clear" w:color="auto" w:fill="FFFFFF"/>
        </w:rPr>
        <w:t>датасете</w:t>
      </w:r>
      <w:proofErr w:type="spellEnd"/>
      <w:r w:rsidRPr="00C66E0E">
        <w:rPr>
          <w:color w:val="000000"/>
          <w:sz w:val="28"/>
          <w:szCs w:val="28"/>
          <w:shd w:val="clear" w:color="auto" w:fill="FFFFFF"/>
        </w:rPr>
        <w:t xml:space="preserve"> </w:t>
      </w:r>
      <w:r w:rsidRPr="00C66E0E">
        <w:rPr>
          <w:b/>
          <w:bCs/>
          <w:i/>
          <w:iCs/>
          <w:color w:val="000000"/>
          <w:sz w:val="28"/>
          <w:szCs w:val="28"/>
        </w:rPr>
        <w:t xml:space="preserve">WIDER FACE </w:t>
      </w:r>
      <w:r w:rsidRPr="00C66E0E">
        <w:rPr>
          <w:color w:val="000000"/>
          <w:sz w:val="28"/>
          <w:szCs w:val="28"/>
        </w:rPr>
        <w:t xml:space="preserve">были даны сравнительные метрики </w:t>
      </w:r>
      <w:proofErr w:type="spellStart"/>
      <w:r w:rsidRPr="0087175D">
        <w:rPr>
          <w:i/>
          <w:color w:val="000000"/>
          <w:sz w:val="28"/>
          <w:szCs w:val="28"/>
        </w:rPr>
        <w:t>precision</w:t>
      </w:r>
      <w:r w:rsidRPr="00C66E0E">
        <w:rPr>
          <w:color w:val="000000"/>
          <w:sz w:val="28"/>
          <w:szCs w:val="28"/>
        </w:rPr>
        <w:t>-</w:t>
      </w:r>
      <w:r w:rsidRPr="0087175D">
        <w:rPr>
          <w:i/>
          <w:color w:val="000000"/>
          <w:sz w:val="28"/>
          <w:szCs w:val="28"/>
        </w:rPr>
        <w:t>recall</w:t>
      </w:r>
      <w:proofErr w:type="spellEnd"/>
      <w:r w:rsidRPr="00C66E0E">
        <w:rPr>
          <w:color w:val="000000"/>
          <w:sz w:val="28"/>
          <w:szCs w:val="28"/>
        </w:rPr>
        <w:t xml:space="preserve"> для данных и других моделей. Исходя из анализа каждой модели в разработке системы по детектированию лиц будет использоваться модель </w:t>
      </w:r>
      <w:proofErr w:type="spellStart"/>
      <w:r w:rsidRPr="00C66E0E">
        <w:rPr>
          <w:b/>
          <w:bCs/>
          <w:i/>
          <w:iCs/>
          <w:color w:val="000000"/>
          <w:sz w:val="28"/>
          <w:szCs w:val="28"/>
          <w:shd w:val="clear" w:color="auto" w:fill="FFFFFF"/>
        </w:rPr>
        <w:t>RetineFace</w:t>
      </w:r>
      <w:proofErr w:type="spellEnd"/>
      <w:r w:rsidRPr="00C66E0E">
        <w:rPr>
          <w:i/>
          <w:iCs/>
          <w:color w:val="000000"/>
          <w:sz w:val="28"/>
          <w:szCs w:val="28"/>
          <w:shd w:val="clear" w:color="auto" w:fill="FFFFFF"/>
        </w:rPr>
        <w:t>,</w:t>
      </w:r>
      <w:r w:rsidRPr="00C66E0E">
        <w:rPr>
          <w:b/>
          <w:bCs/>
          <w:i/>
          <w:iCs/>
          <w:color w:val="000000"/>
          <w:sz w:val="28"/>
          <w:szCs w:val="28"/>
          <w:shd w:val="clear" w:color="auto" w:fill="FFFFFF"/>
        </w:rPr>
        <w:t xml:space="preserve"> </w:t>
      </w:r>
      <w:r w:rsidRPr="00C66E0E">
        <w:rPr>
          <w:color w:val="000000"/>
          <w:sz w:val="28"/>
          <w:szCs w:val="28"/>
        </w:rPr>
        <w:t>которая отличается оптимальным качеством работы и быстродействием</w:t>
      </w:r>
      <w:r w:rsidRPr="00C66E0E">
        <w:rPr>
          <w:color w:val="000000"/>
          <w:sz w:val="28"/>
          <w:szCs w:val="28"/>
          <w:shd w:val="clear" w:color="auto" w:fill="FFFFFF"/>
        </w:rPr>
        <w:t xml:space="preserve">. Следующим этапом стал выбор </w:t>
      </w:r>
      <w:proofErr w:type="spellStart"/>
      <w:r w:rsidRPr="00C66E0E">
        <w:rPr>
          <w:color w:val="000000"/>
          <w:sz w:val="28"/>
          <w:szCs w:val="28"/>
          <w:shd w:val="clear" w:color="auto" w:fill="FFFFFF"/>
        </w:rPr>
        <w:t>датасета</w:t>
      </w:r>
      <w:proofErr w:type="spellEnd"/>
      <w:r w:rsidRPr="00C66E0E">
        <w:rPr>
          <w:color w:val="000000"/>
          <w:sz w:val="28"/>
          <w:szCs w:val="28"/>
          <w:shd w:val="clear" w:color="auto" w:fill="FFFFFF"/>
        </w:rPr>
        <w:t xml:space="preserve"> на котором будет обучаться выбранная модель. Были рассмотрены </w:t>
      </w:r>
      <w:proofErr w:type="spellStart"/>
      <w:r w:rsidRPr="00C66E0E">
        <w:rPr>
          <w:color w:val="000000"/>
          <w:sz w:val="28"/>
          <w:szCs w:val="28"/>
          <w:shd w:val="clear" w:color="auto" w:fill="FFFFFF"/>
        </w:rPr>
        <w:t>датасеты</w:t>
      </w:r>
      <w:proofErr w:type="spellEnd"/>
      <w:r w:rsidRPr="00C66E0E">
        <w:rPr>
          <w:color w:val="000000"/>
          <w:sz w:val="28"/>
          <w:szCs w:val="28"/>
          <w:shd w:val="clear" w:color="auto" w:fill="FFFFFF"/>
        </w:rPr>
        <w:t xml:space="preserve"> </w:t>
      </w:r>
      <w:r w:rsidRPr="00C66E0E">
        <w:rPr>
          <w:b/>
          <w:bCs/>
          <w:i/>
          <w:iCs/>
          <w:color w:val="000000"/>
          <w:sz w:val="28"/>
          <w:szCs w:val="28"/>
        </w:rPr>
        <w:t>WIDER FACE</w:t>
      </w:r>
      <w:r w:rsidRPr="00C66E0E">
        <w:rPr>
          <w:b/>
          <w:bCs/>
          <w:color w:val="000000"/>
          <w:sz w:val="28"/>
          <w:szCs w:val="28"/>
        </w:rPr>
        <w:t xml:space="preserve"> </w:t>
      </w:r>
      <w:r w:rsidRPr="00C66E0E">
        <w:rPr>
          <w:color w:val="000000"/>
          <w:sz w:val="28"/>
          <w:szCs w:val="28"/>
        </w:rPr>
        <w:t>и</w:t>
      </w:r>
      <w:r w:rsidRPr="00C66E0E">
        <w:rPr>
          <w:b/>
          <w:bCs/>
          <w:color w:val="000000"/>
          <w:sz w:val="28"/>
          <w:szCs w:val="28"/>
        </w:rPr>
        <w:t xml:space="preserve"> </w:t>
      </w:r>
      <w:r w:rsidRPr="00C66E0E">
        <w:rPr>
          <w:b/>
          <w:bCs/>
          <w:i/>
          <w:iCs/>
          <w:color w:val="000000"/>
          <w:sz w:val="28"/>
          <w:szCs w:val="28"/>
        </w:rPr>
        <w:t xml:space="preserve">FDDB, </w:t>
      </w:r>
      <w:r w:rsidRPr="00C66E0E">
        <w:rPr>
          <w:color w:val="000000"/>
          <w:sz w:val="28"/>
          <w:szCs w:val="28"/>
        </w:rPr>
        <w:t>однако в качестве набора для обучения был выбран первый из-за высокой степени вариативности в масштабе, позе и окклюзии.</w:t>
      </w:r>
    </w:p>
    <w:p w14:paraId="7A9F6083" w14:textId="77777777" w:rsidR="000825D2" w:rsidRPr="000825D2" w:rsidRDefault="000825D2" w:rsidP="00595665">
      <w:pPr>
        <w:jc w:val="both"/>
        <w:rPr>
          <w:rFonts w:ascii="Times New Roman" w:eastAsia="Times New Roman" w:hAnsi="Times New Roman" w:cs="Times New Roman"/>
          <w:b/>
          <w:sz w:val="28"/>
          <w:szCs w:val="28"/>
          <w:lang w:val="ru-RU"/>
        </w:rPr>
      </w:pPr>
    </w:p>
    <w:p w14:paraId="4F467CC5" w14:textId="77777777" w:rsidR="0092573A" w:rsidRDefault="0092573A" w:rsidP="00595665">
      <w:pPr>
        <w:rPr>
          <w:rFonts w:ascii="Times New Roman" w:eastAsia="Times New Roman" w:hAnsi="Times New Roman" w:cs="Times New Roman"/>
          <w:sz w:val="28"/>
          <w:szCs w:val="28"/>
        </w:rPr>
      </w:pPr>
    </w:p>
    <w:p w14:paraId="5E2D8315" w14:textId="77777777" w:rsidR="0092573A" w:rsidRDefault="0092573A" w:rsidP="00595665">
      <w:pPr>
        <w:rPr>
          <w:rFonts w:ascii="Times New Roman" w:eastAsia="Times New Roman" w:hAnsi="Times New Roman" w:cs="Times New Roman"/>
          <w:sz w:val="28"/>
          <w:szCs w:val="28"/>
        </w:rPr>
      </w:pPr>
    </w:p>
    <w:p w14:paraId="130A9D97" w14:textId="77777777" w:rsidR="0092573A" w:rsidRDefault="0092573A" w:rsidP="00595665">
      <w:pPr>
        <w:rPr>
          <w:rFonts w:ascii="Times New Roman" w:eastAsia="Times New Roman" w:hAnsi="Times New Roman" w:cs="Times New Roman"/>
          <w:sz w:val="28"/>
          <w:szCs w:val="28"/>
        </w:rPr>
      </w:pPr>
    </w:p>
    <w:p w14:paraId="194C5EFB" w14:textId="77777777" w:rsidR="00440D8C" w:rsidRDefault="00DA5AD2" w:rsidP="00595665">
      <w:pPr>
        <w:jc w:val="center"/>
        <w:rPr>
          <w:rFonts w:ascii="Times New Roman" w:eastAsia="Times New Roman" w:hAnsi="Times New Roman" w:cs="Times New Roman"/>
          <w:b/>
          <w:sz w:val="32"/>
          <w:szCs w:val="28"/>
        </w:rPr>
      </w:pPr>
      <w:r w:rsidRPr="0062473A">
        <w:rPr>
          <w:rFonts w:ascii="Times New Roman" w:eastAsia="Times New Roman" w:hAnsi="Times New Roman" w:cs="Times New Roman"/>
          <w:b/>
          <w:sz w:val="32"/>
          <w:szCs w:val="28"/>
          <w:lang w:val="ru-RU"/>
        </w:rPr>
        <w:lastRenderedPageBreak/>
        <w:t xml:space="preserve">ГЛАВА </w:t>
      </w:r>
      <w:r w:rsidR="0092573A" w:rsidRPr="0062473A">
        <w:rPr>
          <w:rFonts w:ascii="Times New Roman" w:eastAsia="Times New Roman" w:hAnsi="Times New Roman" w:cs="Times New Roman"/>
          <w:b/>
          <w:sz w:val="32"/>
          <w:szCs w:val="28"/>
        </w:rPr>
        <w:t xml:space="preserve">2 </w:t>
      </w:r>
    </w:p>
    <w:p w14:paraId="21E494B5" w14:textId="77777777" w:rsidR="0092573A" w:rsidRPr="0062473A" w:rsidRDefault="0092573A" w:rsidP="00595665">
      <w:pPr>
        <w:jc w:val="center"/>
        <w:rPr>
          <w:rFonts w:ascii="Times New Roman" w:eastAsia="Times New Roman" w:hAnsi="Times New Roman" w:cs="Times New Roman"/>
          <w:b/>
          <w:sz w:val="32"/>
          <w:szCs w:val="28"/>
        </w:rPr>
      </w:pPr>
      <w:r w:rsidRPr="0062473A">
        <w:rPr>
          <w:rFonts w:ascii="Times New Roman" w:eastAsia="Times New Roman" w:hAnsi="Times New Roman" w:cs="Times New Roman"/>
          <w:b/>
          <w:sz w:val="32"/>
          <w:szCs w:val="28"/>
        </w:rPr>
        <w:t>РАСПОЗНАВАНИЕ ЛИЦ</w:t>
      </w:r>
    </w:p>
    <w:p w14:paraId="5929AF35" w14:textId="77777777" w:rsidR="0092573A" w:rsidRPr="00350B88" w:rsidRDefault="0092573A" w:rsidP="00595665">
      <w:pPr>
        <w:jc w:val="both"/>
        <w:rPr>
          <w:rFonts w:ascii="Times New Roman" w:eastAsia="Times New Roman" w:hAnsi="Times New Roman" w:cs="Times New Roman"/>
          <w:b/>
          <w:sz w:val="32"/>
          <w:szCs w:val="28"/>
        </w:rPr>
      </w:pPr>
    </w:p>
    <w:p w14:paraId="2F335AB9" w14:textId="3C019069" w:rsidR="00FB35C2" w:rsidRDefault="00FB35C2"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распознавании лиц в большинстве случаев происходит сравнение биометрических шаблонов (векторов признаков, характеризующих изображение лица). Построение биометрического шаблона подразумевает построение эффективных векторов признаков для решения, в зависимости от постановки, задачи идентификации или верификации лиц. Помимо собственно решения самой задачи идентификации или верификации, особую роль играет предварительное обнаружение лица на изображении, а также поиск основных точек лица. Особые точки необходимы на этапе нормализации и выравнивания лиц перед построением биометрического шаблона. Предварительная нормализация и выравнивания изображения лица позволяет значительно повысить качество работы алгоритма распознавания за счет универсализации обрабатываемых изображений. Под особыми точками подразумеваются точки, соответствующие определенным частям лица. Обычно для нормализации выделяют 5 основных точек: центры зрачков, центр носа и уголки рта. Часто на этапе обнаружения лиц, помимо непосредственно обнаружения лица (выделения описывающего бокса), происходит также обнаружение особых точек</w:t>
      </w:r>
      <w:r w:rsidR="006E203F">
        <w:rPr>
          <w:rFonts w:ascii="Times New Roman" w:eastAsia="Times New Roman" w:hAnsi="Times New Roman" w:cs="Times New Roman"/>
          <w:sz w:val="28"/>
          <w:szCs w:val="28"/>
          <w:lang w:val="ru-RU"/>
        </w:rPr>
        <w:t xml:space="preserve"> </w:t>
      </w:r>
      <w:r w:rsidR="006E203F" w:rsidRPr="006E203F">
        <w:rPr>
          <w:rFonts w:ascii="Times New Roman" w:eastAsia="Times New Roman" w:hAnsi="Times New Roman" w:cs="Times New Roman"/>
          <w:sz w:val="28"/>
          <w:szCs w:val="28"/>
          <w:lang w:val="ru-RU"/>
        </w:rPr>
        <w:t>[24]</w:t>
      </w:r>
      <w:r>
        <w:rPr>
          <w:rFonts w:ascii="Times New Roman" w:eastAsia="Times New Roman" w:hAnsi="Times New Roman" w:cs="Times New Roman"/>
          <w:sz w:val="28"/>
          <w:szCs w:val="28"/>
        </w:rPr>
        <w:t xml:space="preserve">. </w:t>
      </w:r>
    </w:p>
    <w:p w14:paraId="602C3635" w14:textId="735E29B7" w:rsidR="00FB35C2" w:rsidRDefault="00FB35C2"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Однако таких решений, показывающих высокий результат в режиме реального времени, на сегодняшний</w:t>
      </w:r>
      <w:r w:rsidR="009C3FFF" w:rsidRPr="009C3FFF">
        <w:rPr>
          <w:rFonts w:ascii="Times New Roman" w:eastAsia="Times New Roman" w:hAnsi="Times New Roman" w:cs="Times New Roman"/>
          <w:sz w:val="28"/>
          <w:szCs w:val="28"/>
          <w:lang w:val="ru-RU"/>
        </w:rPr>
        <w:t xml:space="preserve"> </w:t>
      </w:r>
      <w:r w:rsidR="009C3FFF">
        <w:rPr>
          <w:rFonts w:ascii="Times New Roman" w:eastAsia="Times New Roman" w:hAnsi="Times New Roman" w:cs="Times New Roman"/>
          <w:sz w:val="28"/>
          <w:szCs w:val="28"/>
          <w:lang w:val="ru-RU"/>
        </w:rPr>
        <w:t>день</w:t>
      </w:r>
      <w:r>
        <w:rPr>
          <w:rFonts w:ascii="Times New Roman" w:eastAsia="Times New Roman" w:hAnsi="Times New Roman" w:cs="Times New Roman"/>
          <w:sz w:val="28"/>
          <w:szCs w:val="28"/>
        </w:rPr>
        <w:t xml:space="preserve"> довольно мало. В большинстве случаев сначала производится предварительное обнаружение лица на изображении с использованием, как правило, </w:t>
      </w:r>
      <w:proofErr w:type="spellStart"/>
      <w:r>
        <w:rPr>
          <w:rFonts w:ascii="Times New Roman" w:eastAsia="Times New Roman" w:hAnsi="Times New Roman" w:cs="Times New Roman"/>
          <w:sz w:val="28"/>
          <w:szCs w:val="28"/>
        </w:rPr>
        <w:t>нейросетевых</w:t>
      </w:r>
      <w:proofErr w:type="spellEnd"/>
      <w:r>
        <w:rPr>
          <w:rFonts w:ascii="Times New Roman" w:eastAsia="Times New Roman" w:hAnsi="Times New Roman" w:cs="Times New Roman"/>
          <w:sz w:val="28"/>
          <w:szCs w:val="28"/>
        </w:rPr>
        <w:t xml:space="preserve"> детекторов лиц, и только после этого, на основании найденного описывающего бокса и кадрирования </w:t>
      </w:r>
      <w:proofErr w:type="spellStart"/>
      <w:r>
        <w:rPr>
          <w:rFonts w:ascii="Times New Roman" w:eastAsia="Times New Roman" w:hAnsi="Times New Roman" w:cs="Times New Roman"/>
          <w:sz w:val="28"/>
          <w:szCs w:val="28"/>
        </w:rPr>
        <w:t>изображени</w:t>
      </w:r>
      <w:proofErr w:type="spellEnd"/>
      <w:r w:rsidR="009C3FFF">
        <w:rPr>
          <w:rFonts w:ascii="Times New Roman" w:eastAsia="Times New Roman" w:hAnsi="Times New Roman" w:cs="Times New Roman"/>
          <w:sz w:val="28"/>
          <w:szCs w:val="28"/>
          <w:lang w:val="ru-RU"/>
        </w:rPr>
        <w:t xml:space="preserve">я </w:t>
      </w:r>
      <w:r>
        <w:rPr>
          <w:rFonts w:ascii="Times New Roman" w:eastAsia="Times New Roman" w:hAnsi="Times New Roman" w:cs="Times New Roman"/>
          <w:sz w:val="28"/>
          <w:szCs w:val="28"/>
        </w:rPr>
        <w:t xml:space="preserve">лица по этому боксу, </w:t>
      </w:r>
      <w:proofErr w:type="spellStart"/>
      <w:r>
        <w:rPr>
          <w:rFonts w:ascii="Times New Roman" w:eastAsia="Times New Roman" w:hAnsi="Times New Roman" w:cs="Times New Roman"/>
          <w:sz w:val="28"/>
          <w:szCs w:val="28"/>
        </w:rPr>
        <w:t>кадрированное</w:t>
      </w:r>
      <w:proofErr w:type="spellEnd"/>
      <w:r>
        <w:rPr>
          <w:rFonts w:ascii="Times New Roman" w:eastAsia="Times New Roman" w:hAnsi="Times New Roman" w:cs="Times New Roman"/>
          <w:sz w:val="28"/>
          <w:szCs w:val="28"/>
        </w:rPr>
        <w:t xml:space="preserve"> изображение подается на вход еще одной сети для поиска особых точек. На сегодняшний день все детекторы объектов на базе ГСНС (глубокая </w:t>
      </w:r>
      <w:proofErr w:type="spellStart"/>
      <w:r>
        <w:rPr>
          <w:rFonts w:ascii="Times New Roman" w:eastAsia="Times New Roman" w:hAnsi="Times New Roman" w:cs="Times New Roman"/>
          <w:sz w:val="28"/>
          <w:szCs w:val="28"/>
        </w:rPr>
        <w:t>свёрточная</w:t>
      </w:r>
      <w:proofErr w:type="spellEnd"/>
      <w:r>
        <w:rPr>
          <w:rFonts w:ascii="Times New Roman" w:eastAsia="Times New Roman" w:hAnsi="Times New Roman" w:cs="Times New Roman"/>
          <w:sz w:val="28"/>
          <w:szCs w:val="28"/>
        </w:rPr>
        <w:t xml:space="preserve"> нейронная сеть) можно условно разделить на 2 типа: одноэтапные (</w:t>
      </w:r>
      <w:proofErr w:type="spellStart"/>
      <w:r w:rsidRPr="00350B88">
        <w:rPr>
          <w:rFonts w:ascii="Times New Roman" w:eastAsia="Times New Roman" w:hAnsi="Times New Roman" w:cs="Times New Roman"/>
          <w:i/>
          <w:sz w:val="28"/>
          <w:szCs w:val="28"/>
        </w:rPr>
        <w:t>single-shot</w:t>
      </w:r>
      <w:proofErr w:type="spellEnd"/>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proposal-free</w:t>
      </w:r>
      <w:proofErr w:type="spellEnd"/>
      <w:r>
        <w:rPr>
          <w:rFonts w:ascii="Times New Roman" w:eastAsia="Times New Roman" w:hAnsi="Times New Roman" w:cs="Times New Roman"/>
          <w:sz w:val="28"/>
          <w:szCs w:val="28"/>
        </w:rPr>
        <w:t>) детекторы и двухэтапные (</w:t>
      </w:r>
      <w:proofErr w:type="spellStart"/>
      <w:r w:rsidRPr="00350B88">
        <w:rPr>
          <w:rFonts w:ascii="Times New Roman" w:eastAsia="Times New Roman" w:hAnsi="Times New Roman" w:cs="Times New Roman"/>
          <w:i/>
          <w:sz w:val="28"/>
          <w:szCs w:val="28"/>
        </w:rPr>
        <w:t>two</w:t>
      </w:r>
      <w:r>
        <w:rPr>
          <w:rFonts w:ascii="Times New Roman" w:eastAsia="Times New Roman" w:hAnsi="Times New Roman" w:cs="Times New Roman"/>
          <w:sz w:val="28"/>
          <w:szCs w:val="28"/>
        </w:rPr>
        <w:t>-</w:t>
      </w:r>
      <w:r w:rsidRPr="00350B88">
        <w:rPr>
          <w:rFonts w:ascii="Times New Roman" w:eastAsia="Times New Roman" w:hAnsi="Times New Roman" w:cs="Times New Roman"/>
          <w:i/>
          <w:sz w:val="28"/>
          <w:szCs w:val="28"/>
        </w:rPr>
        <w:t>stage</w:t>
      </w:r>
      <w:proofErr w:type="spellEnd"/>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region</w:t>
      </w:r>
      <w:r>
        <w:rPr>
          <w:rFonts w:ascii="Times New Roman" w:eastAsia="Times New Roman" w:hAnsi="Times New Roman" w:cs="Times New Roman"/>
          <w:sz w:val="28"/>
          <w:szCs w:val="28"/>
        </w:rPr>
        <w:t>-</w:t>
      </w:r>
      <w:r w:rsidRPr="00350B88">
        <w:rPr>
          <w:rFonts w:ascii="Times New Roman" w:eastAsia="Times New Roman" w:hAnsi="Times New Roman" w:cs="Times New Roman"/>
          <w:i/>
          <w:sz w:val="28"/>
          <w:szCs w:val="28"/>
        </w:rPr>
        <w:t>based</w:t>
      </w:r>
      <w:proofErr w:type="spellEnd"/>
      <w:r>
        <w:rPr>
          <w:rFonts w:ascii="Times New Roman" w:eastAsia="Times New Roman" w:hAnsi="Times New Roman" w:cs="Times New Roman"/>
          <w:sz w:val="28"/>
          <w:szCs w:val="28"/>
        </w:rPr>
        <w:t>)</w:t>
      </w:r>
      <w:r w:rsidR="006E203F" w:rsidRPr="006E203F">
        <w:rPr>
          <w:rFonts w:ascii="Times New Roman" w:eastAsia="Times New Roman" w:hAnsi="Times New Roman" w:cs="Times New Roman"/>
          <w:sz w:val="28"/>
          <w:szCs w:val="28"/>
          <w:lang w:val="ru-RU"/>
        </w:rPr>
        <w:t xml:space="preserve"> [24]</w:t>
      </w:r>
      <w:r>
        <w:rPr>
          <w:rFonts w:ascii="Times New Roman" w:eastAsia="Times New Roman" w:hAnsi="Times New Roman" w:cs="Times New Roman"/>
          <w:sz w:val="28"/>
          <w:szCs w:val="28"/>
        </w:rPr>
        <w:t xml:space="preserve">. Одноэтапные алгоритмы подразумевают использование одной глубокой </w:t>
      </w:r>
      <w:proofErr w:type="spellStart"/>
      <w:r>
        <w:rPr>
          <w:rFonts w:ascii="Times New Roman" w:eastAsia="Times New Roman" w:hAnsi="Times New Roman" w:cs="Times New Roman"/>
          <w:sz w:val="28"/>
          <w:szCs w:val="28"/>
        </w:rPr>
        <w:t>свёрточной</w:t>
      </w:r>
      <w:proofErr w:type="spellEnd"/>
      <w:r>
        <w:rPr>
          <w:rFonts w:ascii="Times New Roman" w:eastAsia="Times New Roman" w:hAnsi="Times New Roman" w:cs="Times New Roman"/>
          <w:sz w:val="28"/>
          <w:szCs w:val="28"/>
        </w:rPr>
        <w:t xml:space="preserve"> нейронной сети, выходом которой являются непосредственно искомые боксы класса. К одноэтапным детекторам относятся такие алгоритмы, как </w:t>
      </w:r>
      <w:r w:rsidRPr="00350B88">
        <w:rPr>
          <w:rFonts w:ascii="Times New Roman" w:eastAsia="Times New Roman" w:hAnsi="Times New Roman" w:cs="Times New Roman"/>
          <w:i/>
          <w:sz w:val="28"/>
          <w:szCs w:val="28"/>
        </w:rPr>
        <w:t>SSD</w:t>
      </w:r>
      <w:r>
        <w:rPr>
          <w:rFonts w:ascii="Times New Roman" w:eastAsia="Times New Roman" w:hAnsi="Times New Roman" w:cs="Times New Roman"/>
          <w:sz w:val="28"/>
          <w:szCs w:val="28"/>
        </w:rPr>
        <w:t xml:space="preserve"> [1</w:t>
      </w:r>
      <w:r w:rsidR="00C800C4" w:rsidRPr="00C800C4">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RetinaNet</w:t>
      </w:r>
      <w:proofErr w:type="spellEnd"/>
      <w:r>
        <w:rPr>
          <w:rFonts w:ascii="Times New Roman" w:eastAsia="Times New Roman" w:hAnsi="Times New Roman" w:cs="Times New Roman"/>
          <w:sz w:val="28"/>
          <w:szCs w:val="28"/>
        </w:rPr>
        <w:t xml:space="preserve"> [</w:t>
      </w:r>
      <w:r w:rsidR="00C800C4" w:rsidRPr="00C800C4">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xml:space="preserve">]. В двухэтапных алгоритмах обнаружение и распознавание проводится в два этапа. На первом этапе специализированная ГСНС формирует набор гипотез о местоположении объектов, затем на втором этапе другая ГКНС проводит финальное распознавание объектов и уточнение их положения. Известны такие двухэтапные детекторы объектов, как: </w:t>
      </w:r>
      <w:r w:rsidRPr="00A63190">
        <w:rPr>
          <w:rFonts w:ascii="Times New Roman" w:eastAsia="Times New Roman" w:hAnsi="Times New Roman" w:cs="Times New Roman"/>
          <w:i/>
          <w:sz w:val="28"/>
          <w:szCs w:val="28"/>
        </w:rPr>
        <w:t>R</w:t>
      </w:r>
      <w:r>
        <w:rPr>
          <w:rFonts w:ascii="Times New Roman" w:eastAsia="Times New Roman" w:hAnsi="Times New Roman" w:cs="Times New Roman"/>
          <w:sz w:val="28"/>
          <w:szCs w:val="28"/>
        </w:rPr>
        <w:t>-</w:t>
      </w:r>
      <w:r w:rsidRPr="00350B88">
        <w:rPr>
          <w:rFonts w:ascii="Times New Roman" w:eastAsia="Times New Roman" w:hAnsi="Times New Roman" w:cs="Times New Roman"/>
          <w:i/>
          <w:sz w:val="28"/>
          <w:szCs w:val="28"/>
        </w:rPr>
        <w:t>CNN</w:t>
      </w:r>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Fast</w:t>
      </w:r>
      <w:proofErr w:type="spellEnd"/>
      <w:r>
        <w:rPr>
          <w:rFonts w:ascii="Times New Roman" w:eastAsia="Times New Roman" w:hAnsi="Times New Roman" w:cs="Times New Roman"/>
          <w:sz w:val="28"/>
          <w:szCs w:val="28"/>
        </w:rPr>
        <w:t>-</w:t>
      </w:r>
      <w:r w:rsidRPr="00350B88">
        <w:rPr>
          <w:rFonts w:ascii="Times New Roman" w:eastAsia="Times New Roman" w:hAnsi="Times New Roman" w:cs="Times New Roman"/>
          <w:i/>
          <w:sz w:val="28"/>
          <w:szCs w:val="28"/>
        </w:rPr>
        <w:t>RCNN</w:t>
      </w:r>
      <w:r>
        <w:rPr>
          <w:rFonts w:ascii="Times New Roman" w:eastAsia="Times New Roman" w:hAnsi="Times New Roman" w:cs="Times New Roman"/>
          <w:sz w:val="28"/>
          <w:szCs w:val="28"/>
        </w:rPr>
        <w:t xml:space="preserve">, </w:t>
      </w:r>
      <w:proofErr w:type="spellStart"/>
      <w:r w:rsidRPr="00350B88">
        <w:rPr>
          <w:rFonts w:ascii="Times New Roman" w:eastAsia="Times New Roman" w:hAnsi="Times New Roman" w:cs="Times New Roman"/>
          <w:i/>
          <w:sz w:val="28"/>
          <w:szCs w:val="28"/>
        </w:rPr>
        <w:t>Faster</w:t>
      </w:r>
      <w:proofErr w:type="spellEnd"/>
      <w:r>
        <w:rPr>
          <w:rFonts w:ascii="Times New Roman" w:eastAsia="Times New Roman" w:hAnsi="Times New Roman" w:cs="Times New Roman"/>
          <w:sz w:val="28"/>
          <w:szCs w:val="28"/>
        </w:rPr>
        <w:t>-</w:t>
      </w:r>
      <w:r w:rsidRPr="00350B88">
        <w:rPr>
          <w:rFonts w:ascii="Times New Roman" w:eastAsia="Times New Roman" w:hAnsi="Times New Roman" w:cs="Times New Roman"/>
          <w:i/>
          <w:sz w:val="28"/>
          <w:szCs w:val="28"/>
        </w:rPr>
        <w:t>RCNN</w:t>
      </w:r>
      <w:r>
        <w:rPr>
          <w:rFonts w:ascii="Times New Roman" w:eastAsia="Times New Roman" w:hAnsi="Times New Roman" w:cs="Times New Roman"/>
          <w:sz w:val="28"/>
          <w:szCs w:val="28"/>
        </w:rPr>
        <w:t xml:space="preserve">, </w:t>
      </w:r>
      <w:r w:rsidRPr="00350B88">
        <w:rPr>
          <w:rFonts w:ascii="Times New Roman" w:eastAsia="Times New Roman" w:hAnsi="Times New Roman" w:cs="Times New Roman"/>
          <w:i/>
          <w:sz w:val="28"/>
          <w:szCs w:val="28"/>
        </w:rPr>
        <w:t>R</w:t>
      </w:r>
      <w:r>
        <w:rPr>
          <w:rFonts w:ascii="Times New Roman" w:eastAsia="Times New Roman" w:hAnsi="Times New Roman" w:cs="Times New Roman"/>
          <w:sz w:val="28"/>
          <w:szCs w:val="28"/>
        </w:rPr>
        <w:t>-</w:t>
      </w:r>
      <w:r w:rsidRPr="00350B88">
        <w:rPr>
          <w:rFonts w:ascii="Times New Roman" w:eastAsia="Times New Roman" w:hAnsi="Times New Roman" w:cs="Times New Roman"/>
          <w:i/>
          <w:sz w:val="28"/>
          <w:szCs w:val="28"/>
        </w:rPr>
        <w:t>FPN</w:t>
      </w:r>
      <w:r>
        <w:rPr>
          <w:rFonts w:ascii="Times New Roman" w:eastAsia="Times New Roman" w:hAnsi="Times New Roman" w:cs="Times New Roman"/>
          <w:sz w:val="28"/>
          <w:szCs w:val="28"/>
        </w:rPr>
        <w:t xml:space="preserve">. Первую группу детекторов объектов отличает высокая скорость работы, однако одноэтапные детекторы уступают по качеству </w:t>
      </w:r>
      <w:r>
        <w:rPr>
          <w:rFonts w:ascii="Times New Roman" w:eastAsia="Times New Roman" w:hAnsi="Times New Roman" w:cs="Times New Roman"/>
          <w:sz w:val="28"/>
          <w:szCs w:val="28"/>
        </w:rPr>
        <w:lastRenderedPageBreak/>
        <w:t xml:space="preserve">обнаружения детекторам второго типа. Так как в системах распознавания лиц приоритетной является скорость работы сети, предлагаемый детектор лиц и особых точек строится на базе </w:t>
      </w:r>
      <w:proofErr w:type="spellStart"/>
      <w:r w:rsidRPr="00350B88">
        <w:rPr>
          <w:rFonts w:ascii="Times New Roman" w:eastAsia="Times New Roman" w:hAnsi="Times New Roman" w:cs="Times New Roman"/>
          <w:i/>
          <w:sz w:val="28"/>
          <w:szCs w:val="28"/>
        </w:rPr>
        <w:t>RetinaFace</w:t>
      </w:r>
      <w:proofErr w:type="spellEnd"/>
      <w:r>
        <w:rPr>
          <w:rFonts w:ascii="Times New Roman" w:eastAsia="Times New Roman" w:hAnsi="Times New Roman" w:cs="Times New Roman"/>
          <w:sz w:val="28"/>
          <w:szCs w:val="28"/>
        </w:rPr>
        <w:t xml:space="preserve"> [</w:t>
      </w:r>
      <w:r w:rsidR="006E203F" w:rsidRPr="006E203F">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w:t>
      </w:r>
    </w:p>
    <w:p w14:paraId="1B2888A4" w14:textId="77777777" w:rsidR="0092573A" w:rsidRDefault="0092573A" w:rsidP="00595665">
      <w:pPr>
        <w:jc w:val="both"/>
        <w:rPr>
          <w:rFonts w:ascii="Times New Roman" w:eastAsia="Times New Roman" w:hAnsi="Times New Roman" w:cs="Times New Roman"/>
          <w:b/>
          <w:sz w:val="28"/>
          <w:szCs w:val="28"/>
        </w:rPr>
      </w:pPr>
    </w:p>
    <w:p w14:paraId="7D0EB8F1"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Описание моделей</w:t>
      </w:r>
    </w:p>
    <w:p w14:paraId="38D9ECB0" w14:textId="2EA2BD0A" w:rsidR="0092573A" w:rsidRDefault="0092573A" w:rsidP="00595665">
      <w:pPr>
        <w:jc w:val="both"/>
        <w:rPr>
          <w:rFonts w:ascii="Times New Roman" w:eastAsia="Times New Roman" w:hAnsi="Times New Roman" w:cs="Times New Roman"/>
          <w:sz w:val="28"/>
          <w:szCs w:val="28"/>
        </w:rPr>
      </w:pPr>
    </w:p>
    <w:p w14:paraId="557BFD68" w14:textId="7450386F" w:rsidR="009C3FFF" w:rsidRPr="00A63190" w:rsidRDefault="009C3FFF" w:rsidP="009C3FFF">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lang w:val="ru-RU"/>
        </w:rPr>
        <w:t>Рассмотрим</w:t>
      </w:r>
      <w:r w:rsidRPr="00A6319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наиболее</w:t>
      </w:r>
      <w:r w:rsidRPr="00A6319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современные модели распознавания (классификации) лиц: </w:t>
      </w:r>
      <w:proofErr w:type="spellStart"/>
      <w:r w:rsidRPr="00A63190">
        <w:rPr>
          <w:rFonts w:ascii="Times New Roman" w:eastAsia="Times New Roman" w:hAnsi="Times New Roman" w:cs="Times New Roman"/>
          <w:b/>
          <w:i/>
          <w:sz w:val="28"/>
          <w:szCs w:val="28"/>
          <w:lang w:val="en-US"/>
        </w:rPr>
        <w:t>ArcFace</w:t>
      </w:r>
      <w:proofErr w:type="spellEnd"/>
      <w:r>
        <w:rPr>
          <w:rFonts w:ascii="Times New Roman" w:eastAsia="Times New Roman" w:hAnsi="Times New Roman" w:cs="Times New Roman"/>
          <w:sz w:val="28"/>
          <w:szCs w:val="28"/>
          <w:lang w:val="ru-RU"/>
        </w:rPr>
        <w:t xml:space="preserve"> и</w:t>
      </w:r>
      <w:r w:rsidRPr="00A63190">
        <w:rPr>
          <w:rFonts w:ascii="Times New Roman" w:eastAsia="Times New Roman" w:hAnsi="Times New Roman" w:cs="Times New Roman"/>
          <w:b/>
          <w:i/>
          <w:sz w:val="28"/>
          <w:szCs w:val="28"/>
        </w:rPr>
        <w:t xml:space="preserve"> </w:t>
      </w:r>
      <w:proofErr w:type="spellStart"/>
      <w:r w:rsidRPr="00E81962">
        <w:rPr>
          <w:rFonts w:ascii="Times New Roman" w:eastAsia="Times New Roman" w:hAnsi="Times New Roman" w:cs="Times New Roman"/>
          <w:b/>
          <w:i/>
          <w:sz w:val="28"/>
          <w:szCs w:val="28"/>
          <w:lang w:val="en-US"/>
        </w:rPr>
        <w:t>FaceNet</w:t>
      </w:r>
      <w:proofErr w:type="spellEnd"/>
      <w:r w:rsidRPr="00A63190">
        <w:rPr>
          <w:rFonts w:ascii="Times New Roman" w:eastAsia="Times New Roman" w:hAnsi="Times New Roman" w:cs="Times New Roman"/>
          <w:b/>
          <w:i/>
          <w:sz w:val="28"/>
          <w:szCs w:val="28"/>
        </w:rPr>
        <w:t>+</w:t>
      </w:r>
      <w:r w:rsidRPr="00E81962">
        <w:rPr>
          <w:rFonts w:ascii="Times New Roman" w:eastAsia="Times New Roman" w:hAnsi="Times New Roman" w:cs="Times New Roman"/>
          <w:b/>
          <w:i/>
          <w:sz w:val="28"/>
          <w:szCs w:val="28"/>
          <w:lang w:val="en-US"/>
        </w:rPr>
        <w:t>Adaptive</w:t>
      </w:r>
      <w:r w:rsidRPr="00A63190">
        <w:rPr>
          <w:rFonts w:ascii="Times New Roman" w:eastAsia="Times New Roman" w:hAnsi="Times New Roman" w:cs="Times New Roman"/>
          <w:b/>
          <w:i/>
          <w:sz w:val="28"/>
          <w:szCs w:val="28"/>
        </w:rPr>
        <w:t xml:space="preserve"> </w:t>
      </w:r>
      <w:r w:rsidRPr="00E81962">
        <w:rPr>
          <w:rFonts w:ascii="Times New Roman" w:eastAsia="Times New Roman" w:hAnsi="Times New Roman" w:cs="Times New Roman"/>
          <w:b/>
          <w:i/>
          <w:sz w:val="28"/>
          <w:szCs w:val="28"/>
          <w:lang w:val="en-US"/>
        </w:rPr>
        <w:t>threshold</w:t>
      </w:r>
      <w:r w:rsidRPr="00A63190">
        <w:rPr>
          <w:rFonts w:ascii="Times New Roman" w:eastAsia="Times New Roman" w:hAnsi="Times New Roman" w:cs="Times New Roman"/>
          <w:sz w:val="28"/>
          <w:szCs w:val="28"/>
        </w:rPr>
        <w:t>.</w:t>
      </w:r>
    </w:p>
    <w:p w14:paraId="189F973B" w14:textId="77777777" w:rsidR="009C3FFF" w:rsidRDefault="009C3FFF" w:rsidP="00595665">
      <w:pPr>
        <w:jc w:val="both"/>
        <w:rPr>
          <w:rFonts w:ascii="Times New Roman" w:eastAsia="Times New Roman" w:hAnsi="Times New Roman" w:cs="Times New Roman"/>
          <w:sz w:val="28"/>
          <w:szCs w:val="28"/>
        </w:rPr>
      </w:pPr>
    </w:p>
    <w:p w14:paraId="77110C7B" w14:textId="79C43C25" w:rsidR="009C3FFF" w:rsidRPr="009C3FFF" w:rsidRDefault="009C3FFF" w:rsidP="009C3FFF">
      <w:pPr>
        <w:ind w:firstLine="720"/>
        <w:jc w:val="both"/>
        <w:rPr>
          <w:rFonts w:ascii="Times New Roman" w:eastAsia="Times New Roman" w:hAnsi="Times New Roman" w:cs="Times New Roman"/>
          <w:b/>
          <w:sz w:val="28"/>
          <w:szCs w:val="28"/>
          <w:lang w:val="en-US"/>
        </w:rPr>
      </w:pPr>
      <w:r w:rsidRPr="009C3FFF">
        <w:rPr>
          <w:rFonts w:ascii="Times New Roman" w:eastAsia="Times New Roman" w:hAnsi="Times New Roman" w:cs="Times New Roman"/>
          <w:b/>
          <w:sz w:val="28"/>
          <w:szCs w:val="28"/>
          <w:lang w:val="en-US"/>
        </w:rPr>
        <w:t>2.1.</w:t>
      </w:r>
      <w:r w:rsidRPr="0076589E">
        <w:rPr>
          <w:rFonts w:ascii="Times New Roman" w:eastAsia="Times New Roman" w:hAnsi="Times New Roman" w:cs="Times New Roman"/>
          <w:b/>
          <w:sz w:val="28"/>
          <w:szCs w:val="28"/>
          <w:lang w:val="en-US"/>
        </w:rPr>
        <w:t>1</w:t>
      </w:r>
      <w:r w:rsidRPr="009C3FFF">
        <w:rPr>
          <w:rFonts w:ascii="Times New Roman" w:eastAsia="Times New Roman" w:hAnsi="Times New Roman" w:cs="Times New Roman"/>
          <w:b/>
          <w:sz w:val="28"/>
          <w:szCs w:val="28"/>
          <w:lang w:val="en-US"/>
        </w:rPr>
        <w:t xml:space="preserve"> </w:t>
      </w:r>
      <w:r w:rsidRPr="009C3FFF">
        <w:rPr>
          <w:rFonts w:ascii="Times New Roman" w:eastAsia="Times New Roman" w:hAnsi="Times New Roman" w:cs="Times New Roman"/>
          <w:b/>
          <w:sz w:val="28"/>
          <w:szCs w:val="28"/>
          <w:lang w:val="ru-RU"/>
        </w:rPr>
        <w:t>Модель</w:t>
      </w:r>
      <w:r w:rsidRPr="009C3FFF">
        <w:rPr>
          <w:rFonts w:ascii="Times New Roman" w:eastAsia="Times New Roman" w:hAnsi="Times New Roman" w:cs="Times New Roman"/>
          <w:b/>
          <w:sz w:val="28"/>
          <w:szCs w:val="28"/>
          <w:lang w:val="en-US"/>
        </w:rPr>
        <w:t xml:space="preserve"> </w:t>
      </w:r>
      <w:proofErr w:type="spellStart"/>
      <w:r w:rsidRPr="009C3FFF">
        <w:rPr>
          <w:rFonts w:ascii="Times New Roman" w:eastAsia="Times New Roman" w:hAnsi="Times New Roman" w:cs="Times New Roman"/>
          <w:b/>
          <w:i/>
          <w:sz w:val="28"/>
          <w:szCs w:val="28"/>
          <w:lang w:val="en-US"/>
        </w:rPr>
        <w:t>ArcFace</w:t>
      </w:r>
      <w:proofErr w:type="spellEnd"/>
    </w:p>
    <w:p w14:paraId="062FE92D" w14:textId="77777777" w:rsidR="009C3FFF" w:rsidRPr="009C3FFF" w:rsidRDefault="009C3FFF" w:rsidP="00595665">
      <w:pPr>
        <w:jc w:val="both"/>
        <w:rPr>
          <w:rFonts w:ascii="Times New Roman" w:eastAsia="Times New Roman" w:hAnsi="Times New Roman" w:cs="Times New Roman"/>
          <w:sz w:val="28"/>
          <w:szCs w:val="28"/>
          <w:lang w:val="en-US"/>
        </w:rPr>
      </w:pPr>
    </w:p>
    <w:p w14:paraId="6422B161" w14:textId="780BC70E" w:rsidR="00FB35C2" w:rsidRDefault="00FB35C2" w:rsidP="009C3FFF">
      <w:pPr>
        <w:ind w:firstLine="708"/>
        <w:jc w:val="both"/>
        <w:rPr>
          <w:rFonts w:ascii="Times New Roman" w:eastAsia="Times New Roman" w:hAnsi="Times New Roman" w:cs="Times New Roman"/>
          <w:sz w:val="28"/>
          <w:szCs w:val="28"/>
        </w:rPr>
      </w:pPr>
      <w:proofErr w:type="spellStart"/>
      <w:r w:rsidRPr="00A63190">
        <w:rPr>
          <w:rFonts w:ascii="Times New Roman" w:eastAsia="Times New Roman" w:hAnsi="Times New Roman" w:cs="Times New Roman"/>
          <w:b/>
          <w:i/>
          <w:sz w:val="28"/>
          <w:szCs w:val="28"/>
          <w:lang w:val="en-US"/>
        </w:rPr>
        <w:t>ArcFace</w:t>
      </w:r>
      <w:proofErr w:type="spellEnd"/>
      <w:r w:rsidR="00A63190" w:rsidRPr="00A63190">
        <w:rPr>
          <w:rFonts w:ascii="Times New Roman" w:eastAsia="Times New Roman" w:hAnsi="Times New Roman" w:cs="Times New Roman"/>
          <w:sz w:val="28"/>
          <w:szCs w:val="28"/>
          <w:lang w:val="en-US"/>
        </w:rPr>
        <w:t xml:space="preserve"> (</w:t>
      </w:r>
      <w:r w:rsidR="00A63190" w:rsidRPr="005F1299">
        <w:rPr>
          <w:rFonts w:ascii="Times New Roman" w:eastAsia="Times New Roman" w:hAnsi="Times New Roman" w:cs="Times New Roman"/>
          <w:b/>
          <w:i/>
          <w:sz w:val="28"/>
          <w:szCs w:val="28"/>
          <w:lang w:val="en-US"/>
        </w:rPr>
        <w:t>Additive Angular Margin Loss</w:t>
      </w:r>
      <w:r w:rsidR="005F1299" w:rsidRPr="005F1299">
        <w:rPr>
          <w:rFonts w:ascii="Times New Roman" w:eastAsia="Times New Roman" w:hAnsi="Times New Roman" w:cs="Times New Roman"/>
          <w:sz w:val="28"/>
          <w:szCs w:val="28"/>
          <w:lang w:val="en-US"/>
        </w:rPr>
        <w:t>)</w:t>
      </w:r>
      <w:r w:rsidR="00A63190" w:rsidRPr="00A63190">
        <w:rPr>
          <w:rFonts w:ascii="Times New Roman" w:eastAsia="Times New Roman" w:hAnsi="Times New Roman" w:cs="Times New Roman"/>
          <w:i/>
          <w:sz w:val="28"/>
          <w:szCs w:val="28"/>
          <w:lang w:val="en-US"/>
        </w:rPr>
        <w:t xml:space="preserve">. </w:t>
      </w:r>
      <w:r>
        <w:rPr>
          <w:rFonts w:ascii="Times New Roman" w:eastAsia="Times New Roman" w:hAnsi="Times New Roman" w:cs="Times New Roman"/>
          <w:sz w:val="28"/>
          <w:szCs w:val="28"/>
        </w:rPr>
        <w:t xml:space="preserve">Есть два основных направления исследований по обучению </w:t>
      </w:r>
      <w:r w:rsidRPr="00E81962">
        <w:rPr>
          <w:rFonts w:ascii="Times New Roman" w:eastAsia="Times New Roman" w:hAnsi="Times New Roman" w:cs="Times New Roman"/>
          <w:i/>
          <w:sz w:val="28"/>
          <w:szCs w:val="28"/>
        </w:rPr>
        <w:t>CNN</w:t>
      </w:r>
      <w:r>
        <w:rPr>
          <w:rFonts w:ascii="Times New Roman" w:eastAsia="Times New Roman" w:hAnsi="Times New Roman" w:cs="Times New Roman"/>
          <w:sz w:val="28"/>
          <w:szCs w:val="28"/>
        </w:rPr>
        <w:t xml:space="preserve"> распознаванию лиц: одно из них обучает </w:t>
      </w:r>
      <w:proofErr w:type="spellStart"/>
      <w:r>
        <w:rPr>
          <w:rFonts w:ascii="Times New Roman" w:eastAsia="Times New Roman" w:hAnsi="Times New Roman" w:cs="Times New Roman"/>
          <w:sz w:val="28"/>
          <w:szCs w:val="28"/>
        </w:rPr>
        <w:t>мультиклассовый</w:t>
      </w:r>
      <w:proofErr w:type="spellEnd"/>
      <w:r>
        <w:rPr>
          <w:rFonts w:ascii="Times New Roman" w:eastAsia="Times New Roman" w:hAnsi="Times New Roman" w:cs="Times New Roman"/>
          <w:sz w:val="28"/>
          <w:szCs w:val="28"/>
        </w:rPr>
        <w:t xml:space="preserve"> классификатор с использованием функции активации </w:t>
      </w:r>
      <w:proofErr w:type="spellStart"/>
      <w:r w:rsidRPr="00E81962">
        <w:rPr>
          <w:rFonts w:ascii="Times New Roman" w:eastAsia="Times New Roman" w:hAnsi="Times New Roman" w:cs="Times New Roman"/>
          <w:i/>
          <w:sz w:val="28"/>
          <w:szCs w:val="28"/>
        </w:rPr>
        <w:t>softmax</w:t>
      </w:r>
      <w:proofErr w:type="spellEnd"/>
      <w:r>
        <w:rPr>
          <w:rFonts w:ascii="Times New Roman" w:eastAsia="Times New Roman" w:hAnsi="Times New Roman" w:cs="Times New Roman"/>
          <w:sz w:val="28"/>
          <w:szCs w:val="28"/>
        </w:rPr>
        <w:t>, а другое изучает векторы признаков при помощи функции потери триплета (</w:t>
      </w:r>
      <w:proofErr w:type="spellStart"/>
      <w:r w:rsidRPr="00E81962">
        <w:rPr>
          <w:rFonts w:ascii="Times New Roman" w:eastAsia="Times New Roman" w:hAnsi="Times New Roman" w:cs="Times New Roman"/>
          <w:i/>
          <w:sz w:val="28"/>
          <w:szCs w:val="28"/>
        </w:rPr>
        <w:t>tripplet</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loss</w:t>
      </w:r>
      <w:proofErr w:type="spellEnd"/>
      <w:r>
        <w:rPr>
          <w:rFonts w:ascii="Times New Roman" w:eastAsia="Times New Roman" w:hAnsi="Times New Roman" w:cs="Times New Roman"/>
          <w:sz w:val="28"/>
          <w:szCs w:val="28"/>
        </w:rPr>
        <w:t xml:space="preserve">). Однако у обоих есть свои недостатки: для </w:t>
      </w:r>
      <w:proofErr w:type="spellStart"/>
      <w:r w:rsidRPr="00E81962">
        <w:rPr>
          <w:rFonts w:ascii="Times New Roman" w:eastAsia="Times New Roman" w:hAnsi="Times New Roman" w:cs="Times New Roman"/>
          <w:i/>
          <w:sz w:val="28"/>
          <w:szCs w:val="28"/>
        </w:rPr>
        <w:t>softmax</w:t>
      </w:r>
      <w:proofErr w:type="spellEnd"/>
      <w:r>
        <w:rPr>
          <w:rFonts w:ascii="Times New Roman" w:eastAsia="Times New Roman" w:hAnsi="Times New Roman" w:cs="Times New Roman"/>
          <w:sz w:val="28"/>
          <w:szCs w:val="28"/>
        </w:rPr>
        <w:t xml:space="preserve"> чем больше добавлять различных идентификаторов для распознавания, тем большее будет количество используемых параметров, а для </w:t>
      </w:r>
      <w:proofErr w:type="spellStart"/>
      <w:r w:rsidRPr="00E81962">
        <w:rPr>
          <w:rFonts w:ascii="Times New Roman" w:eastAsia="Times New Roman" w:hAnsi="Times New Roman" w:cs="Times New Roman"/>
          <w:i/>
          <w:sz w:val="28"/>
          <w:szCs w:val="28"/>
        </w:rPr>
        <w:t>tripplet</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loss</w:t>
      </w:r>
      <w:proofErr w:type="spellEnd"/>
      <w:r>
        <w:rPr>
          <w:rFonts w:ascii="Times New Roman" w:eastAsia="Times New Roman" w:hAnsi="Times New Roman" w:cs="Times New Roman"/>
          <w:sz w:val="28"/>
          <w:szCs w:val="28"/>
        </w:rPr>
        <w:t xml:space="preserve"> наблюдается быстрый рост количества обучаемых триплетов при </w:t>
      </w:r>
      <w:proofErr w:type="spellStart"/>
      <w:r>
        <w:rPr>
          <w:rFonts w:ascii="Times New Roman" w:eastAsia="Times New Roman" w:hAnsi="Times New Roman" w:cs="Times New Roman"/>
          <w:sz w:val="28"/>
          <w:szCs w:val="28"/>
        </w:rPr>
        <w:t>увелечения</w:t>
      </w:r>
      <w:proofErr w:type="spellEnd"/>
      <w:r>
        <w:rPr>
          <w:rFonts w:ascii="Times New Roman" w:eastAsia="Times New Roman" w:hAnsi="Times New Roman" w:cs="Times New Roman"/>
          <w:sz w:val="28"/>
          <w:szCs w:val="28"/>
        </w:rPr>
        <w:t xml:space="preserve"> набора данных, что приводит к большому количеству итераций и времени обучения. В </w:t>
      </w:r>
      <w:proofErr w:type="spellStart"/>
      <w:r w:rsidRPr="00E81962">
        <w:rPr>
          <w:rFonts w:ascii="Times New Roman" w:eastAsia="Times New Roman" w:hAnsi="Times New Roman" w:cs="Times New Roman"/>
          <w:i/>
          <w:sz w:val="28"/>
          <w:szCs w:val="28"/>
        </w:rPr>
        <w:t>arcface</w:t>
      </w:r>
      <w:proofErr w:type="spellEnd"/>
      <w:r>
        <w:rPr>
          <w:rFonts w:ascii="Times New Roman" w:eastAsia="Times New Roman" w:hAnsi="Times New Roman" w:cs="Times New Roman"/>
          <w:sz w:val="28"/>
          <w:szCs w:val="28"/>
        </w:rPr>
        <w:t xml:space="preserve"> предлагается аддитивная угловая функция потерь (</w:t>
      </w:r>
      <w:proofErr w:type="spellStart"/>
      <w:r w:rsidRPr="00E81962">
        <w:rPr>
          <w:rFonts w:ascii="Times New Roman" w:eastAsia="Times New Roman" w:hAnsi="Times New Roman" w:cs="Times New Roman"/>
          <w:i/>
          <w:sz w:val="28"/>
          <w:szCs w:val="28"/>
        </w:rPr>
        <w:t>additive</w:t>
      </w:r>
      <w:proofErr w:type="spellEnd"/>
      <w:r w:rsidRPr="00E81962">
        <w:rPr>
          <w:rFonts w:ascii="Times New Roman" w:eastAsia="Times New Roman" w:hAnsi="Times New Roman" w:cs="Times New Roman"/>
          <w:i/>
          <w:sz w:val="28"/>
          <w:szCs w:val="28"/>
        </w:rPr>
        <w:t xml:space="preserve"> </w:t>
      </w:r>
      <w:proofErr w:type="spellStart"/>
      <w:r w:rsidRPr="00E81962">
        <w:rPr>
          <w:rFonts w:ascii="Times New Roman" w:eastAsia="Times New Roman" w:hAnsi="Times New Roman" w:cs="Times New Roman"/>
          <w:i/>
          <w:sz w:val="28"/>
          <w:szCs w:val="28"/>
        </w:rPr>
        <w:t>angular</w:t>
      </w:r>
      <w:proofErr w:type="spellEnd"/>
      <w:r w:rsidRPr="00E81962">
        <w:rPr>
          <w:rFonts w:ascii="Times New Roman" w:eastAsia="Times New Roman" w:hAnsi="Times New Roman" w:cs="Times New Roman"/>
          <w:i/>
          <w:sz w:val="28"/>
          <w:szCs w:val="28"/>
        </w:rPr>
        <w:t xml:space="preserve"> </w:t>
      </w:r>
      <w:proofErr w:type="spellStart"/>
      <w:r w:rsidRPr="00E81962">
        <w:rPr>
          <w:rFonts w:ascii="Times New Roman" w:eastAsia="Times New Roman" w:hAnsi="Times New Roman" w:cs="Times New Roman"/>
          <w:i/>
          <w:sz w:val="28"/>
          <w:szCs w:val="28"/>
        </w:rPr>
        <w:t>margin</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loss</w:t>
      </w:r>
      <w:proofErr w:type="spellEnd"/>
      <w:r>
        <w:rPr>
          <w:rFonts w:ascii="Times New Roman" w:eastAsia="Times New Roman" w:hAnsi="Times New Roman" w:cs="Times New Roman"/>
          <w:sz w:val="28"/>
          <w:szCs w:val="28"/>
        </w:rPr>
        <w:t xml:space="preserve">) для дальнейшего улучшения способности модели распознавания лиц и стабилизации процесса обучения. Функция арккосинуса используется для вычисления угла между текущим и целевым признаком. </w:t>
      </w:r>
      <w:proofErr w:type="spellStart"/>
      <w:r w:rsidRPr="00E81962">
        <w:rPr>
          <w:rFonts w:ascii="Times New Roman" w:eastAsia="Times New Roman" w:hAnsi="Times New Roman" w:cs="Times New Roman"/>
          <w:i/>
          <w:sz w:val="28"/>
          <w:szCs w:val="28"/>
        </w:rPr>
        <w:t>ArcFace</w:t>
      </w:r>
      <w:proofErr w:type="spellEnd"/>
      <w:r>
        <w:rPr>
          <w:rFonts w:ascii="Times New Roman" w:eastAsia="Times New Roman" w:hAnsi="Times New Roman" w:cs="Times New Roman"/>
          <w:sz w:val="28"/>
          <w:szCs w:val="28"/>
        </w:rPr>
        <w:t xml:space="preserve"> напрямую оптимизирует геодезическое расстояние (</w:t>
      </w:r>
      <w:proofErr w:type="spellStart"/>
      <w:r w:rsidRPr="00E81962">
        <w:rPr>
          <w:rFonts w:ascii="Times New Roman" w:eastAsia="Times New Roman" w:hAnsi="Times New Roman" w:cs="Times New Roman"/>
          <w:i/>
          <w:sz w:val="28"/>
          <w:szCs w:val="28"/>
        </w:rPr>
        <w:t>geodesic</w:t>
      </w:r>
      <w:proofErr w:type="spellEnd"/>
      <w:r w:rsidRPr="00E81962">
        <w:rPr>
          <w:rFonts w:ascii="Times New Roman" w:eastAsia="Times New Roman" w:hAnsi="Times New Roman" w:cs="Times New Roman"/>
          <w:i/>
          <w:sz w:val="28"/>
          <w:szCs w:val="28"/>
        </w:rPr>
        <w:t xml:space="preserve"> </w:t>
      </w:r>
      <w:proofErr w:type="spellStart"/>
      <w:r w:rsidRPr="00E81962">
        <w:rPr>
          <w:rFonts w:ascii="Times New Roman" w:eastAsia="Times New Roman" w:hAnsi="Times New Roman" w:cs="Times New Roman"/>
          <w:i/>
          <w:sz w:val="28"/>
          <w:szCs w:val="28"/>
        </w:rPr>
        <w:t>distance</w:t>
      </w:r>
      <w:proofErr w:type="spellEnd"/>
      <w:r>
        <w:rPr>
          <w:rFonts w:ascii="Times New Roman" w:eastAsia="Times New Roman" w:hAnsi="Times New Roman" w:cs="Times New Roman"/>
          <w:sz w:val="28"/>
          <w:szCs w:val="28"/>
        </w:rPr>
        <w:t xml:space="preserve">) за счет точного соответствия между углом и ребром в нормализованной </w:t>
      </w:r>
      <w:proofErr w:type="spellStart"/>
      <w:r>
        <w:rPr>
          <w:rFonts w:ascii="Times New Roman" w:eastAsia="Times New Roman" w:hAnsi="Times New Roman" w:cs="Times New Roman"/>
          <w:sz w:val="28"/>
          <w:szCs w:val="28"/>
        </w:rPr>
        <w:t>гиперсфере</w:t>
      </w:r>
      <w:proofErr w:type="spellEnd"/>
      <w:r>
        <w:rPr>
          <w:rFonts w:ascii="Times New Roman" w:eastAsia="Times New Roman" w:hAnsi="Times New Roman" w:cs="Times New Roman"/>
          <w:sz w:val="28"/>
          <w:szCs w:val="28"/>
        </w:rPr>
        <w:t xml:space="preserve"> </w:t>
      </w:r>
      <w:r w:rsidR="00E8196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где расположены черты лица</w:t>
      </w:r>
      <w:r w:rsidR="00E81962">
        <w:rPr>
          <w:rFonts w:ascii="Times New Roman" w:eastAsia="Times New Roman" w:hAnsi="Times New Roman" w:cs="Times New Roman"/>
          <w:sz w:val="28"/>
          <w:szCs w:val="28"/>
          <w:lang w:val="ru-RU"/>
        </w:rPr>
        <w:t>)</w:t>
      </w:r>
      <w:r w:rsidR="006E203F" w:rsidRPr="006E203F">
        <w:rPr>
          <w:rFonts w:ascii="Times New Roman" w:eastAsia="Times New Roman" w:hAnsi="Times New Roman" w:cs="Times New Roman"/>
          <w:sz w:val="28"/>
          <w:szCs w:val="28"/>
          <w:lang w:val="ru-RU"/>
        </w:rPr>
        <w:t xml:space="preserve"> [25]</w:t>
      </w:r>
      <w:r>
        <w:rPr>
          <w:rFonts w:ascii="Times New Roman" w:eastAsia="Times New Roman" w:hAnsi="Times New Roman" w:cs="Times New Roman"/>
          <w:sz w:val="28"/>
          <w:szCs w:val="28"/>
        </w:rPr>
        <w:t xml:space="preserve">. </w:t>
      </w:r>
    </w:p>
    <w:p w14:paraId="21FBBB9E" w14:textId="1F43D39E" w:rsidR="00FB35C2" w:rsidRDefault="00A63190"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Рассмотрим метод подробнее.</w:t>
      </w:r>
      <w:r w:rsidR="00FB35C2">
        <w:rPr>
          <w:rFonts w:ascii="Times New Roman" w:eastAsia="Times New Roman" w:hAnsi="Times New Roman" w:cs="Times New Roman"/>
          <w:b/>
          <w:sz w:val="28"/>
          <w:szCs w:val="28"/>
        </w:rPr>
        <w:t xml:space="preserve"> </w:t>
      </w:r>
      <w:r w:rsidR="00FB35C2">
        <w:rPr>
          <w:rFonts w:ascii="Times New Roman" w:eastAsia="Times New Roman" w:hAnsi="Times New Roman" w:cs="Times New Roman"/>
          <w:sz w:val="28"/>
          <w:szCs w:val="28"/>
        </w:rPr>
        <w:t>Наиболее широко используемая функция потерь для классификации, представляется как (2.1)</w:t>
      </w:r>
      <w:r w:rsidR="006E203F" w:rsidRPr="006E203F">
        <w:rPr>
          <w:rFonts w:ascii="Times New Roman" w:eastAsia="Times New Roman" w:hAnsi="Times New Roman" w:cs="Times New Roman"/>
          <w:sz w:val="28"/>
          <w:szCs w:val="28"/>
          <w:lang w:val="ru-RU"/>
        </w:rPr>
        <w:t xml:space="preserve"> [25]</w:t>
      </w:r>
      <w:r w:rsidR="00FB35C2">
        <w:rPr>
          <w:rFonts w:ascii="Times New Roman" w:eastAsia="Times New Roman" w:hAnsi="Times New Roman" w:cs="Times New Roman"/>
          <w:sz w:val="28"/>
          <w:szCs w:val="28"/>
        </w:rPr>
        <w:t xml:space="preserve"> и называется </w:t>
      </w:r>
      <w:proofErr w:type="spellStart"/>
      <w:r w:rsidR="00FB35C2">
        <w:rPr>
          <w:rFonts w:ascii="Times New Roman" w:eastAsia="Times New Roman" w:hAnsi="Times New Roman" w:cs="Times New Roman"/>
          <w:sz w:val="28"/>
          <w:szCs w:val="28"/>
        </w:rPr>
        <w:t>мультиклассовая</w:t>
      </w:r>
      <w:proofErr w:type="spellEnd"/>
      <w:r w:rsidR="00FB35C2">
        <w:rPr>
          <w:rFonts w:ascii="Times New Roman" w:eastAsia="Times New Roman" w:hAnsi="Times New Roman" w:cs="Times New Roman"/>
          <w:sz w:val="28"/>
          <w:szCs w:val="28"/>
        </w:rPr>
        <w:t xml:space="preserve"> логистическая кросс</w:t>
      </w:r>
      <w:r w:rsidR="002F5D92">
        <w:rPr>
          <w:rFonts w:ascii="Times New Roman" w:eastAsia="Times New Roman" w:hAnsi="Times New Roman" w:cs="Times New Roman"/>
          <w:sz w:val="28"/>
          <w:szCs w:val="28"/>
          <w:lang w:val="ru-RU"/>
        </w:rPr>
        <w:t>-</w:t>
      </w:r>
      <w:r w:rsidR="00FB35C2">
        <w:rPr>
          <w:rFonts w:ascii="Times New Roman" w:eastAsia="Times New Roman" w:hAnsi="Times New Roman" w:cs="Times New Roman"/>
          <w:sz w:val="28"/>
          <w:szCs w:val="28"/>
        </w:rPr>
        <w:t xml:space="preserve">энтропия: </w:t>
      </w:r>
    </w:p>
    <w:p w14:paraId="51596D05" w14:textId="77777777" w:rsidR="00945933" w:rsidRDefault="00945933"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45933" w14:paraId="77CEA6DA" w14:textId="77777777" w:rsidTr="00DA5AD2">
        <w:tc>
          <w:tcPr>
            <w:tcW w:w="8926" w:type="dxa"/>
          </w:tcPr>
          <w:p w14:paraId="6EB843BD" w14:textId="77777777" w:rsidR="00945933" w:rsidRPr="00945933" w:rsidRDefault="0067711D" w:rsidP="00595665">
            <w:pPr>
              <w:ind w:firstLine="720"/>
              <w:jc w:val="both"/>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r>
                      <w:rPr>
                        <w:rFonts w:ascii="Cambria Math" w:eastAsia="Times New Roman" w:hAnsi="Cambria Math" w:cs="Times New Roman"/>
                        <w:sz w:val="28"/>
                        <w:szCs w:val="28"/>
                      </w:rPr>
                      <m:t>log</m:t>
                    </m:r>
                  </m:e>
                </m:nary>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W</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up>
                            <m:r>
                              <w:rPr>
                                <w:rFonts w:ascii="Cambria Math" w:eastAsia="Times New Roman" w:hAnsi="Cambria Math" w:cs="Times New Roman"/>
                                <w:sz w:val="28"/>
                                <w:szCs w:val="28"/>
                              </w:rPr>
                              <m:t>T</m:t>
                            </m:r>
                          </m:sup>
                        </m:sSub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sup>
                    </m:sSup>
                  </m:num>
                  <m:den>
                    <m:nary>
                      <m:naryPr>
                        <m:chr m:val="∑"/>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m:t>
                        </m:r>
                      </m:sub>
                      <m:sup>
                        <m:r>
                          <w:rPr>
                            <w:rFonts w:ascii="Cambria Math" w:eastAsia="Times New Roman" w:hAnsi="Cambria Math" w:cs="Times New Roman"/>
                            <w:sz w:val="28"/>
                            <w:szCs w:val="28"/>
                          </w:rPr>
                          <m:t>n</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W</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T</m:t>
                                </m:r>
                              </m:sup>
                            </m:sSub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r>
                                  <w:rPr>
                                    <w:rFonts w:ascii="Cambria Math" w:eastAsia="Times New Roman" w:hAnsi="Cambria Math" w:cs="Times New Roman"/>
                                    <w:sz w:val="28"/>
                                    <w:szCs w:val="28"/>
                                  </w:rPr>
                                  <m:t>j</m:t>
                                </m:r>
                              </m:sub>
                            </m:sSub>
                          </m:sup>
                        </m:sSup>
                      </m:e>
                    </m:nary>
                  </m:den>
                </m:f>
                <m:r>
                  <w:rPr>
                    <w:rFonts w:ascii="Cambria Math" w:eastAsia="Times New Roman" w:hAnsi="Cambria Math" w:cs="Times New Roman"/>
                    <w:sz w:val="28"/>
                    <w:szCs w:val="28"/>
                  </w:rPr>
                  <m:t>,</m:t>
                </m:r>
              </m:oMath>
            </m:oMathPara>
          </w:p>
          <w:p w14:paraId="2E0B8B38" w14:textId="77777777" w:rsidR="00945933" w:rsidRPr="00085CB5" w:rsidRDefault="00945933" w:rsidP="00595665">
            <w:pPr>
              <w:jc w:val="both"/>
              <w:rPr>
                <w:rFonts w:ascii="Times New Roman" w:eastAsia="Times New Roman" w:hAnsi="Times New Roman" w:cs="Times New Roman"/>
                <w:i/>
                <w:sz w:val="28"/>
                <w:szCs w:val="28"/>
              </w:rPr>
            </w:pPr>
          </w:p>
        </w:tc>
        <w:tc>
          <w:tcPr>
            <w:tcW w:w="705" w:type="dxa"/>
            <w:vAlign w:val="center"/>
          </w:tcPr>
          <w:p w14:paraId="0BE8AA01" w14:textId="77777777" w:rsidR="00945933" w:rsidRPr="00FE0D49" w:rsidRDefault="00945933"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(2.1)</w:t>
            </w:r>
          </w:p>
        </w:tc>
      </w:tr>
    </w:tbl>
    <w:p w14:paraId="4DE3E5C4" w14:textId="2AEC9E0F" w:rsidR="00FB35C2"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oMath>
      <w:r w:rsidR="009C3FFF">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вектор признаков </w:t>
      </w:r>
      <m:oMath>
        <m:r>
          <w:rPr>
            <w:rFonts w:ascii="Cambria Math" w:eastAsia="Times New Roman" w:hAnsi="Cambria Math" w:cs="Times New Roman"/>
            <w:sz w:val="28"/>
            <w:szCs w:val="28"/>
          </w:rPr>
          <m:t>i</m:t>
        </m:r>
      </m:oMath>
      <w:r w:rsidR="00945933" w:rsidRPr="00945933">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го</w:t>
      </w:r>
      <w:proofErr w:type="spellEnd"/>
      <w:r>
        <w:rPr>
          <w:rFonts w:ascii="Times New Roman" w:eastAsia="Times New Roman" w:hAnsi="Times New Roman" w:cs="Times New Roman"/>
          <w:sz w:val="28"/>
          <w:szCs w:val="28"/>
        </w:rPr>
        <w:t xml:space="preserve"> образца,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W</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up>
            <m:r>
              <w:rPr>
                <w:rFonts w:ascii="Cambria Math" w:eastAsia="Times New Roman" w:hAnsi="Cambria Math" w:cs="Times New Roman"/>
                <w:sz w:val="28"/>
                <w:szCs w:val="28"/>
              </w:rPr>
              <m:t>T</m:t>
            </m:r>
          </m:sup>
        </m:sSubSup>
      </m:oMath>
      <w:r w:rsidR="00527F41" w:rsidRPr="00527F4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b</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oMath>
      <w:r>
        <w:rPr>
          <w:rFonts w:ascii="Times New Roman" w:eastAsia="Times New Roman" w:hAnsi="Times New Roman" w:cs="Times New Roman"/>
          <w:sz w:val="28"/>
          <w:szCs w:val="28"/>
        </w:rPr>
        <w:t xml:space="preserve">– вес и смещение </w:t>
      </w:r>
      <w:r w:rsidR="00D739E2">
        <w:rPr>
          <w:rFonts w:ascii="Times New Roman" w:eastAsia="Times New Roman" w:hAnsi="Times New Roman" w:cs="Times New Roman"/>
          <w:sz w:val="28"/>
          <w:szCs w:val="28"/>
        </w:rPr>
        <w:br/>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oMath>
      <w:r w:rsidR="00527F41" w:rsidRPr="00527F41">
        <w:rPr>
          <w:rFonts w:ascii="Times New Roman" w:eastAsia="Times New Roman" w:hAnsi="Times New Roman" w:cs="Times New Roman"/>
          <w:sz w:val="28"/>
          <w:szCs w:val="28"/>
          <w:lang w:val="ru-RU"/>
        </w:rPr>
        <w:t>-</w:t>
      </w:r>
      <w:r w:rsidR="00527F41">
        <w:rPr>
          <w:rFonts w:ascii="Times New Roman" w:eastAsia="Times New Roman" w:hAnsi="Times New Roman" w:cs="Times New Roman"/>
          <w:sz w:val="28"/>
          <w:szCs w:val="28"/>
          <w:lang w:val="ru-RU"/>
        </w:rPr>
        <w:t>ого класса</w:t>
      </w:r>
      <w:r>
        <w:rPr>
          <w:rFonts w:ascii="Times New Roman" w:eastAsia="Times New Roman" w:hAnsi="Times New Roman" w:cs="Times New Roman"/>
          <w:sz w:val="28"/>
          <w:szCs w:val="28"/>
        </w:rPr>
        <w:t xml:space="preserve">. </w:t>
      </w:r>
    </w:p>
    <w:p w14:paraId="3AF271AF" w14:textId="22E44F80" w:rsidR="00945933" w:rsidRDefault="00FB35C2" w:rsidP="00595665">
      <w:pPr>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Мультиклассовая</w:t>
      </w:r>
      <w:proofErr w:type="spellEnd"/>
      <w:r>
        <w:rPr>
          <w:rFonts w:ascii="Times New Roman" w:eastAsia="Times New Roman" w:hAnsi="Times New Roman" w:cs="Times New Roman"/>
          <w:sz w:val="28"/>
          <w:szCs w:val="28"/>
        </w:rPr>
        <w:t xml:space="preserve"> логистическая кросс</w:t>
      </w:r>
      <w:r w:rsidR="00D51CEB">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энтропия явно не оптимизирует вектора признаков для обеспечения более высокого сходства образцов внутри класса и отличия образцов между классами, что приводит к плохому качеству </w:t>
      </w:r>
      <w:r>
        <w:rPr>
          <w:rFonts w:ascii="Times New Roman" w:eastAsia="Times New Roman" w:hAnsi="Times New Roman" w:cs="Times New Roman"/>
          <w:sz w:val="28"/>
          <w:szCs w:val="28"/>
        </w:rPr>
        <w:lastRenderedPageBreak/>
        <w:t>глубокого распознавания лиц при больших вариациях характеристик классов (например, вариации позы, возрастные различия и так далее)</w:t>
      </w:r>
      <w:r w:rsidR="006E203F" w:rsidRPr="006E203F">
        <w:rPr>
          <w:rFonts w:ascii="Times New Roman" w:eastAsia="Times New Roman" w:hAnsi="Times New Roman" w:cs="Times New Roman"/>
          <w:sz w:val="28"/>
          <w:szCs w:val="28"/>
          <w:lang w:val="ru-RU"/>
        </w:rPr>
        <w:t xml:space="preserve"> [25]</w:t>
      </w:r>
      <w:r>
        <w:rPr>
          <w:rFonts w:ascii="Times New Roman" w:eastAsia="Times New Roman" w:hAnsi="Times New Roman" w:cs="Times New Roman"/>
          <w:sz w:val="28"/>
          <w:szCs w:val="28"/>
        </w:rPr>
        <w:t xml:space="preserve">. В приведенном выше описании функции потерь взято смещение равное 0 и произведено </w:t>
      </w:r>
      <w:r w:rsidR="00E967B8">
        <w:rPr>
          <w:rFonts w:ascii="Times New Roman" w:eastAsia="Times New Roman" w:hAnsi="Times New Roman" w:cs="Times New Roman"/>
          <w:sz w:val="28"/>
          <w:szCs w:val="28"/>
        </w:rPr>
        <w:br/>
      </w:r>
      <w:r>
        <w:rPr>
          <w:rFonts w:ascii="Times New Roman" w:eastAsia="Times New Roman" w:hAnsi="Times New Roman" w:cs="Times New Roman"/>
          <w:sz w:val="28"/>
          <w:szCs w:val="28"/>
        </w:rPr>
        <w:t>преобразование (2.2)</w:t>
      </w:r>
      <w:r w:rsidR="006E203F" w:rsidRPr="006E203F">
        <w:rPr>
          <w:rFonts w:ascii="Times New Roman" w:eastAsia="Times New Roman" w:hAnsi="Times New Roman" w:cs="Times New Roman"/>
          <w:sz w:val="28"/>
          <w:szCs w:val="28"/>
          <w:lang w:val="ru-RU"/>
        </w:rPr>
        <w:t xml:space="preserve"> [25]</w:t>
      </w:r>
      <w:r>
        <w:rPr>
          <w:rFonts w:ascii="Times New Roman" w:eastAsia="Times New Roman" w:hAnsi="Times New Roman" w:cs="Times New Roman"/>
          <w:sz w:val="28"/>
          <w:szCs w:val="28"/>
        </w:rPr>
        <w:t>:</w:t>
      </w:r>
    </w:p>
    <w:p w14:paraId="02002C7B" w14:textId="77777777" w:rsidR="00FB35C2" w:rsidRDefault="00FB35C2" w:rsidP="00595665">
      <w:pPr>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945933" w14:paraId="3BDD3552" w14:textId="77777777" w:rsidTr="00DA5AD2">
        <w:tc>
          <w:tcPr>
            <w:tcW w:w="8926" w:type="dxa"/>
          </w:tcPr>
          <w:p w14:paraId="5BB71F5B" w14:textId="77777777" w:rsidR="00945933" w:rsidRPr="00996F20" w:rsidRDefault="0067711D" w:rsidP="00595665">
            <w:pPr>
              <w:ind w:firstLine="720"/>
              <w:jc w:val="both"/>
              <w:rPr>
                <w:rFonts w:ascii="Times New Roman" w:eastAsia="Times New Roman" w:hAnsi="Times New Roman" w:cs="Times New Roman"/>
                <w:i/>
                <w:sz w:val="28"/>
                <w:szCs w:val="28"/>
                <w:lang w:val="en-US"/>
              </w:rPr>
            </w:pPr>
            <m:oMathPara>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W</m:t>
                    </m:r>
                  </m:e>
                  <m:sub>
                    <m:r>
                      <w:rPr>
                        <w:rFonts w:ascii="Cambria Math" w:eastAsia="Times New Roman" w:hAnsi="Cambria Math" w:cs="Times New Roman"/>
                        <w:sz w:val="28"/>
                        <w:szCs w:val="28"/>
                      </w:rPr>
                      <m:t>j</m:t>
                    </m:r>
                  </m:sub>
                  <m:sup>
                    <m:r>
                      <w:rPr>
                        <w:rFonts w:ascii="Cambria Math" w:eastAsia="Times New Roman" w:hAnsi="Cambria Math" w:cs="Times New Roman"/>
                        <w:sz w:val="28"/>
                        <w:szCs w:val="28"/>
                      </w:rPr>
                      <m:t>T</m:t>
                    </m:r>
                  </m:sup>
                </m:sSub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 xml:space="preserve">= </m:t>
                </m:r>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j</m:t>
                        </m:r>
                      </m:sub>
                    </m:sSub>
                  </m:e>
                </m:d>
                <m:r>
                  <w:rPr>
                    <w:rFonts w:ascii="Cambria Math" w:eastAsia="Times New Roman" w:hAnsi="Cambria Math" w:cs="Times New Roman"/>
                    <w:sz w:val="28"/>
                    <w:szCs w:val="28"/>
                  </w:rPr>
                  <m:t xml:space="preserve"> </m:t>
                </m:r>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e>
                </m:d>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r>
                          <w:rPr>
                            <w:rFonts w:ascii="Cambria Math" w:eastAsia="Times New Roman" w:hAnsi="Cambria Math" w:cs="Times New Roman"/>
                            <w:sz w:val="28"/>
                            <w:szCs w:val="28"/>
                          </w:rPr>
                          <m:t>j</m:t>
                        </m:r>
                      </m:sub>
                    </m:sSub>
                  </m:e>
                </m:func>
                <m:r>
                  <w:rPr>
                    <w:rFonts w:ascii="Cambria Math" w:eastAsia="Times New Roman" w:hAnsi="Cambria Math" w:cs="Times New Roman"/>
                    <w:sz w:val="28"/>
                    <w:szCs w:val="28"/>
                  </w:rPr>
                  <m:t>,</m:t>
                </m:r>
              </m:oMath>
            </m:oMathPara>
          </w:p>
        </w:tc>
        <w:tc>
          <w:tcPr>
            <w:tcW w:w="705" w:type="dxa"/>
            <w:vAlign w:val="center"/>
          </w:tcPr>
          <w:p w14:paraId="1B3ADA81" w14:textId="77777777" w:rsidR="00945933" w:rsidRPr="00FE0D49" w:rsidRDefault="00945933"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r w:rsidR="00AC68E4">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en-US"/>
              </w:rPr>
              <w:t>)</w:t>
            </w:r>
          </w:p>
        </w:tc>
      </w:tr>
    </w:tbl>
    <w:p w14:paraId="305355F2" w14:textId="77777777" w:rsidR="00945933" w:rsidRDefault="00945933" w:rsidP="00595665">
      <w:pPr>
        <w:jc w:val="both"/>
        <w:rPr>
          <w:rFonts w:ascii="Times New Roman" w:eastAsia="Times New Roman" w:hAnsi="Times New Roman" w:cs="Times New Roman"/>
          <w:sz w:val="28"/>
          <w:szCs w:val="28"/>
        </w:rPr>
      </w:pPr>
    </w:p>
    <w:p w14:paraId="3467E790" w14:textId="77777777" w:rsidR="00527F41"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r>
              <w:rPr>
                <w:rFonts w:ascii="Cambria Math" w:eastAsia="Times New Roman" w:hAnsi="Cambria Math" w:cs="Times New Roman"/>
                <w:sz w:val="28"/>
                <w:szCs w:val="28"/>
              </w:rPr>
              <m:t>j</m:t>
            </m:r>
          </m:sub>
        </m:sSub>
      </m:oMath>
      <w:r>
        <w:rPr>
          <w:rFonts w:ascii="Times New Roman" w:eastAsia="Times New Roman" w:hAnsi="Times New Roman" w:cs="Times New Roman"/>
          <w:sz w:val="28"/>
          <w:szCs w:val="28"/>
        </w:rPr>
        <w:t xml:space="preserve"> – угол между </w:t>
      </w:r>
      <w:r w:rsidR="00FB35C2">
        <w:rPr>
          <w:rFonts w:ascii="Times New Roman" w:eastAsia="Times New Roman" w:hAnsi="Times New Roman" w:cs="Times New Roman"/>
          <w:sz w:val="28"/>
          <w:szCs w:val="28"/>
          <w:lang w:val="ru-RU"/>
        </w:rPr>
        <w:t>весом</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j</m:t>
            </m:r>
          </m:sub>
        </m:sSub>
      </m:oMath>
      <w:r>
        <w:rPr>
          <w:rFonts w:ascii="Times New Roman" w:eastAsia="Times New Roman" w:hAnsi="Times New Roman" w:cs="Times New Roman"/>
          <w:sz w:val="28"/>
          <w:szCs w:val="28"/>
        </w:rPr>
        <w:t xml:space="preserve"> и </w:t>
      </w:r>
      <w:r w:rsidR="00FB35C2">
        <w:rPr>
          <w:rFonts w:ascii="Times New Roman" w:eastAsia="Times New Roman" w:hAnsi="Times New Roman" w:cs="Times New Roman"/>
          <w:sz w:val="28"/>
          <w:szCs w:val="28"/>
          <w:lang w:val="ru-RU"/>
        </w:rPr>
        <w:t>вектором признаков</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oMath>
      <w:r>
        <w:rPr>
          <w:rFonts w:ascii="Times New Roman" w:eastAsia="Times New Roman" w:hAnsi="Times New Roman" w:cs="Times New Roman"/>
          <w:sz w:val="28"/>
          <w:szCs w:val="28"/>
        </w:rPr>
        <w:t>.</w:t>
      </w:r>
    </w:p>
    <w:p w14:paraId="36111D3E" w14:textId="0CE7D9B5" w:rsidR="002F5D92" w:rsidRDefault="0092573A" w:rsidP="00527F41">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Вес</w:t>
      </w:r>
      <w:r w:rsidR="00FB35C2">
        <w:rPr>
          <w:rFonts w:ascii="Times New Roman" w:eastAsia="Times New Roman" w:hAnsi="Times New Roman" w:cs="Times New Roman"/>
          <w:sz w:val="28"/>
          <w:szCs w:val="28"/>
          <w:lang w:val="ru-RU"/>
        </w:rPr>
        <w:t>а</w:t>
      </w:r>
      <w:r>
        <w:rPr>
          <w:rFonts w:ascii="Times New Roman" w:eastAsia="Times New Roman" w:hAnsi="Times New Roman" w:cs="Times New Roman"/>
          <w:sz w:val="28"/>
          <w:szCs w:val="28"/>
        </w:rPr>
        <w:t xml:space="preserve"> нормализован</w:t>
      </w:r>
      <w:r w:rsidR="00FB35C2">
        <w:rPr>
          <w:rFonts w:ascii="Times New Roman" w:eastAsia="Times New Roman" w:hAnsi="Times New Roman" w:cs="Times New Roman"/>
          <w:sz w:val="28"/>
          <w:szCs w:val="28"/>
          <w:lang w:val="ru-RU"/>
        </w:rPr>
        <w:t>ы</w:t>
      </w:r>
      <w:r>
        <w:rPr>
          <w:rFonts w:ascii="Times New Roman" w:eastAsia="Times New Roman" w:hAnsi="Times New Roman" w:cs="Times New Roman"/>
          <w:sz w:val="28"/>
          <w:szCs w:val="28"/>
        </w:rPr>
        <w:t xml:space="preserve"> к 1 с использованием нормы </w:t>
      </w:r>
      <w:r w:rsidRPr="00E967B8">
        <w:rPr>
          <w:rFonts w:ascii="Times New Roman" w:eastAsia="Times New Roman" w:hAnsi="Times New Roman" w:cs="Times New Roman"/>
          <w:i/>
          <w:sz w:val="28"/>
          <w:szCs w:val="28"/>
        </w:rPr>
        <w:t>L</w:t>
      </w:r>
      <w:r>
        <w:rPr>
          <w:rFonts w:ascii="Times New Roman" w:eastAsia="Times New Roman" w:hAnsi="Times New Roman" w:cs="Times New Roman"/>
          <w:sz w:val="28"/>
          <w:szCs w:val="28"/>
        </w:rPr>
        <w:t xml:space="preserve">2. </w:t>
      </w:r>
      <w:r w:rsidR="00FB35C2">
        <w:rPr>
          <w:rFonts w:ascii="Times New Roman" w:eastAsia="Times New Roman" w:hAnsi="Times New Roman" w:cs="Times New Roman"/>
          <w:sz w:val="28"/>
          <w:szCs w:val="28"/>
        </w:rPr>
        <w:t xml:space="preserve">Вектор признаков также нормализуется при помощи </w:t>
      </w:r>
      <w:r w:rsidR="00FB35C2" w:rsidRPr="00E967B8">
        <w:rPr>
          <w:rFonts w:ascii="Times New Roman" w:eastAsia="Times New Roman" w:hAnsi="Times New Roman" w:cs="Times New Roman"/>
          <w:i/>
          <w:sz w:val="28"/>
          <w:szCs w:val="28"/>
        </w:rPr>
        <w:t>L</w:t>
      </w:r>
      <w:r w:rsidR="00FB35C2">
        <w:rPr>
          <w:rFonts w:ascii="Times New Roman" w:eastAsia="Times New Roman" w:hAnsi="Times New Roman" w:cs="Times New Roman"/>
          <w:sz w:val="28"/>
          <w:szCs w:val="28"/>
        </w:rPr>
        <w:t>2 и масштабируется до</w:t>
      </w:r>
      <w:r w:rsidR="00235637">
        <w:rPr>
          <w:rFonts w:ascii="Times New Roman" w:eastAsia="Times New Roman" w:hAnsi="Times New Roman" w:cs="Times New Roman"/>
          <w:sz w:val="28"/>
          <w:szCs w:val="28"/>
          <w:lang w:val="ru-RU"/>
        </w:rPr>
        <w:t xml:space="preserve"> радиуса</w:t>
      </w:r>
      <w:r w:rsidR="00FB35C2">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rPr>
          <m:t>s</m:t>
        </m:r>
      </m:oMath>
      <w:r>
        <w:rPr>
          <w:rFonts w:ascii="Times New Roman" w:eastAsia="Times New Roman" w:hAnsi="Times New Roman" w:cs="Times New Roman"/>
          <w:sz w:val="28"/>
          <w:szCs w:val="28"/>
        </w:rPr>
        <w:t xml:space="preserve">. </w:t>
      </w:r>
      <w:r w:rsidR="00FB35C2">
        <w:rPr>
          <w:rFonts w:ascii="Times New Roman" w:eastAsia="Times New Roman" w:hAnsi="Times New Roman" w:cs="Times New Roman"/>
          <w:sz w:val="28"/>
          <w:szCs w:val="28"/>
        </w:rPr>
        <w:t>Нормализация позволяет сделать прогнозы</w:t>
      </w:r>
      <w:r w:rsidR="00D739E2">
        <w:rPr>
          <w:rFonts w:ascii="Times New Roman" w:eastAsia="Times New Roman" w:hAnsi="Times New Roman" w:cs="Times New Roman"/>
          <w:sz w:val="28"/>
          <w:szCs w:val="28"/>
          <w:lang w:val="ru-RU"/>
        </w:rPr>
        <w:t>,</w:t>
      </w:r>
      <w:r w:rsidR="00FB35C2">
        <w:rPr>
          <w:rFonts w:ascii="Times New Roman" w:eastAsia="Times New Roman" w:hAnsi="Times New Roman" w:cs="Times New Roman"/>
          <w:sz w:val="28"/>
          <w:szCs w:val="28"/>
        </w:rPr>
        <w:t xml:space="preserve"> зависимые только от угла </w:t>
      </w:r>
      <w:r w:rsidRPr="00D739E2">
        <w:rPr>
          <w:rFonts w:ascii="Times New Roman" w:eastAsia="Times New Roman" w:hAnsi="Times New Roman" w:cs="Times New Roman"/>
          <w:i/>
          <w:sz w:val="28"/>
          <w:szCs w:val="28"/>
        </w:rPr>
        <w:t>θ</w:t>
      </w:r>
      <w:r>
        <w:rPr>
          <w:rFonts w:ascii="Times New Roman" w:eastAsia="Times New Roman" w:hAnsi="Times New Roman" w:cs="Times New Roman"/>
          <w:sz w:val="28"/>
          <w:szCs w:val="28"/>
        </w:rPr>
        <w:t xml:space="preserve"> </w:t>
      </w:r>
      <w:r w:rsidR="00FB35C2">
        <w:rPr>
          <w:rFonts w:ascii="Times New Roman" w:eastAsia="Times New Roman" w:hAnsi="Times New Roman" w:cs="Times New Roman"/>
          <w:sz w:val="28"/>
          <w:szCs w:val="28"/>
        </w:rPr>
        <w:t xml:space="preserve">между вектором признаков и весом. </w:t>
      </w:r>
    </w:p>
    <w:p w14:paraId="0814DF83" w14:textId="0FA0ACE6" w:rsidR="0092573A" w:rsidRDefault="00FB35C2" w:rsidP="002F5D92">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Полученный вектор (</w:t>
      </w:r>
      <w:proofErr w:type="spellStart"/>
      <w:r w:rsidRPr="00E967B8">
        <w:rPr>
          <w:rFonts w:ascii="Times New Roman" w:eastAsia="Times New Roman" w:hAnsi="Times New Roman" w:cs="Times New Roman"/>
          <w:i/>
          <w:sz w:val="28"/>
          <w:szCs w:val="28"/>
        </w:rPr>
        <w:t>embedding</w:t>
      </w:r>
      <w:proofErr w:type="spellEnd"/>
      <w:r>
        <w:rPr>
          <w:rFonts w:ascii="Times New Roman" w:eastAsia="Times New Roman" w:hAnsi="Times New Roman" w:cs="Times New Roman"/>
          <w:sz w:val="28"/>
          <w:szCs w:val="28"/>
        </w:rPr>
        <w:t xml:space="preserve">) распределяется на </w:t>
      </w:r>
      <w:proofErr w:type="spellStart"/>
      <w:r>
        <w:rPr>
          <w:rFonts w:ascii="Times New Roman" w:eastAsia="Times New Roman" w:hAnsi="Times New Roman" w:cs="Times New Roman"/>
          <w:sz w:val="28"/>
          <w:szCs w:val="28"/>
        </w:rPr>
        <w:t>гиперсфере</w:t>
      </w:r>
      <w:proofErr w:type="spellEnd"/>
      <w:r>
        <w:rPr>
          <w:rFonts w:ascii="Times New Roman" w:eastAsia="Times New Roman" w:hAnsi="Times New Roman" w:cs="Times New Roman"/>
          <w:sz w:val="28"/>
          <w:szCs w:val="28"/>
        </w:rPr>
        <w:t xml:space="preserve"> с радиусом </w:t>
      </w:r>
      <m:oMath>
        <m:r>
          <w:rPr>
            <w:rFonts w:ascii="Cambria Math" w:eastAsia="Times New Roman" w:hAnsi="Cambria Math" w:cs="Times New Roman"/>
            <w:sz w:val="28"/>
            <w:szCs w:val="28"/>
          </w:rPr>
          <m:t>s</m:t>
        </m:r>
      </m:oMath>
      <w:r>
        <w:rPr>
          <w:rFonts w:ascii="Times New Roman" w:eastAsia="Times New Roman" w:hAnsi="Times New Roman" w:cs="Times New Roman"/>
          <w:sz w:val="28"/>
          <w:szCs w:val="28"/>
        </w:rPr>
        <w:t xml:space="preserve"> по формуле (2.3)</w:t>
      </w:r>
      <w:r w:rsidR="006E203F" w:rsidRPr="006E203F">
        <w:rPr>
          <w:rFonts w:ascii="Times New Roman" w:eastAsia="Times New Roman" w:hAnsi="Times New Roman" w:cs="Times New Roman"/>
          <w:sz w:val="28"/>
          <w:szCs w:val="28"/>
          <w:lang w:val="ru-RU"/>
        </w:rPr>
        <w:t xml:space="preserve"> [25]</w:t>
      </w:r>
      <w:r>
        <w:rPr>
          <w:rFonts w:ascii="Times New Roman" w:eastAsia="Times New Roman" w:hAnsi="Times New Roman" w:cs="Times New Roman"/>
          <w:sz w:val="28"/>
          <w:szCs w:val="28"/>
        </w:rPr>
        <w:t>:</w:t>
      </w:r>
    </w:p>
    <w:p w14:paraId="23CF59B7" w14:textId="77777777" w:rsidR="00AC68E4" w:rsidRDefault="00AC68E4" w:rsidP="00595665">
      <w:pPr>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AC68E4" w14:paraId="7D7C8DB1" w14:textId="77777777" w:rsidTr="00DA5AD2">
        <w:tc>
          <w:tcPr>
            <w:tcW w:w="8926" w:type="dxa"/>
          </w:tcPr>
          <w:p w14:paraId="64B19300" w14:textId="15CA54DC" w:rsidR="00AC68E4" w:rsidRPr="00235637" w:rsidRDefault="0067711D" w:rsidP="00595665">
            <w:pPr>
              <w:ind w:firstLine="720"/>
              <w:jc w:val="both"/>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r>
                      <w:rPr>
                        <w:rFonts w:ascii="Cambria Math" w:eastAsia="Times New Roman" w:hAnsi="Cambria Math" w:cs="Times New Roman"/>
                        <w:sz w:val="28"/>
                        <w:szCs w:val="28"/>
                      </w:rPr>
                      <m:t>log</m:t>
                    </m:r>
                  </m:e>
                </m:nary>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s</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e>
                        </m:func>
                      </m:sup>
                    </m:sSup>
                  </m:num>
                  <m:den>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s</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e>
                        </m:func>
                      </m:sup>
                    </m:sSup>
                    <m:r>
                      <w:rPr>
                        <w:rFonts w:ascii="Cambria Math" w:eastAsia="Times New Roman" w:hAnsi="Cambria Math" w:cs="Times New Roman"/>
                        <w:sz w:val="28"/>
                        <w:szCs w:val="28"/>
                      </w:rPr>
                      <m:t>+</m:t>
                    </m:r>
                    <m:nary>
                      <m:naryPr>
                        <m:chr m:val="∑"/>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 j≠</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up>
                        <m:r>
                          <w:rPr>
                            <w:rFonts w:ascii="Cambria Math" w:eastAsia="Times New Roman" w:hAnsi="Cambria Math" w:cs="Times New Roman"/>
                            <w:sz w:val="28"/>
                            <w:szCs w:val="28"/>
                          </w:rPr>
                          <m:t>n</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s</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r>
                                      <w:rPr>
                                        <w:rFonts w:ascii="Cambria Math" w:eastAsia="Times New Roman" w:hAnsi="Cambria Math" w:cs="Times New Roman"/>
                                        <w:sz w:val="28"/>
                                        <w:szCs w:val="28"/>
                                      </w:rPr>
                                      <m:t>j</m:t>
                                    </m:r>
                                  </m:sub>
                                </m:sSub>
                              </m:e>
                            </m:func>
                          </m:sup>
                        </m:sSup>
                      </m:e>
                    </m:nary>
                  </m:den>
                </m:f>
                <m:r>
                  <w:rPr>
                    <w:rFonts w:ascii="Cambria Math" w:eastAsia="Times New Roman" w:hAnsi="Cambria Math" w:cs="Times New Roman"/>
                    <w:sz w:val="28"/>
                    <w:szCs w:val="28"/>
                  </w:rPr>
                  <m:t>.</m:t>
                </m:r>
              </m:oMath>
            </m:oMathPara>
          </w:p>
          <w:p w14:paraId="0B6158D2" w14:textId="77777777" w:rsidR="00AC68E4" w:rsidRPr="00085CB5" w:rsidRDefault="00AC68E4" w:rsidP="00595665">
            <w:pPr>
              <w:jc w:val="both"/>
              <w:rPr>
                <w:rFonts w:ascii="Times New Roman" w:eastAsia="Times New Roman" w:hAnsi="Times New Roman" w:cs="Times New Roman"/>
                <w:i/>
                <w:sz w:val="28"/>
                <w:szCs w:val="28"/>
              </w:rPr>
            </w:pPr>
          </w:p>
        </w:tc>
        <w:tc>
          <w:tcPr>
            <w:tcW w:w="705" w:type="dxa"/>
            <w:vAlign w:val="center"/>
          </w:tcPr>
          <w:p w14:paraId="30992065" w14:textId="77777777" w:rsidR="00AC68E4" w:rsidRPr="00FE0D49" w:rsidRDefault="00AC68E4"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(2.3)</w:t>
            </w:r>
          </w:p>
        </w:tc>
      </w:tr>
    </w:tbl>
    <w:p w14:paraId="2E54B8B0" w14:textId="103F133E"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Дополнительный штраф </w:t>
      </w:r>
      <m:oMath>
        <m:r>
          <w:rPr>
            <w:rFonts w:ascii="Cambria Math" w:eastAsia="Times New Roman" w:hAnsi="Cambria Math" w:cs="Times New Roman"/>
            <w:sz w:val="28"/>
            <w:szCs w:val="28"/>
          </w:rPr>
          <m:t>m</m:t>
        </m:r>
      </m:oMath>
      <w:r>
        <w:rPr>
          <w:rFonts w:ascii="Times New Roman" w:eastAsia="Times New Roman" w:hAnsi="Times New Roman" w:cs="Times New Roman"/>
          <w:sz w:val="28"/>
          <w:szCs w:val="28"/>
        </w:rPr>
        <w:t xml:space="preserve"> добавляется между весом</w:t>
      </w:r>
      <w:r w:rsidR="00FB35C2">
        <w:rPr>
          <w:rFonts w:ascii="Times New Roman" w:eastAsia="Times New Roman" w:hAnsi="Times New Roman" w:cs="Times New Roman"/>
          <w:sz w:val="28"/>
          <w:szCs w:val="28"/>
          <w:lang w:val="ru-RU"/>
        </w:rPr>
        <w:t xml:space="preserve"> и</w:t>
      </w:r>
      <w:r>
        <w:rPr>
          <w:rFonts w:ascii="Times New Roman" w:eastAsia="Times New Roman" w:hAnsi="Times New Roman" w:cs="Times New Roman"/>
          <w:sz w:val="28"/>
          <w:szCs w:val="28"/>
        </w:rPr>
        <w:t xml:space="preserve"> </w:t>
      </w:r>
      <w:r w:rsidR="00FB35C2">
        <w:rPr>
          <w:rFonts w:ascii="Times New Roman" w:eastAsia="Times New Roman" w:hAnsi="Times New Roman" w:cs="Times New Roman"/>
          <w:sz w:val="28"/>
          <w:szCs w:val="28"/>
        </w:rPr>
        <w:t xml:space="preserve">вектором признаков для повышения внутриклассовой компактности и межклассового несоответствия. Поскольку предлагаемый штраф равен штрафу геодезического расстояния в нормализованной </w:t>
      </w:r>
      <w:proofErr w:type="spellStart"/>
      <w:r w:rsidR="00FB35C2">
        <w:rPr>
          <w:rFonts w:ascii="Times New Roman" w:eastAsia="Times New Roman" w:hAnsi="Times New Roman" w:cs="Times New Roman"/>
          <w:sz w:val="28"/>
          <w:szCs w:val="28"/>
        </w:rPr>
        <w:t>гиперсфере</w:t>
      </w:r>
      <w:proofErr w:type="spellEnd"/>
      <w:r w:rsidR="00FB35C2">
        <w:rPr>
          <w:rFonts w:ascii="Times New Roman" w:eastAsia="Times New Roman" w:hAnsi="Times New Roman" w:cs="Times New Roman"/>
          <w:sz w:val="28"/>
          <w:szCs w:val="28"/>
        </w:rPr>
        <w:t xml:space="preserve">, он называется </w:t>
      </w:r>
      <w:proofErr w:type="spellStart"/>
      <w:r w:rsidR="00FB35C2" w:rsidRPr="00E81962">
        <w:rPr>
          <w:rFonts w:ascii="Times New Roman" w:eastAsia="Times New Roman" w:hAnsi="Times New Roman" w:cs="Times New Roman"/>
          <w:i/>
          <w:sz w:val="28"/>
          <w:szCs w:val="28"/>
        </w:rPr>
        <w:t>ArcFace</w:t>
      </w:r>
      <w:proofErr w:type="spellEnd"/>
      <w:r w:rsidR="00FB35C2">
        <w:rPr>
          <w:rFonts w:ascii="Times New Roman" w:eastAsia="Times New Roman" w:hAnsi="Times New Roman" w:cs="Times New Roman"/>
          <w:sz w:val="28"/>
          <w:szCs w:val="28"/>
        </w:rPr>
        <w:t>. Окончательная функция потерь представлена формулой (2.4)</w:t>
      </w:r>
      <w:r w:rsidR="006E203F">
        <w:rPr>
          <w:rFonts w:ascii="Times New Roman" w:eastAsia="Times New Roman" w:hAnsi="Times New Roman" w:cs="Times New Roman"/>
          <w:sz w:val="28"/>
          <w:szCs w:val="28"/>
          <w:lang w:val="en-US"/>
        </w:rPr>
        <w:t xml:space="preserve"> [25]</w:t>
      </w:r>
      <w:r w:rsidR="00FB35C2">
        <w:rPr>
          <w:rFonts w:ascii="Times New Roman" w:eastAsia="Times New Roman" w:hAnsi="Times New Roman" w:cs="Times New Roman"/>
          <w:sz w:val="28"/>
          <w:szCs w:val="28"/>
        </w:rPr>
        <w:t xml:space="preserve">: </w:t>
      </w:r>
    </w:p>
    <w:p w14:paraId="033DF54F" w14:textId="77777777" w:rsidR="00AC68E4" w:rsidRDefault="00AC68E4"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AC68E4" w14:paraId="303AAB3E" w14:textId="77777777" w:rsidTr="00DA5AD2">
        <w:tc>
          <w:tcPr>
            <w:tcW w:w="8926" w:type="dxa"/>
          </w:tcPr>
          <w:p w14:paraId="7AF8821B" w14:textId="298845A3" w:rsidR="00AC68E4" w:rsidRPr="00945933" w:rsidRDefault="0067711D" w:rsidP="00595665">
            <w:pPr>
              <w:ind w:firstLine="720"/>
              <w:jc w:val="both"/>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L</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r>
                      <w:rPr>
                        <w:rFonts w:ascii="Cambria Math" w:eastAsia="Times New Roman" w:hAnsi="Cambria Math" w:cs="Times New Roman"/>
                        <w:sz w:val="28"/>
                        <w:szCs w:val="28"/>
                      </w:rPr>
                      <m:t>log</m:t>
                    </m:r>
                  </m:e>
                </m:nary>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s(</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r>
                              <w:rPr>
                                <w:rFonts w:ascii="Cambria Math" w:eastAsia="Times New Roman" w:hAnsi="Cambria Math" w:cs="Times New Roman"/>
                                <w:sz w:val="28"/>
                                <w:szCs w:val="28"/>
                              </w:rPr>
                              <m:t>+m))</m:t>
                            </m:r>
                          </m:e>
                        </m:func>
                      </m:sup>
                    </m:sSup>
                  </m:num>
                  <m:den>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s(</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r>
                              <w:rPr>
                                <w:rFonts w:ascii="Cambria Math" w:eastAsia="Times New Roman" w:hAnsi="Cambria Math" w:cs="Times New Roman"/>
                                <w:sz w:val="28"/>
                                <w:szCs w:val="28"/>
                              </w:rPr>
                              <m:t>+m))</m:t>
                            </m:r>
                          </m:e>
                        </m:func>
                      </m:sup>
                    </m:sSup>
                    <m:r>
                      <w:rPr>
                        <w:rFonts w:ascii="Cambria Math" w:eastAsia="Times New Roman" w:hAnsi="Cambria Math" w:cs="Times New Roman"/>
                        <w:sz w:val="28"/>
                        <w:szCs w:val="28"/>
                      </w:rPr>
                      <m:t>+</m:t>
                    </m:r>
                    <m:nary>
                      <m:naryPr>
                        <m:chr m:val="∑"/>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j=1, j≠</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up>
                        <m:r>
                          <w:rPr>
                            <w:rFonts w:ascii="Cambria Math" w:eastAsia="Times New Roman" w:hAnsi="Cambria Math" w:cs="Times New Roman"/>
                            <w:sz w:val="28"/>
                            <w:szCs w:val="28"/>
                          </w:rPr>
                          <m:t>n</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s</m:t>
                            </m:r>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r>
                                      <w:rPr>
                                        <w:rFonts w:ascii="Cambria Math" w:eastAsia="Times New Roman" w:hAnsi="Cambria Math" w:cs="Times New Roman"/>
                                        <w:sz w:val="28"/>
                                        <w:szCs w:val="28"/>
                                      </w:rPr>
                                      <m:t>j</m:t>
                                    </m:r>
                                  </m:sub>
                                </m:sSub>
                              </m:e>
                            </m:func>
                          </m:sup>
                        </m:sSup>
                      </m:e>
                    </m:nary>
                  </m:den>
                </m:f>
                <m:r>
                  <w:rPr>
                    <w:rFonts w:ascii="Cambria Math" w:eastAsia="Times New Roman" w:hAnsi="Cambria Math" w:cs="Times New Roman"/>
                    <w:sz w:val="28"/>
                    <w:szCs w:val="28"/>
                  </w:rPr>
                  <m:t>.</m:t>
                </m:r>
              </m:oMath>
            </m:oMathPara>
          </w:p>
          <w:p w14:paraId="2AA43EAC" w14:textId="77777777" w:rsidR="00AC68E4" w:rsidRPr="00085CB5" w:rsidRDefault="00AC68E4" w:rsidP="00595665">
            <w:pPr>
              <w:jc w:val="both"/>
              <w:rPr>
                <w:rFonts w:ascii="Times New Roman" w:eastAsia="Times New Roman" w:hAnsi="Times New Roman" w:cs="Times New Roman"/>
                <w:i/>
                <w:sz w:val="28"/>
                <w:szCs w:val="28"/>
              </w:rPr>
            </w:pPr>
          </w:p>
        </w:tc>
        <w:tc>
          <w:tcPr>
            <w:tcW w:w="705" w:type="dxa"/>
            <w:vAlign w:val="center"/>
          </w:tcPr>
          <w:p w14:paraId="7A05166F" w14:textId="77777777" w:rsidR="00AC68E4" w:rsidRPr="00FE0D49" w:rsidRDefault="00AC68E4"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r w:rsidR="00627CDA">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lang w:val="en-US"/>
              </w:rPr>
              <w:t>)</w:t>
            </w:r>
          </w:p>
        </w:tc>
      </w:tr>
    </w:tbl>
    <w:p w14:paraId="55C83A5F" w14:textId="77777777" w:rsidR="0092573A" w:rsidRDefault="0092573A" w:rsidP="00595665"/>
    <w:p w14:paraId="7D7427F9" w14:textId="77777777" w:rsidR="00FB35C2" w:rsidRDefault="00FB35C2" w:rsidP="00595665">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2.1 отображена архитектура </w:t>
      </w:r>
      <w:proofErr w:type="spellStart"/>
      <w:r w:rsidRPr="00E81962">
        <w:rPr>
          <w:rFonts w:ascii="Times New Roman" w:eastAsia="Times New Roman" w:hAnsi="Times New Roman" w:cs="Times New Roman"/>
          <w:i/>
          <w:sz w:val="28"/>
          <w:szCs w:val="28"/>
        </w:rPr>
        <w:t>ArcFace</w:t>
      </w:r>
      <w:proofErr w:type="spellEnd"/>
      <w:r>
        <w:rPr>
          <w:rFonts w:ascii="Times New Roman" w:eastAsia="Times New Roman" w:hAnsi="Times New Roman" w:cs="Times New Roman"/>
          <w:sz w:val="28"/>
          <w:szCs w:val="28"/>
        </w:rPr>
        <w:t>.</w:t>
      </w:r>
    </w:p>
    <w:p w14:paraId="51AC7788" w14:textId="77777777" w:rsidR="00235637" w:rsidRDefault="00235637" w:rsidP="00595665">
      <w:pPr>
        <w:jc w:val="center"/>
        <w:rPr>
          <w:noProof/>
        </w:rPr>
      </w:pPr>
    </w:p>
    <w:p w14:paraId="4D989C29" w14:textId="4C5E1DDD" w:rsidR="0092573A" w:rsidRDefault="0092573A" w:rsidP="00595665">
      <w:pPr>
        <w:jc w:val="center"/>
      </w:pPr>
      <w:r w:rsidRPr="00AC68E4">
        <w:rPr>
          <w:noProof/>
        </w:rPr>
        <w:drawing>
          <wp:inline distT="114300" distB="114300" distL="114300" distR="114300" wp14:anchorId="26F73ADB" wp14:editId="79A86601">
            <wp:extent cx="5730875" cy="1365319"/>
            <wp:effectExtent l="0" t="0" r="3175" b="635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23"/>
                    <a:srcRect t="6512"/>
                    <a:stretch/>
                  </pic:blipFill>
                  <pic:spPr bwMode="auto">
                    <a:xfrm>
                      <a:off x="0" y="0"/>
                      <a:ext cx="5731200" cy="1365396"/>
                    </a:xfrm>
                    <a:prstGeom prst="rect">
                      <a:avLst/>
                    </a:prstGeom>
                    <a:ln>
                      <a:noFill/>
                    </a:ln>
                    <a:extLst>
                      <a:ext uri="{53640926-AAD7-44D8-BBD7-CCE9431645EC}">
                        <a14:shadowObscured xmlns:a14="http://schemas.microsoft.com/office/drawing/2010/main"/>
                      </a:ext>
                    </a:extLst>
                  </pic:spPr>
                </pic:pic>
              </a:graphicData>
            </a:graphic>
          </wp:inline>
        </w:drawing>
      </w:r>
    </w:p>
    <w:p w14:paraId="72ABA449" w14:textId="77777777" w:rsidR="0092573A" w:rsidRDefault="0092573A" w:rsidP="00595665">
      <w:pPr>
        <w:jc w:val="both"/>
        <w:rPr>
          <w:rFonts w:ascii="Times New Roman" w:eastAsia="Times New Roman" w:hAnsi="Times New Roman" w:cs="Times New Roman"/>
          <w:sz w:val="28"/>
          <w:szCs w:val="28"/>
        </w:rPr>
      </w:pPr>
    </w:p>
    <w:p w14:paraId="1E46D3E3" w14:textId="60728AD9" w:rsidR="0092573A" w:rsidRPr="00235637" w:rsidRDefault="0092573A" w:rsidP="00235637">
      <w:pPr>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 xml:space="preserve">Рисунок 2.1 – Архитектура </w:t>
      </w:r>
      <w:proofErr w:type="spellStart"/>
      <w:r w:rsidRPr="00E81962">
        <w:rPr>
          <w:rFonts w:ascii="Times New Roman" w:eastAsia="Times New Roman" w:hAnsi="Times New Roman" w:cs="Times New Roman"/>
          <w:b/>
          <w:i/>
          <w:sz w:val="24"/>
          <w:szCs w:val="28"/>
        </w:rPr>
        <w:t>ArcFace</w:t>
      </w:r>
      <w:proofErr w:type="spellEnd"/>
      <w:r w:rsidR="006E203F" w:rsidRPr="00723F02">
        <w:rPr>
          <w:rFonts w:ascii="Times New Roman" w:eastAsia="Times New Roman" w:hAnsi="Times New Roman" w:cs="Times New Roman"/>
          <w:b/>
          <w:i/>
          <w:sz w:val="24"/>
          <w:szCs w:val="28"/>
          <w:lang w:val="ru-RU"/>
          <w:rPrChange w:id="28" w:author="Олег Аксенов" w:date="2021-04-17T17:43:00Z">
            <w:rPr>
              <w:rFonts w:ascii="Times New Roman" w:eastAsia="Times New Roman" w:hAnsi="Times New Roman" w:cs="Times New Roman"/>
              <w:b/>
              <w:i/>
              <w:sz w:val="24"/>
              <w:szCs w:val="28"/>
              <w:lang w:val="en-US"/>
            </w:rPr>
          </w:rPrChange>
        </w:rPr>
        <w:t xml:space="preserve"> </w:t>
      </w:r>
      <w:r w:rsidR="006E203F" w:rsidRPr="00723F02">
        <w:rPr>
          <w:rFonts w:ascii="Times New Roman" w:eastAsia="Times New Roman" w:hAnsi="Times New Roman" w:cs="Times New Roman"/>
          <w:b/>
          <w:sz w:val="24"/>
          <w:szCs w:val="28"/>
          <w:lang w:val="ru-RU"/>
          <w:rPrChange w:id="29" w:author="Олег Аксенов" w:date="2021-04-17T17:43:00Z">
            <w:rPr>
              <w:rFonts w:ascii="Times New Roman" w:eastAsia="Times New Roman" w:hAnsi="Times New Roman" w:cs="Times New Roman"/>
              <w:b/>
              <w:sz w:val="24"/>
              <w:szCs w:val="28"/>
              <w:lang w:val="en-US"/>
            </w:rPr>
          </w:rPrChange>
        </w:rPr>
        <w:t>[25]</w:t>
      </w:r>
    </w:p>
    <w:p w14:paraId="1E3B7FD6"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Тренировочный процесс </w:t>
      </w:r>
      <w:proofErr w:type="spellStart"/>
      <w:r w:rsidRPr="00E81962">
        <w:rPr>
          <w:rFonts w:ascii="Times New Roman" w:eastAsia="Times New Roman" w:hAnsi="Times New Roman" w:cs="Times New Roman"/>
          <w:i/>
          <w:sz w:val="28"/>
          <w:szCs w:val="28"/>
        </w:rPr>
        <w:t>ArcFace</w:t>
      </w:r>
      <w:proofErr w:type="spellEnd"/>
      <w:r>
        <w:rPr>
          <w:rFonts w:ascii="Times New Roman" w:eastAsia="Times New Roman" w:hAnsi="Times New Roman" w:cs="Times New Roman"/>
          <w:sz w:val="28"/>
          <w:szCs w:val="28"/>
        </w:rPr>
        <w:t xml:space="preserve"> можно свести к следующим шагам: </w:t>
      </w:r>
    </w:p>
    <w:p w14:paraId="6BA3FC72" w14:textId="77777777" w:rsidR="0092573A" w:rsidRPr="00966337" w:rsidRDefault="0092573A" w:rsidP="00595665">
      <w:pPr>
        <w:tabs>
          <w:tab w:val="left" w:pos="993"/>
        </w:tabs>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1. После нормализации признака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rPr>
              <m:t>i</m:t>
            </m:r>
          </m:sub>
        </m:sSub>
      </m:oMath>
      <w:r w:rsidR="00AC68E4" w:rsidRPr="00AC68E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веса </w:t>
      </w:r>
      <m:oMath>
        <m:r>
          <w:rPr>
            <w:rFonts w:ascii="Cambria Math" w:eastAsia="Times New Roman" w:hAnsi="Cambria Math" w:cs="Times New Roman"/>
            <w:sz w:val="28"/>
            <w:szCs w:val="28"/>
          </w:rPr>
          <m:t>W</m:t>
        </m:r>
      </m:oMath>
      <w:r w:rsidR="00AC68E4" w:rsidRPr="00AC68E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получаем </w:t>
      </w:r>
      <m:oMath>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r>
                  <w:rPr>
                    <w:rFonts w:ascii="Cambria Math" w:eastAsia="Times New Roman" w:hAnsi="Cambria Math" w:cs="Times New Roman"/>
                    <w:sz w:val="28"/>
                    <w:szCs w:val="28"/>
                  </w:rPr>
                  <m:t>j</m:t>
                </m:r>
              </m:sub>
            </m:sSub>
          </m:e>
        </m:func>
      </m:oMath>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каждого класса как</w:t>
      </w:r>
      <w:r w:rsidR="00D74112">
        <w:rPr>
          <w:rFonts w:ascii="Times New Roman" w:eastAsia="Times New Roman" w:hAnsi="Times New Roman" w:cs="Times New Roman"/>
          <w:sz w:val="28"/>
          <w:szCs w:val="28"/>
          <w:lang w:val="ru-RU"/>
        </w:rPr>
        <w:t xml:space="preserve"> </w:t>
      </w:r>
      <m:oMath>
        <m:sSup>
          <m:sSupPr>
            <m:ctrlPr>
              <w:rPr>
                <w:rFonts w:ascii="Cambria Math" w:eastAsia="Times New Roman" w:hAnsi="Cambria Math" w:cs="Times New Roman"/>
                <w:i/>
                <w:sz w:val="28"/>
                <w:szCs w:val="28"/>
              </w:rPr>
            </m:ctrlPr>
          </m:sSup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j</m:t>
                </m:r>
              </m:sub>
            </m:sSub>
          </m:e>
          <m:sup>
            <m:r>
              <w:rPr>
                <w:rFonts w:ascii="Cambria Math" w:eastAsia="Times New Roman" w:hAnsi="Cambria Math" w:cs="Times New Roman"/>
                <w:sz w:val="28"/>
                <w:szCs w:val="28"/>
              </w:rPr>
              <m:t>T</m:t>
            </m:r>
          </m:sup>
        </m:s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oMath>
      <w:r w:rsidR="00966337" w:rsidRPr="00966337">
        <w:rPr>
          <w:rFonts w:ascii="Times New Roman" w:eastAsia="Times New Roman" w:hAnsi="Times New Roman" w:cs="Times New Roman"/>
          <w:sz w:val="28"/>
          <w:szCs w:val="28"/>
          <w:lang w:val="ru-RU"/>
        </w:rPr>
        <w:t>.</w:t>
      </w:r>
    </w:p>
    <w:p w14:paraId="0D189B1A" w14:textId="77777777" w:rsidR="0092573A" w:rsidRDefault="0092573A" w:rsidP="00595665">
      <w:pPr>
        <w:tabs>
          <w:tab w:val="left" w:pos="993"/>
        </w:tabs>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Вычисляем </w:t>
      </w:r>
      <m:oMath>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a</m:t>
            </m:r>
            <m:r>
              <w:rPr>
                <w:rFonts w:ascii="Cambria Math" w:eastAsia="Times New Roman" w:hAnsi="Cambria Math" w:cs="Times New Roman"/>
                <w:sz w:val="28"/>
                <w:szCs w:val="28"/>
              </w:rPr>
              <m:t>rc</m:t>
            </m:r>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e>
        </m:func>
      </m:oMath>
      <w:r w:rsidR="00966337" w:rsidRPr="0096633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получаем угол между признаком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rPr>
              <m:t>i</m:t>
            </m:r>
          </m:sub>
        </m:sSub>
      </m:oMath>
      <w:r w:rsidR="00966337" w:rsidRPr="00AC68E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основным истинным весом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oMath>
      <w:r>
        <w:rPr>
          <w:rFonts w:ascii="Times New Roman" w:eastAsia="Times New Roman" w:hAnsi="Times New Roman" w:cs="Times New Roman"/>
          <w:sz w:val="28"/>
          <w:szCs w:val="28"/>
        </w:rPr>
        <w:t xml:space="preserve">. </w:t>
      </w:r>
    </w:p>
    <w:p w14:paraId="0402E753" w14:textId="77777777" w:rsidR="0092573A" w:rsidRDefault="0092573A" w:rsidP="00595665">
      <w:pPr>
        <w:tabs>
          <w:tab w:val="left" w:pos="993"/>
        </w:tabs>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Добавляем угловой </w:t>
      </w:r>
      <w:r w:rsidR="00FB35C2">
        <w:rPr>
          <w:rFonts w:ascii="Times New Roman" w:eastAsia="Times New Roman" w:hAnsi="Times New Roman" w:cs="Times New Roman"/>
          <w:sz w:val="28"/>
          <w:szCs w:val="28"/>
          <w:lang w:val="ru-RU"/>
        </w:rPr>
        <w:t>штраф</w:t>
      </w:r>
      <w:r>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m</m:t>
        </m:r>
      </m:oMath>
      <w:r w:rsidR="00966337" w:rsidRPr="00AC68E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к целевому углу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oMath>
      <w:r>
        <w:rPr>
          <w:rFonts w:ascii="Times New Roman" w:eastAsia="Times New Roman" w:hAnsi="Times New Roman" w:cs="Times New Roman"/>
          <w:sz w:val="28"/>
          <w:szCs w:val="28"/>
        </w:rPr>
        <w:t xml:space="preserve">. </w:t>
      </w:r>
    </w:p>
    <w:p w14:paraId="7E711B70" w14:textId="77777777" w:rsidR="0092573A" w:rsidRDefault="0092573A" w:rsidP="00595665">
      <w:pPr>
        <w:tabs>
          <w:tab w:val="left" w:pos="993"/>
        </w:tabs>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Вычисляем </w:t>
      </w:r>
      <m:oMath>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θ</m:t>
                </m:r>
              </m:e>
              <m: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sub>
            </m:sSub>
            <m:r>
              <w:rPr>
                <w:rFonts w:ascii="Cambria Math" w:eastAsia="Times New Roman" w:hAnsi="Cambria Math" w:cs="Times New Roman"/>
                <w:sz w:val="28"/>
                <w:szCs w:val="28"/>
              </w:rPr>
              <m:t>+m</m:t>
            </m:r>
          </m:e>
        </m:func>
        <m:r>
          <w:rPr>
            <w:rFonts w:ascii="Cambria Math" w:eastAsia="Times New Roman" w:hAnsi="Cambria Math" w:cs="Times New Roman"/>
            <w:sz w:val="28"/>
            <w:szCs w:val="28"/>
          </w:rPr>
          <m:t>)</m:t>
        </m:r>
      </m:oMath>
      <w:r w:rsidR="00966337" w:rsidRPr="00CD78E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w:t>
      </w:r>
      <w:r w:rsidR="00EC4AC4">
        <w:rPr>
          <w:rFonts w:ascii="Times New Roman" w:eastAsia="Times New Roman" w:hAnsi="Times New Roman" w:cs="Times New Roman"/>
          <w:sz w:val="28"/>
          <w:szCs w:val="28"/>
          <w:lang w:val="ru-RU"/>
        </w:rPr>
        <w:t>масштабируем на</w:t>
      </w:r>
      <m:oMath>
        <m:r>
          <w:rPr>
            <w:rFonts w:ascii="Cambria Math" w:eastAsia="Times New Roman" w:hAnsi="Cambria Math" w:cs="Times New Roman"/>
            <w:sz w:val="28"/>
            <w:szCs w:val="28"/>
          </w:rPr>
          <m:t xml:space="preserve"> s</m:t>
        </m:r>
      </m:oMath>
      <w:r>
        <w:rPr>
          <w:rFonts w:ascii="Times New Roman" w:eastAsia="Times New Roman" w:hAnsi="Times New Roman" w:cs="Times New Roman"/>
          <w:sz w:val="28"/>
          <w:szCs w:val="28"/>
        </w:rPr>
        <w:t xml:space="preserve">. </w:t>
      </w:r>
    </w:p>
    <w:p w14:paraId="5436920B" w14:textId="4D3BD949" w:rsidR="0092573A" w:rsidRDefault="0092573A" w:rsidP="00595665">
      <w:pPr>
        <w:tabs>
          <w:tab w:val="left" w:pos="993"/>
        </w:tabs>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EC4AC4">
        <w:rPr>
          <w:rFonts w:ascii="Times New Roman" w:eastAsia="Times New Roman" w:hAnsi="Times New Roman" w:cs="Times New Roman"/>
          <w:sz w:val="28"/>
          <w:szCs w:val="28"/>
          <w:lang w:val="ru-RU"/>
        </w:rPr>
        <w:t xml:space="preserve"> </w:t>
      </w:r>
      <w:r w:rsidR="00EC4AC4">
        <w:rPr>
          <w:rFonts w:ascii="Times New Roman" w:eastAsia="Times New Roman" w:hAnsi="Times New Roman" w:cs="Times New Roman"/>
          <w:sz w:val="28"/>
          <w:szCs w:val="28"/>
        </w:rPr>
        <w:t xml:space="preserve">Затем полученный вектор проходит через функцию </w:t>
      </w:r>
      <w:proofErr w:type="spellStart"/>
      <w:r w:rsidR="00EC4AC4" w:rsidRPr="00E81962">
        <w:rPr>
          <w:rFonts w:ascii="Times New Roman" w:eastAsia="Times New Roman" w:hAnsi="Times New Roman" w:cs="Times New Roman"/>
          <w:i/>
          <w:sz w:val="28"/>
          <w:szCs w:val="28"/>
        </w:rPr>
        <w:t>softmax</w:t>
      </w:r>
      <w:proofErr w:type="spellEnd"/>
      <w:r w:rsidR="00EC4AC4">
        <w:rPr>
          <w:rFonts w:ascii="Times New Roman" w:eastAsia="Times New Roman" w:hAnsi="Times New Roman" w:cs="Times New Roman"/>
          <w:sz w:val="28"/>
          <w:szCs w:val="28"/>
        </w:rPr>
        <w:t xml:space="preserve"> и в результате вычисляется </w:t>
      </w:r>
      <w:proofErr w:type="spellStart"/>
      <w:r w:rsidR="00EC4AC4">
        <w:rPr>
          <w:rFonts w:ascii="Times New Roman" w:eastAsia="Times New Roman" w:hAnsi="Times New Roman" w:cs="Times New Roman"/>
          <w:sz w:val="28"/>
          <w:szCs w:val="28"/>
        </w:rPr>
        <w:t>мультиклассовая</w:t>
      </w:r>
      <w:proofErr w:type="spellEnd"/>
      <w:r w:rsidR="00EC4AC4">
        <w:rPr>
          <w:rFonts w:ascii="Times New Roman" w:eastAsia="Times New Roman" w:hAnsi="Times New Roman" w:cs="Times New Roman"/>
          <w:sz w:val="28"/>
          <w:szCs w:val="28"/>
        </w:rPr>
        <w:t xml:space="preserve"> логистическая кросс энтропия.</w:t>
      </w:r>
    </w:p>
    <w:p w14:paraId="0C0B9360" w14:textId="332172C9" w:rsidR="009C3FFF" w:rsidRDefault="009C3FFF" w:rsidP="00595665">
      <w:pPr>
        <w:tabs>
          <w:tab w:val="left" w:pos="993"/>
        </w:tabs>
        <w:ind w:firstLine="720"/>
        <w:jc w:val="both"/>
        <w:rPr>
          <w:rFonts w:ascii="Times New Roman" w:eastAsia="Times New Roman" w:hAnsi="Times New Roman" w:cs="Times New Roman"/>
          <w:sz w:val="28"/>
          <w:szCs w:val="28"/>
        </w:rPr>
      </w:pPr>
    </w:p>
    <w:p w14:paraId="400917F4" w14:textId="78A86019" w:rsidR="009C3FFF" w:rsidRPr="0076589E" w:rsidRDefault="009C3FFF" w:rsidP="009C3FFF">
      <w:pPr>
        <w:ind w:firstLine="720"/>
        <w:jc w:val="both"/>
        <w:rPr>
          <w:rFonts w:ascii="Times New Roman" w:eastAsia="Times New Roman" w:hAnsi="Times New Roman" w:cs="Times New Roman"/>
          <w:b/>
          <w:sz w:val="28"/>
          <w:szCs w:val="28"/>
        </w:rPr>
      </w:pPr>
      <w:r w:rsidRPr="0076589E">
        <w:rPr>
          <w:rFonts w:ascii="Times New Roman" w:eastAsia="Times New Roman" w:hAnsi="Times New Roman" w:cs="Times New Roman"/>
          <w:b/>
          <w:sz w:val="28"/>
          <w:szCs w:val="28"/>
        </w:rPr>
        <w:t xml:space="preserve">2.1.2 </w:t>
      </w:r>
      <w:r w:rsidRPr="009C3FFF">
        <w:rPr>
          <w:rFonts w:ascii="Times New Roman" w:eastAsia="Times New Roman" w:hAnsi="Times New Roman" w:cs="Times New Roman"/>
          <w:b/>
          <w:sz w:val="28"/>
          <w:szCs w:val="28"/>
          <w:lang w:val="ru-RU"/>
        </w:rPr>
        <w:t>Модель</w:t>
      </w:r>
      <w:r w:rsidRPr="0076589E">
        <w:rPr>
          <w:rFonts w:ascii="Times New Roman" w:eastAsia="Times New Roman" w:hAnsi="Times New Roman" w:cs="Times New Roman"/>
          <w:b/>
          <w:sz w:val="28"/>
          <w:szCs w:val="28"/>
        </w:rPr>
        <w:t xml:space="preserve"> </w:t>
      </w:r>
      <w:proofErr w:type="spellStart"/>
      <w:r w:rsidRPr="00E81962">
        <w:rPr>
          <w:rFonts w:ascii="Times New Roman" w:eastAsia="Times New Roman" w:hAnsi="Times New Roman" w:cs="Times New Roman"/>
          <w:b/>
          <w:i/>
          <w:sz w:val="28"/>
          <w:szCs w:val="28"/>
          <w:lang w:val="en-US"/>
        </w:rPr>
        <w:t>FaceNet</w:t>
      </w:r>
      <w:proofErr w:type="spellEnd"/>
      <w:r w:rsidRPr="0076589E">
        <w:rPr>
          <w:rFonts w:ascii="Times New Roman" w:eastAsia="Times New Roman" w:hAnsi="Times New Roman" w:cs="Times New Roman"/>
          <w:b/>
          <w:i/>
          <w:sz w:val="28"/>
          <w:szCs w:val="28"/>
        </w:rPr>
        <w:t>+</w:t>
      </w:r>
      <w:r w:rsidRPr="00E81962">
        <w:rPr>
          <w:rFonts w:ascii="Times New Roman" w:eastAsia="Times New Roman" w:hAnsi="Times New Roman" w:cs="Times New Roman"/>
          <w:b/>
          <w:i/>
          <w:sz w:val="28"/>
          <w:szCs w:val="28"/>
          <w:lang w:val="en-US"/>
        </w:rPr>
        <w:t>Adaptive</w:t>
      </w:r>
      <w:r w:rsidRPr="0076589E">
        <w:rPr>
          <w:rFonts w:ascii="Times New Roman" w:eastAsia="Times New Roman" w:hAnsi="Times New Roman" w:cs="Times New Roman"/>
          <w:b/>
          <w:i/>
          <w:sz w:val="28"/>
          <w:szCs w:val="28"/>
        </w:rPr>
        <w:t xml:space="preserve"> </w:t>
      </w:r>
      <w:r w:rsidRPr="00E81962">
        <w:rPr>
          <w:rFonts w:ascii="Times New Roman" w:eastAsia="Times New Roman" w:hAnsi="Times New Roman" w:cs="Times New Roman"/>
          <w:b/>
          <w:i/>
          <w:sz w:val="28"/>
          <w:szCs w:val="28"/>
          <w:lang w:val="en-US"/>
        </w:rPr>
        <w:t>threshold</w:t>
      </w:r>
    </w:p>
    <w:p w14:paraId="253D699B" w14:textId="77777777" w:rsidR="009C3FFF" w:rsidRPr="0076589E" w:rsidRDefault="009C3FFF" w:rsidP="00595665">
      <w:pPr>
        <w:tabs>
          <w:tab w:val="left" w:pos="993"/>
        </w:tabs>
        <w:ind w:firstLine="720"/>
        <w:jc w:val="both"/>
        <w:rPr>
          <w:rFonts w:ascii="Times New Roman" w:eastAsia="Times New Roman" w:hAnsi="Times New Roman" w:cs="Times New Roman"/>
          <w:sz w:val="28"/>
          <w:szCs w:val="28"/>
        </w:rPr>
      </w:pPr>
    </w:p>
    <w:p w14:paraId="4C8DA1A9" w14:textId="299D9261" w:rsidR="0092573A" w:rsidRPr="006E6D25" w:rsidRDefault="006E6D25" w:rsidP="009C3FFF">
      <w:pPr>
        <w:ind w:firstLine="708"/>
        <w:jc w:val="both"/>
        <w:rPr>
          <w:rFonts w:ascii="Times New Roman" w:eastAsia="Times New Roman" w:hAnsi="Times New Roman" w:cs="Times New Roman"/>
          <w:sz w:val="28"/>
          <w:szCs w:val="28"/>
        </w:rPr>
      </w:pPr>
      <w:r w:rsidRPr="006E6D25">
        <w:rPr>
          <w:rFonts w:ascii="Times New Roman" w:eastAsia="Times New Roman" w:hAnsi="Times New Roman" w:cs="Times New Roman"/>
          <w:sz w:val="28"/>
          <w:szCs w:val="28"/>
          <w:lang w:val="ru-RU"/>
        </w:rPr>
        <w:t>Рассмотрим</w:t>
      </w:r>
      <w:r w:rsidRPr="0076589E">
        <w:rPr>
          <w:rFonts w:ascii="Times New Roman" w:eastAsia="Times New Roman" w:hAnsi="Times New Roman" w:cs="Times New Roman"/>
          <w:sz w:val="28"/>
          <w:szCs w:val="28"/>
        </w:rPr>
        <w:t xml:space="preserve"> </w:t>
      </w:r>
      <w:r w:rsidRPr="006E6D25">
        <w:rPr>
          <w:rFonts w:ascii="Times New Roman" w:eastAsia="Times New Roman" w:hAnsi="Times New Roman" w:cs="Times New Roman"/>
          <w:sz w:val="28"/>
          <w:szCs w:val="28"/>
          <w:lang w:val="ru-RU"/>
        </w:rPr>
        <w:t>м</w:t>
      </w:r>
      <w:proofErr w:type="spellStart"/>
      <w:r w:rsidR="0092573A" w:rsidRPr="006E6D25">
        <w:rPr>
          <w:rFonts w:ascii="Times New Roman" w:eastAsia="Times New Roman" w:hAnsi="Times New Roman" w:cs="Times New Roman"/>
          <w:sz w:val="28"/>
          <w:szCs w:val="28"/>
        </w:rPr>
        <w:t>етодологи</w:t>
      </w:r>
      <w:proofErr w:type="spellEnd"/>
      <w:r w:rsidRPr="006E6D25">
        <w:rPr>
          <w:rFonts w:ascii="Times New Roman" w:eastAsia="Times New Roman" w:hAnsi="Times New Roman" w:cs="Times New Roman"/>
          <w:sz w:val="28"/>
          <w:szCs w:val="28"/>
          <w:lang w:val="ru-RU"/>
        </w:rPr>
        <w:t>ю</w:t>
      </w:r>
      <w:r w:rsidRPr="0076589E">
        <w:rPr>
          <w:rFonts w:ascii="Times New Roman" w:eastAsia="Times New Roman" w:hAnsi="Times New Roman" w:cs="Times New Roman"/>
          <w:sz w:val="28"/>
          <w:szCs w:val="28"/>
        </w:rPr>
        <w:t xml:space="preserve"> </w:t>
      </w:r>
      <w:r w:rsidRPr="006E6D25">
        <w:rPr>
          <w:rFonts w:ascii="Times New Roman" w:eastAsia="Times New Roman" w:hAnsi="Times New Roman" w:cs="Times New Roman"/>
          <w:sz w:val="28"/>
          <w:szCs w:val="28"/>
          <w:lang w:val="ru-RU"/>
        </w:rPr>
        <w:t>архитектуры</w:t>
      </w:r>
      <w:r w:rsidR="009C3FFF" w:rsidRPr="0076589E">
        <w:rPr>
          <w:rFonts w:ascii="Times New Roman" w:eastAsia="Times New Roman" w:hAnsi="Times New Roman" w:cs="Times New Roman"/>
          <w:sz w:val="28"/>
          <w:szCs w:val="28"/>
        </w:rPr>
        <w:t xml:space="preserve"> </w:t>
      </w:r>
      <w:proofErr w:type="spellStart"/>
      <w:r w:rsidR="009C3FFF" w:rsidRPr="00E81962">
        <w:rPr>
          <w:rFonts w:ascii="Times New Roman" w:eastAsia="Times New Roman" w:hAnsi="Times New Roman" w:cs="Times New Roman"/>
          <w:b/>
          <w:i/>
          <w:sz w:val="28"/>
          <w:szCs w:val="28"/>
          <w:lang w:val="en-US"/>
        </w:rPr>
        <w:t>FaceNet</w:t>
      </w:r>
      <w:proofErr w:type="spellEnd"/>
      <w:r w:rsidR="009C3FFF" w:rsidRPr="0076589E">
        <w:rPr>
          <w:rFonts w:ascii="Times New Roman" w:eastAsia="Times New Roman" w:hAnsi="Times New Roman" w:cs="Times New Roman"/>
          <w:b/>
          <w:i/>
          <w:sz w:val="28"/>
          <w:szCs w:val="28"/>
        </w:rPr>
        <w:t>+</w:t>
      </w:r>
      <w:r w:rsidR="009C3FFF" w:rsidRPr="00E81962">
        <w:rPr>
          <w:rFonts w:ascii="Times New Roman" w:eastAsia="Times New Roman" w:hAnsi="Times New Roman" w:cs="Times New Roman"/>
          <w:b/>
          <w:i/>
          <w:sz w:val="28"/>
          <w:szCs w:val="28"/>
          <w:lang w:val="en-US"/>
        </w:rPr>
        <w:t>Adaptive</w:t>
      </w:r>
      <w:r w:rsidR="009C3FFF" w:rsidRPr="0076589E">
        <w:rPr>
          <w:rFonts w:ascii="Times New Roman" w:eastAsia="Times New Roman" w:hAnsi="Times New Roman" w:cs="Times New Roman"/>
          <w:b/>
          <w:i/>
          <w:sz w:val="28"/>
          <w:szCs w:val="28"/>
        </w:rPr>
        <w:t xml:space="preserve"> </w:t>
      </w:r>
      <w:r w:rsidR="009C3FFF" w:rsidRPr="00E81962">
        <w:rPr>
          <w:rFonts w:ascii="Times New Roman" w:eastAsia="Times New Roman" w:hAnsi="Times New Roman" w:cs="Times New Roman"/>
          <w:b/>
          <w:i/>
          <w:sz w:val="28"/>
          <w:szCs w:val="28"/>
          <w:lang w:val="en-US"/>
        </w:rPr>
        <w:t>threshold</w:t>
      </w:r>
      <w:r w:rsidR="009C3FFF" w:rsidRPr="0076589E">
        <w:rPr>
          <w:rFonts w:ascii="Times New Roman" w:eastAsia="Times New Roman" w:hAnsi="Times New Roman" w:cs="Times New Roman"/>
          <w:b/>
          <w:i/>
          <w:sz w:val="28"/>
          <w:szCs w:val="28"/>
        </w:rPr>
        <w:t xml:space="preserve"> </w:t>
      </w:r>
      <w:r w:rsidR="009C3FFF" w:rsidRPr="0076589E">
        <w:rPr>
          <w:rFonts w:ascii="Times New Roman" w:eastAsia="Times New Roman" w:hAnsi="Times New Roman" w:cs="Times New Roman"/>
          <w:b/>
          <w:sz w:val="28"/>
          <w:szCs w:val="28"/>
        </w:rPr>
        <w:t>(2018)</w:t>
      </w:r>
      <w:r w:rsidRPr="0076589E">
        <w:rPr>
          <w:rFonts w:ascii="Times New Roman" w:eastAsia="Times New Roman" w:hAnsi="Times New Roman" w:cs="Times New Roman"/>
          <w:sz w:val="28"/>
          <w:szCs w:val="28"/>
        </w:rPr>
        <w:t xml:space="preserve">. </w:t>
      </w:r>
      <w:r w:rsidR="00EC4AC4">
        <w:rPr>
          <w:rFonts w:ascii="Times New Roman" w:eastAsia="Times New Roman" w:hAnsi="Times New Roman" w:cs="Times New Roman"/>
          <w:sz w:val="28"/>
          <w:szCs w:val="28"/>
        </w:rPr>
        <w:t>В предложенной методологии есть две операции: регистрации и распознавание. В процессе регистрации вектор признаков (</w:t>
      </w:r>
      <w:proofErr w:type="spellStart"/>
      <w:r w:rsidR="00EC4AC4" w:rsidRPr="00E81962">
        <w:rPr>
          <w:rFonts w:ascii="Times New Roman" w:eastAsia="Times New Roman" w:hAnsi="Times New Roman" w:cs="Times New Roman"/>
          <w:i/>
          <w:sz w:val="28"/>
          <w:szCs w:val="28"/>
        </w:rPr>
        <w:t>emdedding</w:t>
      </w:r>
      <w:proofErr w:type="spellEnd"/>
      <w:r w:rsidR="00EC4AC4">
        <w:rPr>
          <w:rFonts w:ascii="Times New Roman" w:eastAsia="Times New Roman" w:hAnsi="Times New Roman" w:cs="Times New Roman"/>
          <w:sz w:val="28"/>
          <w:szCs w:val="28"/>
        </w:rPr>
        <w:t xml:space="preserve">) извлекается из входного изображения лица с использованием глубокой сети. По предположению в базе регистрируется одно изображение лица. Лицо может принадлежать либо лицу, уже зарегистрированному в системе, либо новому лицу, не зарегистрированному ранее. При каждой новой регистрации назначается пороговое значение новому лицу и пересчитываются пороговые значения для других зарегистрированных лиц соответственно. Для распознавания, исходя из изображения, вычисляется его вектор признаков и </w:t>
      </w:r>
      <w:r w:rsidR="00EC4AC4" w:rsidRPr="006E6D25">
        <w:rPr>
          <w:rFonts w:ascii="Times New Roman" w:eastAsia="Times New Roman" w:hAnsi="Times New Roman" w:cs="Times New Roman"/>
          <w:sz w:val="28"/>
          <w:szCs w:val="28"/>
        </w:rPr>
        <w:t>вычисляются оценки сходства между ним и всеми другими сохраненными векторами. Затем, на основе данных оценок, определяется сходство к определенному лицу сохраненной базы. Структура системы показана на рисунке 2.2.</w:t>
      </w:r>
      <w:r w:rsidR="00D74112">
        <w:rPr>
          <w:rFonts w:ascii="Times New Roman" w:eastAsia="Times New Roman" w:hAnsi="Times New Roman" w:cs="Times New Roman"/>
          <w:sz w:val="28"/>
          <w:szCs w:val="28"/>
        </w:rPr>
        <w:t xml:space="preserve"> </w:t>
      </w:r>
      <w:r w:rsidR="00EC4AC4" w:rsidRPr="006E6D25">
        <w:rPr>
          <w:rFonts w:ascii="Times New Roman" w:eastAsia="Times New Roman" w:hAnsi="Times New Roman" w:cs="Times New Roman"/>
          <w:sz w:val="28"/>
          <w:szCs w:val="28"/>
        </w:rPr>
        <w:t xml:space="preserve">Структура состоит из глубокой </w:t>
      </w:r>
      <w:r w:rsidR="00EC4AC4" w:rsidRPr="00E81962">
        <w:rPr>
          <w:rFonts w:ascii="Times New Roman" w:eastAsia="Times New Roman" w:hAnsi="Times New Roman" w:cs="Times New Roman"/>
          <w:i/>
          <w:sz w:val="28"/>
          <w:szCs w:val="28"/>
        </w:rPr>
        <w:t>CNN</w:t>
      </w:r>
      <w:r w:rsidR="00EC4AC4" w:rsidRPr="006E6D25">
        <w:rPr>
          <w:rFonts w:ascii="Times New Roman" w:eastAsia="Times New Roman" w:hAnsi="Times New Roman" w:cs="Times New Roman"/>
          <w:sz w:val="28"/>
          <w:szCs w:val="28"/>
        </w:rPr>
        <w:t xml:space="preserve"> с нормализацией </w:t>
      </w:r>
      <w:r w:rsidR="00EC4AC4" w:rsidRPr="00E81962">
        <w:rPr>
          <w:rFonts w:ascii="Times New Roman" w:eastAsia="Times New Roman" w:hAnsi="Times New Roman" w:cs="Times New Roman"/>
          <w:i/>
          <w:sz w:val="28"/>
          <w:szCs w:val="28"/>
        </w:rPr>
        <w:t>L</w:t>
      </w:r>
      <w:r w:rsidR="00EC4AC4" w:rsidRPr="006E6D25">
        <w:rPr>
          <w:rFonts w:ascii="Times New Roman" w:eastAsia="Times New Roman" w:hAnsi="Times New Roman" w:cs="Times New Roman"/>
          <w:sz w:val="28"/>
          <w:szCs w:val="28"/>
        </w:rPr>
        <w:t>2 и базы данных для хранения векторов признаков</w:t>
      </w:r>
      <w:r w:rsidR="009B03A5" w:rsidRPr="009B03A5">
        <w:rPr>
          <w:rFonts w:ascii="Times New Roman" w:eastAsia="Times New Roman" w:hAnsi="Times New Roman" w:cs="Times New Roman"/>
          <w:sz w:val="28"/>
          <w:szCs w:val="28"/>
          <w:lang w:val="ru-RU"/>
        </w:rPr>
        <w:t xml:space="preserve"> [26]</w:t>
      </w:r>
      <w:r w:rsidR="00EC4AC4" w:rsidRPr="006E6D25">
        <w:rPr>
          <w:rFonts w:ascii="Times New Roman" w:eastAsia="Times New Roman" w:hAnsi="Times New Roman" w:cs="Times New Roman"/>
          <w:sz w:val="28"/>
          <w:szCs w:val="28"/>
        </w:rPr>
        <w:t>.</w:t>
      </w:r>
    </w:p>
    <w:p w14:paraId="707FBF49" w14:textId="77777777" w:rsidR="006E6D25" w:rsidRPr="006E6D25" w:rsidRDefault="006E6D25" w:rsidP="00595665">
      <w:pPr>
        <w:jc w:val="center"/>
        <w:rPr>
          <w:noProof/>
          <w:sz w:val="28"/>
          <w:szCs w:val="28"/>
        </w:rPr>
      </w:pPr>
    </w:p>
    <w:p w14:paraId="6FDA4D20" w14:textId="77777777" w:rsidR="0092573A" w:rsidRPr="006E6D25" w:rsidRDefault="0092573A" w:rsidP="00595665">
      <w:pPr>
        <w:jc w:val="center"/>
        <w:rPr>
          <w:sz w:val="28"/>
          <w:szCs w:val="28"/>
        </w:rPr>
      </w:pPr>
      <w:r w:rsidRPr="006E6D25">
        <w:rPr>
          <w:noProof/>
          <w:sz w:val="28"/>
          <w:szCs w:val="28"/>
        </w:rPr>
        <w:drawing>
          <wp:inline distT="114300" distB="114300" distL="114300" distR="114300" wp14:anchorId="2548EC22" wp14:editId="7997AD23">
            <wp:extent cx="4942767" cy="1853076"/>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4"/>
                    <a:srcRect t="5616" b="2511"/>
                    <a:stretch/>
                  </pic:blipFill>
                  <pic:spPr bwMode="auto">
                    <a:xfrm>
                      <a:off x="0" y="0"/>
                      <a:ext cx="4951174" cy="1856228"/>
                    </a:xfrm>
                    <a:prstGeom prst="rect">
                      <a:avLst/>
                    </a:prstGeom>
                    <a:ln>
                      <a:noFill/>
                    </a:ln>
                    <a:extLst>
                      <a:ext uri="{53640926-AAD7-44D8-BBD7-CCE9431645EC}">
                        <a14:shadowObscured xmlns:a14="http://schemas.microsoft.com/office/drawing/2010/main"/>
                      </a:ext>
                    </a:extLst>
                  </pic:spPr>
                </pic:pic>
              </a:graphicData>
            </a:graphic>
          </wp:inline>
        </w:drawing>
      </w:r>
    </w:p>
    <w:p w14:paraId="24CDBD56" w14:textId="77777777" w:rsidR="0092573A" w:rsidRPr="006E6D25" w:rsidRDefault="0092573A" w:rsidP="00595665">
      <w:pPr>
        <w:jc w:val="both"/>
        <w:rPr>
          <w:rFonts w:ascii="Times New Roman" w:eastAsia="Times New Roman" w:hAnsi="Times New Roman" w:cs="Times New Roman"/>
          <w:sz w:val="28"/>
          <w:szCs w:val="28"/>
        </w:rPr>
      </w:pPr>
    </w:p>
    <w:p w14:paraId="03E557B3" w14:textId="68B7F5BE" w:rsidR="00CD78E8" w:rsidRPr="00723F02" w:rsidRDefault="0092573A" w:rsidP="00595665">
      <w:pPr>
        <w:jc w:val="center"/>
        <w:rPr>
          <w:rFonts w:ascii="Times New Roman" w:eastAsia="Times New Roman" w:hAnsi="Times New Roman" w:cs="Times New Roman"/>
          <w:b/>
          <w:sz w:val="24"/>
          <w:szCs w:val="28"/>
          <w:lang w:val="ru-RU"/>
          <w:rPrChange w:id="30"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Рисунок 2.2 – Структура системы</w:t>
      </w:r>
      <w:r w:rsidR="009B03A5" w:rsidRPr="00723F02">
        <w:rPr>
          <w:rFonts w:ascii="Times New Roman" w:eastAsia="Times New Roman" w:hAnsi="Times New Roman" w:cs="Times New Roman"/>
          <w:b/>
          <w:sz w:val="24"/>
          <w:szCs w:val="28"/>
          <w:lang w:val="ru-RU"/>
          <w:rPrChange w:id="31" w:author="Олег Аксенов" w:date="2021-04-17T17:43:00Z">
            <w:rPr>
              <w:rFonts w:ascii="Times New Roman" w:eastAsia="Times New Roman" w:hAnsi="Times New Roman" w:cs="Times New Roman"/>
              <w:b/>
              <w:sz w:val="24"/>
              <w:szCs w:val="28"/>
              <w:lang w:val="en-US"/>
            </w:rPr>
          </w:rPrChange>
        </w:rPr>
        <w:t xml:space="preserve"> [26]</w:t>
      </w:r>
    </w:p>
    <w:p w14:paraId="10621E22" w14:textId="77777777" w:rsidR="00E81962" w:rsidRPr="006E6D25" w:rsidRDefault="00E81962" w:rsidP="00595665">
      <w:pPr>
        <w:spacing w:after="160"/>
        <w:rPr>
          <w:rFonts w:ascii="Times New Roman" w:eastAsia="Times New Roman" w:hAnsi="Times New Roman" w:cs="Times New Roman"/>
          <w:b/>
          <w:sz w:val="24"/>
          <w:szCs w:val="28"/>
        </w:rPr>
      </w:pPr>
      <w:r>
        <w:rPr>
          <w:rFonts w:ascii="Times New Roman" w:eastAsia="Times New Roman" w:hAnsi="Times New Roman" w:cs="Times New Roman"/>
          <w:b/>
          <w:sz w:val="24"/>
          <w:szCs w:val="28"/>
        </w:rPr>
        <w:br w:type="page"/>
      </w:r>
    </w:p>
    <w:p w14:paraId="1F2AC95B"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Опишем процедуру извлечения черт лица:</w:t>
      </w:r>
    </w:p>
    <w:p w14:paraId="477B7B14" w14:textId="77777777" w:rsidR="00EC4AC4" w:rsidRPr="00A63190" w:rsidRDefault="00EC4AC4" w:rsidP="00595665">
      <w:pPr>
        <w:pStyle w:val="ListParagraph"/>
        <w:numPr>
          <w:ilvl w:val="3"/>
          <w:numId w:val="21"/>
        </w:numPr>
        <w:tabs>
          <w:tab w:val="left" w:pos="993"/>
        </w:tabs>
        <w:ind w:left="0" w:firstLine="709"/>
        <w:jc w:val="both"/>
        <w:rPr>
          <w:rFonts w:ascii="Times New Roman" w:eastAsia="Times New Roman" w:hAnsi="Times New Roman" w:cs="Times New Roman"/>
          <w:sz w:val="28"/>
          <w:szCs w:val="28"/>
        </w:rPr>
      </w:pPr>
      <w:proofErr w:type="spellStart"/>
      <w:r w:rsidRPr="00A63190">
        <w:rPr>
          <w:rFonts w:ascii="Times New Roman" w:eastAsia="Times New Roman" w:hAnsi="Times New Roman" w:cs="Times New Roman"/>
          <w:i/>
          <w:sz w:val="28"/>
          <w:szCs w:val="28"/>
        </w:rPr>
        <w:t>Deep</w:t>
      </w:r>
      <w:proofErr w:type="spellEnd"/>
      <w:r w:rsidRPr="00A63190">
        <w:rPr>
          <w:rFonts w:ascii="Times New Roman" w:eastAsia="Times New Roman" w:hAnsi="Times New Roman" w:cs="Times New Roman"/>
          <w:sz w:val="28"/>
          <w:szCs w:val="28"/>
        </w:rPr>
        <w:t xml:space="preserve"> </w:t>
      </w:r>
      <w:proofErr w:type="spellStart"/>
      <w:r w:rsidRPr="00A63190">
        <w:rPr>
          <w:rFonts w:ascii="Times New Roman" w:eastAsia="Times New Roman" w:hAnsi="Times New Roman" w:cs="Times New Roman"/>
          <w:i/>
          <w:sz w:val="28"/>
          <w:szCs w:val="28"/>
        </w:rPr>
        <w:t>Convolutional</w:t>
      </w:r>
      <w:proofErr w:type="spellEnd"/>
      <w:r w:rsidRPr="00A63190">
        <w:rPr>
          <w:rFonts w:ascii="Times New Roman" w:eastAsia="Times New Roman" w:hAnsi="Times New Roman" w:cs="Times New Roman"/>
          <w:i/>
          <w:sz w:val="28"/>
          <w:szCs w:val="28"/>
        </w:rPr>
        <w:t xml:space="preserve"> </w:t>
      </w:r>
      <w:proofErr w:type="spellStart"/>
      <w:r w:rsidRPr="00A63190">
        <w:rPr>
          <w:rFonts w:ascii="Times New Roman" w:eastAsia="Times New Roman" w:hAnsi="Times New Roman" w:cs="Times New Roman"/>
          <w:i/>
          <w:sz w:val="28"/>
          <w:szCs w:val="28"/>
        </w:rPr>
        <w:t>Neural</w:t>
      </w:r>
      <w:proofErr w:type="spellEnd"/>
      <w:r w:rsidRPr="00A63190">
        <w:rPr>
          <w:rFonts w:ascii="Times New Roman" w:eastAsia="Times New Roman" w:hAnsi="Times New Roman" w:cs="Times New Roman"/>
          <w:i/>
          <w:sz w:val="28"/>
          <w:szCs w:val="28"/>
        </w:rPr>
        <w:t xml:space="preserve"> </w:t>
      </w:r>
      <w:proofErr w:type="spellStart"/>
      <w:r w:rsidRPr="00A63190">
        <w:rPr>
          <w:rFonts w:ascii="Times New Roman" w:eastAsia="Times New Roman" w:hAnsi="Times New Roman" w:cs="Times New Roman"/>
          <w:i/>
          <w:sz w:val="28"/>
          <w:szCs w:val="28"/>
        </w:rPr>
        <w:t>Network</w:t>
      </w:r>
      <w:proofErr w:type="spellEnd"/>
      <w:r w:rsidR="006E6D25" w:rsidRPr="00A63190">
        <w:rPr>
          <w:rFonts w:ascii="Times New Roman" w:eastAsia="Times New Roman" w:hAnsi="Times New Roman" w:cs="Times New Roman"/>
          <w:sz w:val="28"/>
          <w:szCs w:val="28"/>
          <w:lang w:val="ru-RU"/>
        </w:rPr>
        <w:t>.</w:t>
      </w:r>
    </w:p>
    <w:p w14:paraId="672D91FE" w14:textId="34672C02" w:rsidR="00357B3C" w:rsidRDefault="00EC4AC4"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Получив изображение, сначала используются многозадачные каскадные </w:t>
      </w:r>
      <w:proofErr w:type="spellStart"/>
      <w:r>
        <w:rPr>
          <w:rFonts w:ascii="Times New Roman" w:eastAsia="Times New Roman" w:hAnsi="Times New Roman" w:cs="Times New Roman"/>
          <w:sz w:val="28"/>
          <w:szCs w:val="28"/>
        </w:rPr>
        <w:t>сверточные</w:t>
      </w:r>
      <w:proofErr w:type="spellEnd"/>
      <w:r>
        <w:rPr>
          <w:rFonts w:ascii="Times New Roman" w:eastAsia="Times New Roman" w:hAnsi="Times New Roman" w:cs="Times New Roman"/>
          <w:sz w:val="28"/>
          <w:szCs w:val="28"/>
        </w:rPr>
        <w:t xml:space="preserve"> сети (</w:t>
      </w:r>
      <w:r w:rsidRPr="00E81962">
        <w:rPr>
          <w:rFonts w:ascii="Times New Roman" w:eastAsia="Times New Roman" w:hAnsi="Times New Roman" w:cs="Times New Roman"/>
          <w:i/>
          <w:sz w:val="28"/>
          <w:szCs w:val="28"/>
        </w:rPr>
        <w:t>MTCNN</w:t>
      </w:r>
      <w:r>
        <w:rPr>
          <w:rFonts w:ascii="Times New Roman" w:eastAsia="Times New Roman" w:hAnsi="Times New Roman" w:cs="Times New Roman"/>
          <w:sz w:val="28"/>
          <w:szCs w:val="28"/>
        </w:rPr>
        <w:t>) [</w:t>
      </w:r>
      <w:r w:rsidR="009B03A5" w:rsidRPr="009B03A5">
        <w:rPr>
          <w:rFonts w:ascii="Times New Roman" w:eastAsia="Times New Roman" w:hAnsi="Times New Roman" w:cs="Times New Roman"/>
          <w:sz w:val="28"/>
          <w:szCs w:val="28"/>
          <w:lang w:val="ru-RU"/>
        </w:rPr>
        <w:t>27</w:t>
      </w:r>
      <w:r>
        <w:rPr>
          <w:rFonts w:ascii="Times New Roman" w:eastAsia="Times New Roman" w:hAnsi="Times New Roman" w:cs="Times New Roman"/>
          <w:sz w:val="28"/>
          <w:szCs w:val="28"/>
        </w:rPr>
        <w:t xml:space="preserve">] для обнаружения и выравнивания лица. Затем используется обученная модель распознавания </w:t>
      </w:r>
      <w:proofErr w:type="spellStart"/>
      <w:r w:rsidRPr="00E81962">
        <w:rPr>
          <w:rFonts w:ascii="Times New Roman" w:eastAsia="Times New Roman" w:hAnsi="Times New Roman" w:cs="Times New Roman"/>
          <w:i/>
          <w:sz w:val="28"/>
          <w:szCs w:val="28"/>
        </w:rPr>
        <w:t>Inception</w:t>
      </w:r>
      <w:proofErr w:type="spellEnd"/>
      <w:r w:rsidRPr="00E81962">
        <w:rPr>
          <w:rFonts w:ascii="Times New Roman" w:eastAsia="Times New Roman" w:hAnsi="Times New Roman" w:cs="Times New Roman"/>
          <w:i/>
          <w:sz w:val="28"/>
          <w:szCs w:val="28"/>
        </w:rPr>
        <w:t>-</w:t>
      </w:r>
      <w:proofErr w:type="spellStart"/>
      <w:r w:rsidRPr="00E81962">
        <w:rPr>
          <w:rFonts w:ascii="Times New Roman" w:eastAsia="Times New Roman" w:hAnsi="Times New Roman" w:cs="Times New Roman"/>
          <w:i/>
          <w:sz w:val="28"/>
          <w:szCs w:val="28"/>
        </w:rPr>
        <w:t>ResNet</w:t>
      </w:r>
      <w:proofErr w:type="spellEnd"/>
      <w:r w:rsidRPr="00E81962">
        <w:rPr>
          <w:rFonts w:ascii="Times New Roman" w:eastAsia="Times New Roman" w:hAnsi="Times New Roman" w:cs="Times New Roman"/>
          <w:i/>
          <w:sz w:val="28"/>
          <w:szCs w:val="28"/>
        </w:rPr>
        <w:t>-v</w:t>
      </w:r>
      <w:r w:rsidR="00E81962">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xml:space="preserve"> [</w:t>
      </w:r>
      <w:r w:rsidR="009B03A5" w:rsidRPr="009B03A5">
        <w:rPr>
          <w:rFonts w:ascii="Times New Roman" w:eastAsia="Times New Roman" w:hAnsi="Times New Roman" w:cs="Times New Roman"/>
          <w:sz w:val="28"/>
          <w:szCs w:val="28"/>
          <w:lang w:val="ru-RU"/>
        </w:rPr>
        <w:t>28</w:t>
      </w:r>
      <w:r>
        <w:rPr>
          <w:rFonts w:ascii="Times New Roman" w:eastAsia="Times New Roman" w:hAnsi="Times New Roman" w:cs="Times New Roman"/>
          <w:sz w:val="28"/>
          <w:szCs w:val="28"/>
        </w:rPr>
        <w:t xml:space="preserve">] со слоем нормализации </w:t>
      </w:r>
      <w:r w:rsidRPr="00E81962">
        <w:rPr>
          <w:rFonts w:ascii="Times New Roman" w:eastAsia="Times New Roman" w:hAnsi="Times New Roman" w:cs="Times New Roman"/>
          <w:i/>
          <w:sz w:val="28"/>
          <w:szCs w:val="28"/>
        </w:rPr>
        <w:t>L</w:t>
      </w:r>
      <w:r>
        <w:rPr>
          <w:rFonts w:ascii="Times New Roman" w:eastAsia="Times New Roman" w:hAnsi="Times New Roman" w:cs="Times New Roman"/>
          <w:sz w:val="28"/>
          <w:szCs w:val="28"/>
        </w:rPr>
        <w:t xml:space="preserve">2 на основе </w:t>
      </w:r>
      <w:proofErr w:type="spellStart"/>
      <w:r w:rsidRPr="00E81962">
        <w:rPr>
          <w:rFonts w:ascii="Times New Roman" w:eastAsia="Times New Roman" w:hAnsi="Times New Roman" w:cs="Times New Roman"/>
          <w:i/>
          <w:sz w:val="28"/>
          <w:szCs w:val="28"/>
        </w:rPr>
        <w:t>FaceNet</w:t>
      </w:r>
      <w:proofErr w:type="spellEnd"/>
      <w:r>
        <w:rPr>
          <w:rFonts w:ascii="Times New Roman" w:eastAsia="Times New Roman" w:hAnsi="Times New Roman" w:cs="Times New Roman"/>
          <w:sz w:val="28"/>
          <w:szCs w:val="28"/>
        </w:rPr>
        <w:t xml:space="preserve"> [</w:t>
      </w:r>
      <w:r w:rsidR="009B03A5" w:rsidRPr="009B03A5">
        <w:rPr>
          <w:rFonts w:ascii="Times New Roman" w:eastAsia="Times New Roman" w:hAnsi="Times New Roman" w:cs="Times New Roman"/>
          <w:sz w:val="28"/>
          <w:szCs w:val="28"/>
          <w:lang w:val="ru-RU"/>
        </w:rPr>
        <w:t>29</w:t>
      </w:r>
      <w:r>
        <w:rPr>
          <w:rFonts w:ascii="Times New Roman" w:eastAsia="Times New Roman" w:hAnsi="Times New Roman" w:cs="Times New Roman"/>
          <w:sz w:val="28"/>
          <w:szCs w:val="28"/>
        </w:rPr>
        <w:t xml:space="preserve">]. На этапе сравнения извлекаются выходные нормализованные данные в виде единого лицевого вектора признаков. Далее используется скалярное произведение между двумя векторами входа и базы, чтобы вычислить их сходство. </w:t>
      </w:r>
    </w:p>
    <w:p w14:paraId="5A46B468" w14:textId="77777777" w:rsidR="0092573A" w:rsidRPr="00A63190" w:rsidRDefault="0092573A" w:rsidP="00595665">
      <w:pPr>
        <w:pStyle w:val="ListParagraph"/>
        <w:numPr>
          <w:ilvl w:val="3"/>
          <w:numId w:val="21"/>
        </w:numPr>
        <w:tabs>
          <w:tab w:val="left" w:pos="993"/>
        </w:tabs>
        <w:ind w:left="0" w:firstLine="709"/>
        <w:jc w:val="both"/>
        <w:rPr>
          <w:rFonts w:ascii="Times New Roman" w:eastAsia="Times New Roman" w:hAnsi="Times New Roman" w:cs="Times New Roman"/>
          <w:sz w:val="28"/>
          <w:szCs w:val="28"/>
        </w:rPr>
      </w:pPr>
      <w:proofErr w:type="spellStart"/>
      <w:r w:rsidRPr="00A63190">
        <w:rPr>
          <w:rFonts w:ascii="Times New Roman" w:eastAsia="Times New Roman" w:hAnsi="Times New Roman" w:cs="Times New Roman"/>
          <w:i/>
          <w:sz w:val="28"/>
          <w:szCs w:val="28"/>
        </w:rPr>
        <w:t>Registration</w:t>
      </w:r>
      <w:proofErr w:type="spellEnd"/>
      <w:r w:rsidRPr="00A63190">
        <w:rPr>
          <w:rFonts w:ascii="Times New Roman" w:eastAsia="Times New Roman" w:hAnsi="Times New Roman" w:cs="Times New Roman"/>
          <w:sz w:val="28"/>
          <w:szCs w:val="28"/>
        </w:rPr>
        <w:t xml:space="preserve"> </w:t>
      </w:r>
      <w:proofErr w:type="spellStart"/>
      <w:r w:rsidRPr="00A63190">
        <w:rPr>
          <w:rFonts w:ascii="Times New Roman" w:eastAsia="Times New Roman" w:hAnsi="Times New Roman" w:cs="Times New Roman"/>
          <w:i/>
          <w:sz w:val="28"/>
          <w:szCs w:val="28"/>
        </w:rPr>
        <w:t>with</w:t>
      </w:r>
      <w:proofErr w:type="spellEnd"/>
      <w:r w:rsidRPr="00A63190">
        <w:rPr>
          <w:rFonts w:ascii="Times New Roman" w:eastAsia="Times New Roman" w:hAnsi="Times New Roman" w:cs="Times New Roman"/>
          <w:sz w:val="28"/>
          <w:szCs w:val="28"/>
        </w:rPr>
        <w:t xml:space="preserve"> </w:t>
      </w:r>
      <w:proofErr w:type="spellStart"/>
      <w:r w:rsidRPr="00A63190">
        <w:rPr>
          <w:rFonts w:ascii="Times New Roman" w:eastAsia="Times New Roman" w:hAnsi="Times New Roman" w:cs="Times New Roman"/>
          <w:i/>
          <w:sz w:val="28"/>
          <w:szCs w:val="28"/>
        </w:rPr>
        <w:t>Adaptive</w:t>
      </w:r>
      <w:proofErr w:type="spellEnd"/>
      <w:r w:rsidRPr="00A63190">
        <w:rPr>
          <w:rFonts w:ascii="Times New Roman" w:eastAsia="Times New Roman" w:hAnsi="Times New Roman" w:cs="Times New Roman"/>
          <w:sz w:val="28"/>
          <w:szCs w:val="28"/>
        </w:rPr>
        <w:t xml:space="preserve"> </w:t>
      </w:r>
      <w:proofErr w:type="spellStart"/>
      <w:r w:rsidRPr="00A63190">
        <w:rPr>
          <w:rFonts w:ascii="Times New Roman" w:eastAsia="Times New Roman" w:hAnsi="Times New Roman" w:cs="Times New Roman"/>
          <w:i/>
          <w:sz w:val="28"/>
          <w:szCs w:val="28"/>
        </w:rPr>
        <w:t>Threshold</w:t>
      </w:r>
      <w:proofErr w:type="spellEnd"/>
      <w:r w:rsidR="006E6D25" w:rsidRPr="00A63190">
        <w:rPr>
          <w:rFonts w:ascii="Times New Roman" w:eastAsia="Times New Roman" w:hAnsi="Times New Roman" w:cs="Times New Roman"/>
          <w:sz w:val="28"/>
          <w:szCs w:val="28"/>
          <w:lang w:val="ru-RU"/>
        </w:rPr>
        <w:t>.</w:t>
      </w:r>
    </w:p>
    <w:p w14:paraId="6583F2A3" w14:textId="77777777" w:rsidR="0092573A" w:rsidRDefault="00EC4AC4"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П</w:t>
      </w:r>
      <w:proofErr w:type="spellStart"/>
      <w:r w:rsidR="0092573A">
        <w:rPr>
          <w:rFonts w:ascii="Times New Roman" w:eastAsia="Times New Roman" w:hAnsi="Times New Roman" w:cs="Times New Roman"/>
          <w:sz w:val="28"/>
          <w:szCs w:val="28"/>
        </w:rPr>
        <w:t>оследовательности</w:t>
      </w:r>
      <w:proofErr w:type="spellEnd"/>
      <w:r w:rsidR="0092573A">
        <w:rPr>
          <w:rFonts w:ascii="Times New Roman" w:eastAsia="Times New Roman" w:hAnsi="Times New Roman" w:cs="Times New Roman"/>
          <w:sz w:val="28"/>
          <w:szCs w:val="28"/>
        </w:rPr>
        <w:t xml:space="preserve"> изображений лиц </w:t>
      </w:r>
      <m:oMath>
        <m:r>
          <w:rPr>
            <w:rFonts w:ascii="Cambria Math" w:eastAsia="Times New Roman" w:hAnsi="Cambria Math" w:cs="Times New Roman"/>
            <w:sz w:val="28"/>
            <w:szCs w:val="28"/>
          </w:rPr>
          <m:t xml:space="preserve">I= </m:t>
        </m:r>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I</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I</m:t>
                </m:r>
              </m:e>
              <m:sub>
                <m:r>
                  <w:rPr>
                    <w:rFonts w:ascii="Cambria Math" w:eastAsia="Times New Roman" w:hAnsi="Cambria Math" w:cs="Times New Roman"/>
                    <w:sz w:val="28"/>
                    <w:szCs w:val="28"/>
                  </w:rPr>
                  <m:t>t</m:t>
                </m:r>
              </m:sub>
            </m:sSub>
            <m:r>
              <w:rPr>
                <w:rFonts w:ascii="Cambria Math" w:eastAsia="Times New Roman" w:hAnsi="Cambria Math" w:cs="Times New Roman"/>
                <w:sz w:val="28"/>
                <w:szCs w:val="28"/>
              </w:rPr>
              <m:t>,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I</m:t>
                </m:r>
              </m:e>
              <m:sub>
                <m:r>
                  <w:rPr>
                    <w:rFonts w:ascii="Cambria Math" w:eastAsia="Times New Roman" w:hAnsi="Cambria Math" w:cs="Times New Roman"/>
                    <w:sz w:val="28"/>
                    <w:szCs w:val="28"/>
                  </w:rPr>
                  <m:t>T</m:t>
                </m:r>
              </m:sub>
            </m:sSub>
          </m:e>
        </m:d>
      </m:oMath>
      <w:r>
        <w:rPr>
          <w:rFonts w:ascii="Times New Roman" w:eastAsia="Times New Roman" w:hAnsi="Times New Roman" w:cs="Times New Roman"/>
          <w:sz w:val="28"/>
          <w:szCs w:val="28"/>
          <w:lang w:val="ru-RU"/>
        </w:rPr>
        <w:t xml:space="preserve">, </w:t>
      </w:r>
      <w:r w:rsidR="0092573A">
        <w:rPr>
          <w:rFonts w:ascii="Times New Roman" w:eastAsia="Times New Roman" w:hAnsi="Times New Roman" w:cs="Times New Roman"/>
          <w:sz w:val="28"/>
          <w:szCs w:val="28"/>
        </w:rPr>
        <w:t>мет</w:t>
      </w:r>
      <w:proofErr w:type="spellStart"/>
      <w:r>
        <w:rPr>
          <w:rFonts w:ascii="Times New Roman" w:eastAsia="Times New Roman" w:hAnsi="Times New Roman" w:cs="Times New Roman"/>
          <w:sz w:val="28"/>
          <w:szCs w:val="28"/>
          <w:lang w:val="ru-RU"/>
        </w:rPr>
        <w:t>ок</w:t>
      </w:r>
      <w:proofErr w:type="spellEnd"/>
      <w:r w:rsidR="0092573A">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 xml:space="preserve">P= </m:t>
        </m:r>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t</m:t>
                </m:r>
              </m:sub>
            </m:sSub>
            <m:r>
              <w:rPr>
                <w:rFonts w:ascii="Cambria Math" w:eastAsia="Times New Roman" w:hAnsi="Cambria Math" w:cs="Times New Roman"/>
                <w:sz w:val="28"/>
                <w:szCs w:val="28"/>
              </w:rPr>
              <m:t>,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T</m:t>
                </m:r>
              </m:sub>
            </m:sSub>
          </m:e>
        </m:d>
      </m:oMath>
      <w:r w:rsidR="00627CDA" w:rsidRPr="00627CDA">
        <w:rPr>
          <w:rFonts w:ascii="Times New Roman" w:eastAsia="Times New Roman" w:hAnsi="Times New Roman" w:cs="Times New Roman"/>
          <w:sz w:val="28"/>
          <w:szCs w:val="28"/>
          <w:lang w:val="ru-RU"/>
        </w:rPr>
        <w:t xml:space="preserve"> </w:t>
      </w:r>
      <w:r w:rsidR="0092573A">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rPr>
        <w:t xml:space="preserve">векторов признаков </w:t>
      </w:r>
      <m:oMath>
        <m:r>
          <w:rPr>
            <w:rFonts w:ascii="Cambria Math" w:eastAsia="Times New Roman" w:hAnsi="Cambria Math" w:cs="Times New Roman"/>
            <w:sz w:val="28"/>
            <w:szCs w:val="28"/>
          </w:rPr>
          <m:t xml:space="preserve">F= </m:t>
        </m:r>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t</m:t>
                </m:r>
              </m:sub>
            </m:sSub>
            <m:r>
              <w:rPr>
                <w:rFonts w:ascii="Cambria Math" w:eastAsia="Times New Roman" w:hAnsi="Cambria Math" w:cs="Times New Roman"/>
                <w:sz w:val="28"/>
                <w:szCs w:val="28"/>
              </w:rPr>
              <m:t>,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T</m:t>
                </m:r>
              </m:sub>
            </m:sSub>
          </m:e>
        </m:d>
      </m:oMath>
      <w:r>
        <w:rPr>
          <w:rFonts w:ascii="Times New Roman" w:eastAsia="Times New Roman" w:hAnsi="Times New Roman" w:cs="Times New Roman"/>
          <w:sz w:val="28"/>
          <w:szCs w:val="28"/>
          <w:lang w:val="ru-RU"/>
        </w:rPr>
        <w:t>,</w:t>
      </w:r>
      <w:r w:rsidR="0092573A">
        <w:rPr>
          <w:rFonts w:ascii="Times New Roman" w:eastAsia="Times New Roman" w:hAnsi="Times New Roman" w:cs="Times New Roman"/>
          <w:sz w:val="28"/>
          <w:szCs w:val="28"/>
        </w:rPr>
        <w:t xml:space="preserve"> извлеченные глубокой CNN,</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записываются в базу данных одно за другим, как показано </w:t>
      </w:r>
      <w:r w:rsidR="00E81962">
        <w:rPr>
          <w:rFonts w:ascii="Times New Roman" w:eastAsia="Times New Roman" w:hAnsi="Times New Roman" w:cs="Times New Roman"/>
          <w:sz w:val="28"/>
          <w:szCs w:val="28"/>
        </w:rPr>
        <w:br/>
      </w:r>
      <w:r>
        <w:rPr>
          <w:rFonts w:ascii="Times New Roman" w:eastAsia="Times New Roman" w:hAnsi="Times New Roman" w:cs="Times New Roman"/>
          <w:sz w:val="28"/>
          <w:szCs w:val="28"/>
        </w:rPr>
        <w:t xml:space="preserve">на рисунке 2.3. </w:t>
      </w:r>
    </w:p>
    <w:p w14:paraId="120056E5" w14:textId="77777777" w:rsidR="0092573A" w:rsidRDefault="0092573A" w:rsidP="00595665">
      <w:pPr>
        <w:jc w:val="both"/>
        <w:rPr>
          <w:rFonts w:ascii="Times New Roman" w:eastAsia="Times New Roman" w:hAnsi="Times New Roman" w:cs="Times New Roman"/>
          <w:sz w:val="28"/>
          <w:szCs w:val="28"/>
        </w:rPr>
      </w:pPr>
    </w:p>
    <w:p w14:paraId="32125673" w14:textId="77777777" w:rsidR="0092573A" w:rsidRDefault="0092573A" w:rsidP="00595665">
      <w:pPr>
        <w:jc w:val="center"/>
      </w:pPr>
      <w:r w:rsidRPr="00627CDA">
        <w:rPr>
          <w:noProof/>
        </w:rPr>
        <w:drawing>
          <wp:inline distT="114300" distB="114300" distL="114300" distR="114300" wp14:anchorId="4ADA2148" wp14:editId="2D3BB3E1">
            <wp:extent cx="5731200" cy="22987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731200" cy="2298700"/>
                    </a:xfrm>
                    <a:prstGeom prst="rect">
                      <a:avLst/>
                    </a:prstGeom>
                    <a:ln/>
                  </pic:spPr>
                </pic:pic>
              </a:graphicData>
            </a:graphic>
          </wp:inline>
        </w:drawing>
      </w:r>
    </w:p>
    <w:p w14:paraId="048B49A8" w14:textId="77777777" w:rsidR="0092573A" w:rsidRDefault="0092573A" w:rsidP="00595665">
      <w:pPr>
        <w:jc w:val="both"/>
        <w:rPr>
          <w:rFonts w:ascii="Times New Roman" w:eastAsia="Times New Roman" w:hAnsi="Times New Roman" w:cs="Times New Roman"/>
          <w:sz w:val="28"/>
          <w:szCs w:val="28"/>
        </w:rPr>
      </w:pPr>
    </w:p>
    <w:p w14:paraId="6E955745" w14:textId="4B84FE64" w:rsidR="0092573A" w:rsidRPr="00723F02" w:rsidRDefault="0092573A" w:rsidP="00595665">
      <w:pPr>
        <w:jc w:val="center"/>
        <w:rPr>
          <w:rFonts w:ascii="Times New Roman" w:eastAsia="Times New Roman" w:hAnsi="Times New Roman" w:cs="Times New Roman"/>
          <w:b/>
          <w:sz w:val="24"/>
          <w:szCs w:val="28"/>
          <w:lang w:val="ru-RU"/>
          <w:rPrChange w:id="32"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Рисунок 2.3 – Схема регистрации</w:t>
      </w:r>
      <w:r w:rsidR="009B03A5" w:rsidRPr="00723F02">
        <w:rPr>
          <w:rFonts w:ascii="Times New Roman" w:eastAsia="Times New Roman" w:hAnsi="Times New Roman" w:cs="Times New Roman"/>
          <w:b/>
          <w:sz w:val="24"/>
          <w:szCs w:val="28"/>
          <w:lang w:val="ru-RU"/>
          <w:rPrChange w:id="33" w:author="Олег Аксенов" w:date="2021-04-17T17:43:00Z">
            <w:rPr>
              <w:rFonts w:ascii="Times New Roman" w:eastAsia="Times New Roman" w:hAnsi="Times New Roman" w:cs="Times New Roman"/>
              <w:b/>
              <w:sz w:val="24"/>
              <w:szCs w:val="28"/>
              <w:lang w:val="en-US"/>
            </w:rPr>
          </w:rPrChange>
        </w:rPr>
        <w:t xml:space="preserve"> [26]</w:t>
      </w:r>
    </w:p>
    <w:p w14:paraId="7241D678" w14:textId="77777777" w:rsidR="0092573A" w:rsidRDefault="0092573A" w:rsidP="00595665">
      <w:pPr>
        <w:jc w:val="both"/>
        <w:rPr>
          <w:rFonts w:ascii="Times New Roman" w:eastAsia="Times New Roman" w:hAnsi="Times New Roman" w:cs="Times New Roman"/>
          <w:sz w:val="28"/>
          <w:szCs w:val="28"/>
        </w:rPr>
      </w:pPr>
    </w:p>
    <w:p w14:paraId="62CDA2B7" w14:textId="77777777" w:rsidR="00EC4AC4"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каждой регистрации </w:t>
      </w:r>
      <m:oMath>
        <m:r>
          <w:rPr>
            <w:rFonts w:ascii="Cambria Math" w:eastAsia="Times New Roman" w:hAnsi="Cambria Math" w:cs="Times New Roman"/>
            <w:sz w:val="28"/>
            <w:szCs w:val="28"/>
          </w:rPr>
          <m:t>t</m:t>
        </m:r>
      </m:oMath>
      <w:r w:rsidR="00EC4AC4">
        <w:rPr>
          <w:rFonts w:ascii="Times New Roman" w:eastAsia="Times New Roman" w:hAnsi="Times New Roman" w:cs="Times New Roman"/>
          <w:sz w:val="28"/>
          <w:szCs w:val="28"/>
          <w:lang w:val="ru-RU"/>
        </w:rPr>
        <w:t>,</w:t>
      </w:r>
      <w:r w:rsidR="00EC4AC4">
        <w:rPr>
          <w:rFonts w:ascii="Times New Roman" w:eastAsia="Times New Roman" w:hAnsi="Times New Roman" w:cs="Times New Roman"/>
          <w:sz w:val="28"/>
          <w:szCs w:val="28"/>
        </w:rPr>
        <w:t xml:space="preserve"> вектор признаков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t</m:t>
            </m:r>
          </m:sub>
        </m:sSub>
      </m:oMath>
      <w:r>
        <w:rPr>
          <w:rFonts w:ascii="Times New Roman" w:eastAsia="Times New Roman" w:hAnsi="Times New Roman" w:cs="Times New Roman"/>
          <w:sz w:val="28"/>
          <w:szCs w:val="28"/>
        </w:rPr>
        <w:t xml:space="preserve"> и его идентификатор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t</m:t>
            </m:r>
          </m:sub>
        </m:sSub>
      </m:oMath>
      <w:r w:rsidR="00EC4AC4">
        <w:rPr>
          <w:rFonts w:ascii="Times New Roman" w:eastAsia="Times New Roman" w:hAnsi="Times New Roman" w:cs="Times New Roman"/>
          <w:sz w:val="28"/>
          <w:szCs w:val="28"/>
          <w:lang w:val="ru-RU"/>
        </w:rPr>
        <w:t xml:space="preserve"> </w:t>
      </w:r>
      <w:r w:rsidR="00EC4AC4">
        <w:rPr>
          <w:rFonts w:ascii="Times New Roman" w:eastAsia="Times New Roman" w:hAnsi="Times New Roman" w:cs="Times New Roman"/>
          <w:sz w:val="28"/>
          <w:szCs w:val="28"/>
        </w:rPr>
        <w:t>записываются в базу данных, а затем соответственно обновляется порог</w:t>
      </w:r>
      <w:r w:rsidR="00627CDA" w:rsidRPr="00627CDA">
        <w:rPr>
          <w:rFonts w:ascii="Times New Roman" w:eastAsia="Times New Roman" w:hAnsi="Times New Roman" w:cs="Times New Roman"/>
          <w:sz w:val="28"/>
          <w:szCs w:val="28"/>
          <w:lang w:val="ru-RU"/>
        </w:rPr>
        <w:t xml:space="preserve">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oMath>
      <w:r>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r>
          <w:rPr>
            <w:rFonts w:ascii="Cambria Math" w:eastAsia="Times New Roman" w:hAnsi="Cambria Math" w:cs="Times New Roman"/>
            <w:sz w:val="28"/>
            <w:szCs w:val="28"/>
          </w:rPr>
          <m:t xml:space="preserve"> </m:t>
        </m:r>
      </m:oMath>
      <w:r w:rsidR="00EC4AC4">
        <w:rPr>
          <w:rFonts w:ascii="Times New Roman" w:eastAsia="Times New Roman" w:hAnsi="Times New Roman" w:cs="Times New Roman"/>
          <w:sz w:val="28"/>
          <w:szCs w:val="28"/>
        </w:rPr>
        <w:t xml:space="preserve">обозначает порог встраивания зарегистрированных признаков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F</m:t>
            </m:r>
          </m:e>
          <m:sub>
            <m:r>
              <w:rPr>
                <w:rFonts w:ascii="Cambria Math" w:eastAsia="Times New Roman" w:hAnsi="Cambria Math" w:cs="Times New Roman"/>
                <w:sz w:val="28"/>
                <w:szCs w:val="28"/>
              </w:rPr>
              <m:t>τ</m:t>
            </m:r>
          </m:sub>
        </m:sSub>
      </m:oMath>
      <w:r w:rsidR="00EC4AC4">
        <w:rPr>
          <w:rFonts w:ascii="Times New Roman" w:eastAsia="Times New Roman" w:hAnsi="Times New Roman" w:cs="Times New Roman"/>
          <w:sz w:val="28"/>
          <w:szCs w:val="28"/>
          <w:lang w:val="ru-RU"/>
        </w:rPr>
        <w:t xml:space="preserve">. </w:t>
      </w:r>
    </w:p>
    <w:p w14:paraId="05E840B1" w14:textId="4CE37BB0" w:rsidR="00627CD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порога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oMath>
      <w:r w:rsidR="00E819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(связанного с </w:t>
      </w:r>
      <m:oMath>
        <m:r>
          <w:rPr>
            <w:rFonts w:ascii="Cambria Math" w:eastAsia="Times New Roman" w:hAnsi="Cambria Math" w:cs="Times New Roman"/>
            <w:sz w:val="28"/>
            <w:szCs w:val="28"/>
          </w:rPr>
          <m:t>τ</m:t>
        </m:r>
      </m:oMath>
      <w:r>
        <w:rPr>
          <w:rFonts w:ascii="Times New Roman" w:eastAsia="Times New Roman" w:hAnsi="Times New Roman" w:cs="Times New Roman"/>
          <w:sz w:val="28"/>
          <w:szCs w:val="28"/>
        </w:rPr>
        <w:t xml:space="preserve"> – м изображением в </w:t>
      </w:r>
      <m:oMath>
        <m:r>
          <w:rPr>
            <w:rFonts w:ascii="Cambria Math" w:eastAsia="Times New Roman" w:hAnsi="Cambria Math" w:cs="Times New Roman"/>
            <w:sz w:val="28"/>
            <w:szCs w:val="28"/>
          </w:rPr>
          <m:t>t</m:t>
        </m:r>
      </m:oMath>
      <w:r w:rsidR="00357B3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й момент времени) </w:t>
      </w:r>
      <w:r w:rsidR="00357B3C">
        <w:rPr>
          <w:rFonts w:ascii="Times New Roman" w:eastAsia="Times New Roman" w:hAnsi="Times New Roman" w:cs="Times New Roman"/>
          <w:sz w:val="28"/>
          <w:szCs w:val="28"/>
        </w:rPr>
        <w:t>вычисляется оценка подобия между вектором признаков</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F</m:t>
            </m:r>
          </m:e>
          <m:sub>
            <m:r>
              <w:rPr>
                <w:rFonts w:ascii="Cambria Math" w:eastAsia="Times New Roman" w:hAnsi="Cambria Math" w:cs="Times New Roman"/>
                <w:sz w:val="28"/>
                <w:szCs w:val="28"/>
              </w:rPr>
              <m:t>τ</m:t>
            </m:r>
          </m:sub>
        </m:sSub>
      </m:oMath>
      <w:r>
        <w:rPr>
          <w:rFonts w:ascii="Times New Roman" w:eastAsia="Times New Roman" w:hAnsi="Times New Roman" w:cs="Times New Roman"/>
          <w:sz w:val="28"/>
          <w:szCs w:val="28"/>
        </w:rPr>
        <w:t xml:space="preserve">и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F</m:t>
            </m:r>
          </m:e>
          <m:sub>
            <m:r>
              <w:rPr>
                <w:rFonts w:ascii="Cambria Math" w:eastAsia="Times New Roman" w:hAnsi="Cambria Math" w:cs="Times New Roman"/>
                <w:sz w:val="28"/>
                <w:szCs w:val="28"/>
                <w:lang w:val="en-US"/>
              </w:rPr>
              <m:t>v</m:t>
            </m:r>
          </m:sub>
        </m:sSub>
      </m:oMath>
      <w:r w:rsidR="00357B3C" w:rsidRPr="00357B3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в базе данных </w:t>
      </w:r>
      <m:oMath>
        <m:r>
          <w:rPr>
            <w:rFonts w:ascii="Cambria Math" w:eastAsia="Times New Roman" w:hAnsi="Cambria Math" w:cs="Times New Roman"/>
            <w:sz w:val="28"/>
            <w:szCs w:val="28"/>
          </w:rPr>
          <m:t>(v=1,…,t)</m:t>
        </m:r>
      </m:oMath>
      <w:r>
        <w:rPr>
          <w:rFonts w:ascii="Times New Roman" w:eastAsia="Times New Roman" w:hAnsi="Times New Roman" w:cs="Times New Roman"/>
          <w:sz w:val="28"/>
          <w:szCs w:val="28"/>
        </w:rPr>
        <w:t xml:space="preserve"> (2.3)</w:t>
      </w:r>
      <w:r w:rsidR="009B03A5" w:rsidRPr="009B03A5">
        <w:rPr>
          <w:rFonts w:ascii="Times New Roman" w:eastAsia="Times New Roman" w:hAnsi="Times New Roman" w:cs="Times New Roman"/>
          <w:sz w:val="28"/>
          <w:szCs w:val="28"/>
          <w:lang w:val="ru-RU"/>
        </w:rPr>
        <w:t xml:space="preserve"> [26]</w:t>
      </w:r>
      <w:r>
        <w:rPr>
          <w:rFonts w:ascii="Times New Roman" w:eastAsia="Times New Roman" w:hAnsi="Times New Roman" w:cs="Times New Roman"/>
          <w:sz w:val="28"/>
          <w:szCs w:val="28"/>
        </w:rPr>
        <w:t>:</w:t>
      </w:r>
    </w:p>
    <w:p w14:paraId="3A068398" w14:textId="77777777" w:rsidR="00627CDA" w:rsidRDefault="00627CD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627CDA" w14:paraId="6A831F0C" w14:textId="77777777" w:rsidTr="00DA5AD2">
        <w:tc>
          <w:tcPr>
            <w:tcW w:w="8926" w:type="dxa"/>
          </w:tcPr>
          <w:p w14:paraId="26F32806" w14:textId="7AA4A745" w:rsidR="00627CDA" w:rsidRPr="00996F20" w:rsidRDefault="00627CDA"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τ,v</m:t>
                    </m:r>
                  </m:e>
                </m:d>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τ</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v</m:t>
                    </m:r>
                  </m:sub>
                </m:sSub>
                <m:r>
                  <w:rPr>
                    <w:rFonts w:ascii="Cambria Math" w:eastAsia="Times New Roman" w:hAnsi="Cambria Math" w:cs="Times New Roman"/>
                    <w:sz w:val="28"/>
                    <w:szCs w:val="28"/>
                  </w:rPr>
                  <m:t>.</m:t>
                </m:r>
              </m:oMath>
            </m:oMathPara>
          </w:p>
        </w:tc>
        <w:tc>
          <w:tcPr>
            <w:tcW w:w="705" w:type="dxa"/>
            <w:vAlign w:val="center"/>
          </w:tcPr>
          <w:p w14:paraId="595344CC" w14:textId="77777777" w:rsidR="00627CDA" w:rsidRPr="00FE0D49" w:rsidRDefault="00627CDA"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(2.3)</w:t>
            </w:r>
          </w:p>
        </w:tc>
      </w:tr>
    </w:tbl>
    <w:p w14:paraId="434B0080" w14:textId="77777777" w:rsidR="0092573A" w:rsidRDefault="0092573A" w:rsidP="00595665">
      <w:pPr>
        <w:jc w:val="center"/>
        <w:rPr>
          <w:rFonts w:ascii="Times New Roman" w:eastAsia="Times New Roman" w:hAnsi="Times New Roman" w:cs="Times New Roman"/>
          <w:sz w:val="28"/>
          <w:szCs w:val="28"/>
        </w:rPr>
      </w:pPr>
    </w:p>
    <w:p w14:paraId="2F5F12FB" w14:textId="2286523B" w:rsidR="00357B3C"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Затем вычисляются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oMath>
      <w:r w:rsidR="004916F6" w:rsidRPr="004916F6">
        <w:rPr>
          <w:rFonts w:ascii="Times New Roman" w:eastAsia="Times New Roman" w:hAnsi="Times New Roman" w:cs="Times New Roman"/>
          <w:sz w:val="28"/>
          <w:szCs w:val="28"/>
          <w:lang w:val="ru-RU"/>
        </w:rPr>
        <w:t xml:space="preserve"> </w:t>
      </w:r>
      <w:r w:rsidR="00357B3C">
        <w:rPr>
          <w:rFonts w:ascii="Times New Roman" w:eastAsia="Times New Roman" w:hAnsi="Times New Roman" w:cs="Times New Roman"/>
          <w:sz w:val="28"/>
          <w:szCs w:val="28"/>
        </w:rPr>
        <w:t>как максимальное значение сходства среди всех векторов признаков лица, не принадлежащих одному и тому же человеку в текущий момент времени, и текущим лицом как показано в формуле (2.4)</w:t>
      </w:r>
      <w:r w:rsidR="009B03A5" w:rsidRPr="009B03A5">
        <w:rPr>
          <w:rFonts w:ascii="Times New Roman" w:eastAsia="Times New Roman" w:hAnsi="Times New Roman" w:cs="Times New Roman"/>
          <w:sz w:val="28"/>
          <w:szCs w:val="28"/>
          <w:lang w:val="ru-RU"/>
        </w:rPr>
        <w:t xml:space="preserve"> [26]</w:t>
      </w:r>
      <w:r w:rsidR="00357B3C">
        <w:rPr>
          <w:rFonts w:ascii="Times New Roman" w:eastAsia="Times New Roman" w:hAnsi="Times New Roman" w:cs="Times New Roman"/>
          <w:sz w:val="28"/>
          <w:szCs w:val="28"/>
        </w:rPr>
        <w:t xml:space="preserve">: </w:t>
      </w:r>
    </w:p>
    <w:p w14:paraId="6D67F0E9" w14:textId="77777777" w:rsidR="004916F6" w:rsidRDefault="004916F6"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4916F6" w14:paraId="14DF74FF" w14:textId="77777777" w:rsidTr="00DA5AD2">
        <w:tc>
          <w:tcPr>
            <w:tcW w:w="8926" w:type="dxa"/>
          </w:tcPr>
          <w:p w14:paraId="479210A8" w14:textId="54AF6328" w:rsidR="004916F6" w:rsidRPr="00996F20" w:rsidRDefault="0067711D" w:rsidP="00595665">
            <w:pPr>
              <w:ind w:firstLine="720"/>
              <w:jc w:val="both"/>
              <w:rPr>
                <w:rFonts w:ascii="Times New Roman" w:eastAsia="Times New Roman" w:hAnsi="Times New Roman" w:cs="Times New Roman"/>
                <w:i/>
                <w:sz w:val="28"/>
                <w:szCs w:val="28"/>
                <w:lang w:val="en-US"/>
              </w:rPr>
            </w:pPr>
            <m:oMathPara>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r>
                  <w:rPr>
                    <w:rFonts w:ascii="Cambria Math" w:eastAsia="Times New Roman" w:hAnsi="Cambria Math" w:cs="Times New Roman"/>
                    <w:sz w:val="28"/>
                    <w:szCs w:val="28"/>
                  </w:rPr>
                  <m:t>=</m:t>
                </m:r>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max</m:t>
                    </m:r>
                  </m:fName>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τ,v</m:t>
                            </m:r>
                          </m:e>
                        </m:d>
                      </m:e>
                    </m:d>
                  </m:e>
                </m:func>
                <m:r>
                  <w:rPr>
                    <w:rFonts w:ascii="Cambria Math" w:eastAsia="Times New Roman" w:hAnsi="Cambria Math" w:cs="Times New Roman"/>
                    <w:sz w:val="28"/>
                    <w:szCs w:val="28"/>
                  </w:rPr>
                  <m:t xml:space="preserve">, v=1…t, </m:t>
                </m:r>
                <m:r>
                  <w:rPr>
                    <w:rFonts w:ascii="Cambria Math" w:eastAsia="Times New Roman" w:hAnsi="Cambria Math" w:cs="Times New Roman"/>
                    <w:sz w:val="28"/>
                    <w:szCs w:val="28"/>
                    <w:lang w:val="ru-RU"/>
                  </w:rPr>
                  <m:t xml:space="preserve">где </m:t>
                </m:r>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rPr>
                      <m:t>τ</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v</m:t>
                    </m:r>
                  </m:sub>
                </m:sSub>
                <m:r>
                  <w:rPr>
                    <w:rFonts w:ascii="Cambria Math" w:eastAsia="Times New Roman" w:hAnsi="Cambria Math" w:cs="Times New Roman"/>
                    <w:sz w:val="28"/>
                    <w:szCs w:val="28"/>
                  </w:rPr>
                  <m:t>.</m:t>
                </m:r>
              </m:oMath>
            </m:oMathPara>
          </w:p>
        </w:tc>
        <w:tc>
          <w:tcPr>
            <w:tcW w:w="705" w:type="dxa"/>
            <w:vAlign w:val="center"/>
          </w:tcPr>
          <w:p w14:paraId="4995DA2B" w14:textId="77777777" w:rsidR="004916F6" w:rsidRPr="00FE0D49" w:rsidRDefault="004916F6"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(2.4)</w:t>
            </w:r>
          </w:p>
        </w:tc>
      </w:tr>
    </w:tbl>
    <w:p w14:paraId="5B981827" w14:textId="77777777" w:rsidR="0092573A" w:rsidRDefault="0092573A" w:rsidP="00595665">
      <w:pPr>
        <w:rPr>
          <w:rFonts w:ascii="Times New Roman" w:eastAsia="Times New Roman" w:hAnsi="Times New Roman" w:cs="Times New Roman"/>
          <w:sz w:val="28"/>
          <w:szCs w:val="28"/>
        </w:rPr>
      </w:pPr>
    </w:p>
    <w:p w14:paraId="74E36EE0" w14:textId="77777777" w:rsidR="0092573A" w:rsidRPr="006E6D25" w:rsidRDefault="00357B3C" w:rsidP="00595665">
      <w:pPr>
        <w:tabs>
          <w:tab w:val="left" w:pos="993"/>
        </w:tabs>
        <w:ind w:firstLine="709"/>
        <w:jc w:val="both"/>
        <w:rPr>
          <w:rFonts w:ascii="Times New Roman" w:eastAsia="Times New Roman" w:hAnsi="Times New Roman" w:cs="Times New Roman"/>
          <w:b/>
          <w:sz w:val="28"/>
          <w:szCs w:val="28"/>
          <w:lang w:val="ru-RU"/>
        </w:rPr>
      </w:pPr>
      <w:r w:rsidRPr="00A63190">
        <w:rPr>
          <w:rFonts w:ascii="Times New Roman" w:eastAsia="Times New Roman" w:hAnsi="Times New Roman" w:cs="Times New Roman"/>
          <w:sz w:val="28"/>
          <w:szCs w:val="28"/>
          <w:lang w:val="en-US"/>
        </w:rPr>
        <w:t>3.</w:t>
      </w:r>
      <w:r>
        <w:rPr>
          <w:rFonts w:ascii="Times New Roman" w:eastAsia="Times New Roman" w:hAnsi="Times New Roman" w:cs="Times New Roman"/>
          <w:b/>
          <w:sz w:val="28"/>
          <w:szCs w:val="28"/>
          <w:lang w:val="en-US"/>
        </w:rPr>
        <w:t xml:space="preserve"> </w:t>
      </w:r>
      <w:proofErr w:type="spellStart"/>
      <w:r w:rsidR="0092573A" w:rsidRPr="00A63190">
        <w:rPr>
          <w:rFonts w:ascii="Times New Roman" w:eastAsia="Times New Roman" w:hAnsi="Times New Roman" w:cs="Times New Roman"/>
          <w:i/>
          <w:sz w:val="28"/>
          <w:szCs w:val="28"/>
        </w:rPr>
        <w:t>Recognition</w:t>
      </w:r>
      <w:proofErr w:type="spellEnd"/>
      <w:r w:rsidR="0092573A" w:rsidRPr="00A63190">
        <w:rPr>
          <w:rFonts w:ascii="Times New Roman" w:eastAsia="Times New Roman" w:hAnsi="Times New Roman" w:cs="Times New Roman"/>
          <w:sz w:val="28"/>
          <w:szCs w:val="28"/>
        </w:rPr>
        <w:t xml:space="preserve"> </w:t>
      </w:r>
      <w:proofErr w:type="spellStart"/>
      <w:r w:rsidR="0092573A" w:rsidRPr="00A63190">
        <w:rPr>
          <w:rFonts w:ascii="Times New Roman" w:eastAsia="Times New Roman" w:hAnsi="Times New Roman" w:cs="Times New Roman"/>
          <w:i/>
          <w:sz w:val="28"/>
          <w:szCs w:val="28"/>
        </w:rPr>
        <w:t>and</w:t>
      </w:r>
      <w:proofErr w:type="spellEnd"/>
      <w:r w:rsidR="0092573A" w:rsidRPr="00A63190">
        <w:rPr>
          <w:rFonts w:ascii="Times New Roman" w:eastAsia="Times New Roman" w:hAnsi="Times New Roman" w:cs="Times New Roman"/>
          <w:i/>
          <w:sz w:val="28"/>
          <w:szCs w:val="28"/>
        </w:rPr>
        <w:t xml:space="preserve"> </w:t>
      </w:r>
      <w:proofErr w:type="spellStart"/>
      <w:r w:rsidR="0092573A" w:rsidRPr="00A63190">
        <w:rPr>
          <w:rFonts w:ascii="Times New Roman" w:eastAsia="Times New Roman" w:hAnsi="Times New Roman" w:cs="Times New Roman"/>
          <w:i/>
          <w:sz w:val="28"/>
          <w:szCs w:val="28"/>
        </w:rPr>
        <w:t>authentication</w:t>
      </w:r>
      <w:proofErr w:type="spellEnd"/>
      <w:r w:rsidR="006E6D25" w:rsidRPr="00A63190">
        <w:rPr>
          <w:rFonts w:ascii="Times New Roman" w:eastAsia="Times New Roman" w:hAnsi="Times New Roman" w:cs="Times New Roman"/>
          <w:sz w:val="28"/>
          <w:szCs w:val="28"/>
          <w:lang w:val="ru-RU"/>
        </w:rPr>
        <w:t>.</w:t>
      </w:r>
    </w:p>
    <w:p w14:paraId="542177FE" w14:textId="77777777" w:rsidR="0092573A" w:rsidRDefault="00357B3C"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заданного изображения лица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I</m:t>
            </m:r>
          </m:e>
          <m:sub>
            <m:r>
              <m:rPr>
                <m:sty m:val="p"/>
              </m:rPr>
              <w:rPr>
                <w:rFonts w:ascii="Cambria Math" w:eastAsia="Times New Roman" w:hAnsi="Cambria Math" w:cs="Times New Roman"/>
                <w:sz w:val="28"/>
                <w:szCs w:val="28"/>
              </w:rPr>
              <m:t>λ</m:t>
            </m:r>
          </m:sub>
        </m:sSub>
        <m:r>
          <w:rPr>
            <w:rFonts w:ascii="Cambria Math" w:eastAsia="Times New Roman" w:hAnsi="Cambria Math" w:cs="Times New Roman"/>
            <w:sz w:val="28"/>
            <w:szCs w:val="28"/>
          </w:rPr>
          <m:t xml:space="preserve"> </m:t>
        </m:r>
      </m:oMath>
      <w:r w:rsidR="0092573A">
        <w:rPr>
          <w:rFonts w:ascii="Times New Roman" w:eastAsia="Times New Roman" w:hAnsi="Times New Roman" w:cs="Times New Roman"/>
          <w:sz w:val="28"/>
          <w:szCs w:val="28"/>
        </w:rPr>
        <w:t xml:space="preserve">без его идентификационной метки сначала извлекается вложение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m:rPr>
                <m:sty m:val="p"/>
              </m:rPr>
              <w:rPr>
                <w:rFonts w:ascii="Cambria Math" w:eastAsia="Times New Roman" w:hAnsi="Cambria Math" w:cs="Times New Roman"/>
                <w:sz w:val="28"/>
                <w:szCs w:val="28"/>
              </w:rPr>
              <m:t>λ</m:t>
            </m:r>
          </m:sub>
        </m:sSub>
        <m:r>
          <w:rPr>
            <w:rFonts w:ascii="Cambria Math" w:eastAsia="Times New Roman" w:hAnsi="Cambria Math" w:cs="Times New Roman"/>
            <w:sz w:val="28"/>
            <w:szCs w:val="28"/>
          </w:rPr>
          <m:t xml:space="preserve"> </m:t>
        </m:r>
      </m:oMath>
      <w:r w:rsidR="0092573A">
        <w:rPr>
          <w:rFonts w:ascii="Times New Roman" w:eastAsia="Times New Roman" w:hAnsi="Times New Roman" w:cs="Times New Roman"/>
          <w:sz w:val="28"/>
          <w:szCs w:val="28"/>
        </w:rPr>
        <w:t xml:space="preserve">глубокой </w:t>
      </w:r>
      <w:r w:rsidR="0092573A" w:rsidRPr="00E81962">
        <w:rPr>
          <w:rFonts w:ascii="Times New Roman" w:eastAsia="Times New Roman" w:hAnsi="Times New Roman" w:cs="Times New Roman"/>
          <w:i/>
          <w:sz w:val="28"/>
          <w:szCs w:val="28"/>
        </w:rPr>
        <w:t>CNN</w:t>
      </w:r>
      <w:r w:rsidR="0092573A">
        <w:rPr>
          <w:rFonts w:ascii="Times New Roman" w:eastAsia="Times New Roman" w:hAnsi="Times New Roman" w:cs="Times New Roman"/>
          <w:sz w:val="28"/>
          <w:szCs w:val="28"/>
        </w:rPr>
        <w:t xml:space="preserve">. Затем вычисляются оценки подобия для всех </w:t>
      </w:r>
      <w:proofErr w:type="spellStart"/>
      <w:r w:rsidR="0092573A">
        <w:rPr>
          <w:rFonts w:ascii="Times New Roman" w:eastAsia="Times New Roman" w:hAnsi="Times New Roman" w:cs="Times New Roman"/>
          <w:sz w:val="28"/>
          <w:szCs w:val="28"/>
        </w:rPr>
        <w:t>встраиваний</w:t>
      </w:r>
      <w:proofErr w:type="spellEnd"/>
      <w:r w:rsidR="0092573A">
        <w:rPr>
          <w:rFonts w:ascii="Times New Roman" w:eastAsia="Times New Roman" w:hAnsi="Times New Roman" w:cs="Times New Roman"/>
          <w:sz w:val="28"/>
          <w:szCs w:val="28"/>
        </w:rPr>
        <w:t xml:space="preserve">, которые уже хранятся в базе данных, как показано на рисунке 2.4. </w:t>
      </w:r>
    </w:p>
    <w:p w14:paraId="2305256A" w14:textId="77777777" w:rsidR="006E6D25" w:rsidRDefault="006E6D25" w:rsidP="00595665">
      <w:pPr>
        <w:jc w:val="center"/>
        <w:rPr>
          <w:noProof/>
        </w:rPr>
      </w:pPr>
    </w:p>
    <w:p w14:paraId="17791AB1" w14:textId="77777777" w:rsidR="0092573A" w:rsidRDefault="0092573A" w:rsidP="00595665">
      <w:pPr>
        <w:jc w:val="center"/>
      </w:pPr>
      <w:r w:rsidRPr="004916F6">
        <w:rPr>
          <w:noProof/>
        </w:rPr>
        <w:drawing>
          <wp:inline distT="114300" distB="114300" distL="114300" distR="114300" wp14:anchorId="667087B7" wp14:editId="0613748A">
            <wp:extent cx="4243070" cy="2599456"/>
            <wp:effectExtent l="0" t="0" r="508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26"/>
                    <a:srcRect t="5584"/>
                    <a:stretch/>
                  </pic:blipFill>
                  <pic:spPr bwMode="auto">
                    <a:xfrm>
                      <a:off x="0" y="0"/>
                      <a:ext cx="4243388" cy="2599651"/>
                    </a:xfrm>
                    <a:prstGeom prst="rect">
                      <a:avLst/>
                    </a:prstGeom>
                    <a:ln>
                      <a:noFill/>
                    </a:ln>
                    <a:extLst>
                      <a:ext uri="{53640926-AAD7-44D8-BBD7-CCE9431645EC}">
                        <a14:shadowObscured xmlns:a14="http://schemas.microsoft.com/office/drawing/2010/main"/>
                      </a:ext>
                    </a:extLst>
                  </pic:spPr>
                </pic:pic>
              </a:graphicData>
            </a:graphic>
          </wp:inline>
        </w:drawing>
      </w:r>
    </w:p>
    <w:p w14:paraId="1C01C135" w14:textId="77777777" w:rsidR="0092573A" w:rsidRDefault="0092573A" w:rsidP="00595665">
      <w:pPr>
        <w:ind w:firstLine="720"/>
        <w:jc w:val="both"/>
        <w:rPr>
          <w:rFonts w:ascii="Times New Roman" w:eastAsia="Times New Roman" w:hAnsi="Times New Roman" w:cs="Times New Roman"/>
          <w:sz w:val="28"/>
          <w:szCs w:val="28"/>
        </w:rPr>
      </w:pPr>
    </w:p>
    <w:p w14:paraId="0A5DDDFB" w14:textId="5150341D" w:rsidR="0092573A" w:rsidRPr="009B03A5" w:rsidRDefault="0092573A" w:rsidP="00595665">
      <w:pPr>
        <w:ind w:firstLine="720"/>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Рисунок 2.4 – Схема распознавания</w:t>
      </w:r>
      <w:r w:rsidR="009B03A5" w:rsidRPr="009B03A5">
        <w:rPr>
          <w:rFonts w:ascii="Times New Roman" w:eastAsia="Times New Roman" w:hAnsi="Times New Roman" w:cs="Times New Roman"/>
          <w:b/>
          <w:sz w:val="24"/>
          <w:szCs w:val="28"/>
          <w:lang w:val="ru-RU"/>
        </w:rPr>
        <w:t xml:space="preserve"> [26]</w:t>
      </w:r>
    </w:p>
    <w:p w14:paraId="4E19A3D9" w14:textId="77777777" w:rsidR="0092573A" w:rsidRDefault="0092573A" w:rsidP="00595665">
      <w:pPr>
        <w:ind w:firstLine="720"/>
        <w:jc w:val="center"/>
        <w:rPr>
          <w:rFonts w:ascii="Times New Roman" w:eastAsia="Times New Roman" w:hAnsi="Times New Roman" w:cs="Times New Roman"/>
          <w:sz w:val="28"/>
          <w:szCs w:val="28"/>
        </w:rPr>
      </w:pPr>
    </w:p>
    <w:p w14:paraId="48AFA87A" w14:textId="30AE86CD" w:rsidR="0092573A" w:rsidRDefault="000928B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Образец, который имеет наивысший показатель подобия с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m:rPr>
                <m:sty m:val="p"/>
              </m:rPr>
              <w:rPr>
                <w:rFonts w:ascii="Cambria Math" w:eastAsia="Times New Roman" w:hAnsi="Cambria Math" w:cs="Times New Roman"/>
                <w:sz w:val="28"/>
                <w:szCs w:val="28"/>
              </w:rPr>
              <m:t>λ</m:t>
            </m:r>
          </m:sub>
        </m:sSub>
      </m:oMath>
      <w:r w:rsidR="0092573A">
        <w:rPr>
          <w:rFonts w:ascii="Times New Roman" w:eastAsia="Times New Roman" w:hAnsi="Times New Roman" w:cs="Times New Roman"/>
          <w:sz w:val="28"/>
          <w:szCs w:val="28"/>
        </w:rPr>
        <w:t xml:space="preserve"> обозначаем индекс</w:t>
      </w:r>
      <w:r>
        <w:rPr>
          <w:rFonts w:ascii="Times New Roman" w:eastAsia="Times New Roman" w:hAnsi="Times New Roman" w:cs="Times New Roman"/>
          <w:sz w:val="28"/>
          <w:szCs w:val="28"/>
          <w:lang w:val="ru-RU"/>
        </w:rPr>
        <w:t>ом</w:t>
      </w:r>
      <w:r w:rsidR="0092573A">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u</m:t>
        </m:r>
      </m:oMath>
      <w:r w:rsidR="0092573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по формуле </w:t>
      </w:r>
      <w:r w:rsidR="0092573A">
        <w:rPr>
          <w:rFonts w:ascii="Times New Roman" w:eastAsia="Times New Roman" w:hAnsi="Times New Roman" w:cs="Times New Roman"/>
          <w:sz w:val="28"/>
          <w:szCs w:val="28"/>
        </w:rPr>
        <w:t>(2.5)</w:t>
      </w:r>
      <w:r w:rsidR="009B03A5" w:rsidRPr="009B03A5">
        <w:rPr>
          <w:rFonts w:ascii="Times New Roman" w:eastAsia="Times New Roman" w:hAnsi="Times New Roman" w:cs="Times New Roman"/>
          <w:sz w:val="28"/>
          <w:szCs w:val="28"/>
          <w:lang w:val="ru-RU"/>
        </w:rPr>
        <w:t xml:space="preserve"> [26]</w:t>
      </w:r>
      <w:r w:rsidR="0092573A">
        <w:rPr>
          <w:rFonts w:ascii="Times New Roman" w:eastAsia="Times New Roman" w:hAnsi="Times New Roman" w:cs="Times New Roman"/>
          <w:sz w:val="28"/>
          <w:szCs w:val="28"/>
        </w:rPr>
        <w:t xml:space="preserve">: </w:t>
      </w:r>
    </w:p>
    <w:p w14:paraId="15DF38B3" w14:textId="77777777" w:rsidR="004916F6" w:rsidRDefault="004916F6"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4916F6" w14:paraId="4818DDBD" w14:textId="77777777" w:rsidTr="00DA5AD2">
        <w:tc>
          <w:tcPr>
            <w:tcW w:w="8926" w:type="dxa"/>
          </w:tcPr>
          <w:p w14:paraId="2F8EDF7A" w14:textId="75C3A76D" w:rsidR="004916F6" w:rsidRPr="00996F20" w:rsidRDefault="004916F6"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rPr>
                  <m:t>u=</m:t>
                </m:r>
                <m:func>
                  <m:funcPr>
                    <m:ctrlPr>
                      <w:rPr>
                        <w:rFonts w:ascii="Cambria Math" w:eastAsia="Times New Roman" w:hAnsi="Cambria Math" w:cs="Times New Roman"/>
                        <w:i/>
                        <w:sz w:val="28"/>
                        <w:szCs w:val="28"/>
                      </w:rPr>
                    </m:ctrlPr>
                  </m:funcPr>
                  <m:fName>
                    <m:limLow>
                      <m:limLowPr>
                        <m:ctrlPr>
                          <w:rPr>
                            <w:rFonts w:ascii="Cambria Math" w:eastAsia="Times New Roman" w:hAnsi="Cambria Math" w:cs="Times New Roman"/>
                            <w:i/>
                            <w:sz w:val="28"/>
                            <w:szCs w:val="28"/>
                          </w:rPr>
                        </m:ctrlPr>
                      </m:limLowPr>
                      <m:e>
                        <m:r>
                          <m:rPr>
                            <m:sty m:val="p"/>
                          </m:rPr>
                          <w:rPr>
                            <w:rFonts w:ascii="Cambria Math" w:eastAsia="Times New Roman" w:hAnsi="Cambria Math" w:cs="Times New Roman"/>
                            <w:sz w:val="28"/>
                            <w:szCs w:val="28"/>
                          </w:rPr>
                          <m:t>a</m:t>
                        </m:r>
                        <m:r>
                          <w:rPr>
                            <w:rFonts w:ascii="Cambria Math" w:eastAsia="Times New Roman" w:hAnsi="Cambria Math" w:cs="Times New Roman"/>
                            <w:sz w:val="28"/>
                            <w:szCs w:val="28"/>
                          </w:rPr>
                          <m:t>rgmax</m:t>
                        </m:r>
                      </m:e>
                      <m:lim>
                        <m:r>
                          <w:rPr>
                            <w:rFonts w:ascii="Cambria Math" w:eastAsia="Times New Roman" w:hAnsi="Cambria Math" w:cs="Times New Roman"/>
                            <w:sz w:val="28"/>
                            <w:szCs w:val="28"/>
                          </w:rPr>
                          <m:t>v</m:t>
                        </m:r>
                      </m:lim>
                    </m:limLow>
                  </m:fName>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λ,v</m:t>
                            </m:r>
                          </m:e>
                        </m:d>
                      </m:e>
                    </m:d>
                  </m:e>
                </m:func>
                <m:r>
                  <w:rPr>
                    <w:rFonts w:ascii="Cambria Math" w:eastAsia="Times New Roman" w:hAnsi="Cambria Math" w:cs="Times New Roman"/>
                    <w:sz w:val="28"/>
                    <w:szCs w:val="28"/>
                  </w:rPr>
                  <m:t>, v=1…t.</m:t>
                </m:r>
              </m:oMath>
            </m:oMathPara>
          </w:p>
        </w:tc>
        <w:tc>
          <w:tcPr>
            <w:tcW w:w="705" w:type="dxa"/>
            <w:vAlign w:val="center"/>
          </w:tcPr>
          <w:p w14:paraId="17202ADB" w14:textId="77777777" w:rsidR="004916F6" w:rsidRPr="00FE0D49" w:rsidRDefault="004916F6"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(2.5)</w:t>
            </w:r>
          </w:p>
        </w:tc>
      </w:tr>
    </w:tbl>
    <w:p w14:paraId="7CFF6EC1" w14:textId="77777777" w:rsidR="004916F6" w:rsidRDefault="004916F6" w:rsidP="00595665">
      <w:pPr>
        <w:ind w:firstLine="720"/>
        <w:jc w:val="both"/>
        <w:rPr>
          <w:rFonts w:ascii="Times New Roman" w:eastAsia="Times New Roman" w:hAnsi="Times New Roman" w:cs="Times New Roman"/>
          <w:sz w:val="28"/>
          <w:szCs w:val="28"/>
        </w:rPr>
      </w:pPr>
    </w:p>
    <w:p w14:paraId="6E48CCCF" w14:textId="32763586" w:rsidR="000928BA" w:rsidRDefault="0092573A" w:rsidP="00595665">
      <w:pPr>
        <w:ind w:firstLine="720"/>
        <w:jc w:val="both"/>
        <w:rPr>
          <w:rFonts w:ascii="Times New Roman" w:eastAsia="Times New Roman" w:hAnsi="Times New Roman" w:cs="Times New Roman"/>
          <w:sz w:val="28"/>
          <w:szCs w:val="28"/>
        </w:rPr>
      </w:pPr>
      <w:r w:rsidRPr="004916F6">
        <w:rPr>
          <w:rFonts w:ascii="Times New Roman" w:eastAsia="Gungsuh" w:hAnsi="Times New Roman" w:cs="Times New Roman"/>
          <w:sz w:val="28"/>
          <w:szCs w:val="28"/>
        </w:rPr>
        <w:t>Как только наиболее похож</w:t>
      </w:r>
      <w:proofErr w:type="spellStart"/>
      <w:r w:rsidR="000928BA">
        <w:rPr>
          <w:rFonts w:ascii="Times New Roman" w:eastAsia="Gungsuh" w:hAnsi="Times New Roman" w:cs="Times New Roman"/>
          <w:sz w:val="28"/>
          <w:szCs w:val="28"/>
          <w:lang w:val="ru-RU"/>
        </w:rPr>
        <w:t>ий</w:t>
      </w:r>
      <w:proofErr w:type="spellEnd"/>
      <w:r w:rsidRPr="004916F6">
        <w:rPr>
          <w:rFonts w:ascii="Times New Roman" w:eastAsia="Gungsuh" w:hAnsi="Times New Roman" w:cs="Times New Roman"/>
          <w:sz w:val="28"/>
          <w:szCs w:val="28"/>
        </w:rPr>
        <w:t xml:space="preserve"> </w:t>
      </w:r>
      <w:r w:rsidR="000928BA">
        <w:rPr>
          <w:rFonts w:ascii="Times New Roman" w:eastAsia="Gungsuh" w:hAnsi="Times New Roman" w:cs="Times New Roman"/>
          <w:sz w:val="28"/>
          <w:szCs w:val="28"/>
          <w:lang w:val="ru-RU"/>
        </w:rPr>
        <w:t>вектор</w:t>
      </w:r>
      <w:r w:rsidRPr="004916F6">
        <w:rPr>
          <w:rFonts w:ascii="Times New Roman" w:eastAsia="Gungsuh"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u</m:t>
            </m:r>
          </m:sub>
        </m:sSub>
      </m:oMath>
      <w:r w:rsidR="004916F6" w:rsidRPr="004916F6">
        <w:rPr>
          <w:rFonts w:ascii="Times New Roman" w:eastAsia="Gungsuh" w:hAnsi="Times New Roman" w:cs="Times New Roman"/>
          <w:sz w:val="28"/>
          <w:szCs w:val="28"/>
        </w:rPr>
        <w:t xml:space="preserve"> </w:t>
      </w:r>
      <w:proofErr w:type="spellStart"/>
      <w:r w:rsidRPr="004916F6">
        <w:rPr>
          <w:rFonts w:ascii="Times New Roman" w:eastAsia="Gungsuh" w:hAnsi="Times New Roman" w:cs="Times New Roman"/>
          <w:sz w:val="28"/>
          <w:szCs w:val="28"/>
        </w:rPr>
        <w:t>найде</w:t>
      </w:r>
      <w:proofErr w:type="spellEnd"/>
      <w:r w:rsidR="000928BA">
        <w:rPr>
          <w:rFonts w:ascii="Times New Roman" w:eastAsia="Gungsuh" w:hAnsi="Times New Roman" w:cs="Times New Roman"/>
          <w:sz w:val="28"/>
          <w:szCs w:val="28"/>
          <w:lang w:val="ru-RU"/>
        </w:rPr>
        <w:t>н</w:t>
      </w:r>
      <w:r w:rsidRPr="004916F6">
        <w:rPr>
          <w:rFonts w:ascii="Times New Roman" w:eastAsia="Gungsuh" w:hAnsi="Times New Roman" w:cs="Times New Roman"/>
          <w:sz w:val="28"/>
          <w:szCs w:val="28"/>
        </w:rPr>
        <w:t xml:space="preserve">, система сравнивает связанный порог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oMath>
      <w:r w:rsidR="00235637">
        <w:rPr>
          <w:rFonts w:ascii="Times New Roman" w:eastAsia="Gungsuh" w:hAnsi="Times New Roman" w:cs="Times New Roman"/>
          <w:sz w:val="28"/>
          <w:szCs w:val="28"/>
          <w:lang w:val="ru-RU"/>
        </w:rPr>
        <w:t xml:space="preserve"> </w:t>
      </w:r>
      <w:r w:rsidRPr="004916F6">
        <w:rPr>
          <w:rFonts w:ascii="Times New Roman" w:eastAsia="Gungsuh" w:hAnsi="Times New Roman" w:cs="Times New Roman"/>
          <w:sz w:val="28"/>
          <w:szCs w:val="28"/>
        </w:rPr>
        <w:t xml:space="preserve">с оценкой подобия </w:t>
      </w:r>
      <m:oMath>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λ,v</m:t>
            </m:r>
          </m:e>
        </m:d>
      </m:oMath>
      <w:r w:rsidRPr="004916F6">
        <w:rPr>
          <w:rFonts w:ascii="Times New Roman" w:eastAsia="Gungsuh" w:hAnsi="Times New Roman" w:cs="Times New Roman"/>
          <w:sz w:val="28"/>
          <w:szCs w:val="28"/>
        </w:rPr>
        <w:t xml:space="preserve">. Если </w:t>
      </w:r>
      <m:oMath>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λ,v</m:t>
            </m:r>
          </m:e>
        </m:d>
      </m:oMath>
      <w:r w:rsidR="004916F6" w:rsidRPr="004916F6">
        <w:rPr>
          <w:rFonts w:ascii="Times New Roman" w:eastAsia="Gungsuh" w:hAnsi="Times New Roman" w:cs="Times New Roman"/>
          <w:sz w:val="28"/>
          <w:szCs w:val="28"/>
          <w:lang w:val="ru-RU"/>
        </w:rPr>
        <w:t xml:space="preserve"> </w:t>
      </w:r>
      <w:r w:rsidRPr="004916F6">
        <w:rPr>
          <w:rFonts w:ascii="Times New Roman" w:eastAsia="Gungsuh" w:hAnsi="Times New Roman" w:cs="Times New Roman"/>
          <w:sz w:val="28"/>
          <w:szCs w:val="28"/>
        </w:rPr>
        <w:t>≥</w:t>
      </w:r>
      <w:r w:rsidR="004916F6" w:rsidRPr="004916F6">
        <w:rPr>
          <w:rFonts w:ascii="Times New Roman" w:eastAsia="Gungsuh" w:hAnsi="Times New Roman" w:cs="Times New Roman"/>
          <w:sz w:val="28"/>
          <w:szCs w:val="28"/>
          <w:lang w:val="ru-RU"/>
        </w:rPr>
        <w:t xml:space="preserve"> </w:t>
      </w:r>
      <m:oMath>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oMath>
      <w:r w:rsidRPr="004916F6">
        <w:rPr>
          <w:rFonts w:ascii="Times New Roman" w:eastAsia="Gungsuh" w:hAnsi="Times New Roman" w:cs="Times New Roman"/>
          <w:sz w:val="28"/>
          <w:szCs w:val="28"/>
        </w:rPr>
        <w:t xml:space="preserve">, то образ </w:t>
      </w:r>
      <m:oMath>
        <m:sSub>
          <m:sSubPr>
            <m:ctrlPr>
              <w:rPr>
                <w:rFonts w:ascii="Cambria Math" w:eastAsia="Gungsuh" w:hAnsi="Cambria Math" w:cs="Times New Roman"/>
                <w:i/>
                <w:sz w:val="28"/>
                <w:szCs w:val="28"/>
              </w:rPr>
            </m:ctrlPr>
          </m:sSubPr>
          <m:e>
            <m:r>
              <w:rPr>
                <w:rFonts w:ascii="Cambria Math" w:eastAsia="Gungsuh" w:hAnsi="Cambria Math" w:cs="Times New Roman"/>
                <w:sz w:val="28"/>
                <w:szCs w:val="28"/>
              </w:rPr>
              <m:t>I</m:t>
            </m:r>
          </m:e>
          <m:sub>
            <m:r>
              <w:rPr>
                <w:rFonts w:ascii="Cambria Math" w:eastAsia="Times New Roman" w:hAnsi="Cambria Math" w:cs="Times New Roman"/>
                <w:sz w:val="28"/>
                <w:szCs w:val="28"/>
              </w:rPr>
              <m:t>λ</m:t>
            </m:r>
          </m:sub>
        </m:sSub>
      </m:oMath>
      <w:r w:rsidR="004916F6" w:rsidRPr="004916F6">
        <w:rPr>
          <w:rFonts w:ascii="Times New Roman" w:eastAsia="Gungsuh" w:hAnsi="Times New Roman" w:cs="Times New Roman"/>
          <w:sz w:val="28"/>
          <w:szCs w:val="28"/>
        </w:rPr>
        <w:t xml:space="preserve"> </w:t>
      </w:r>
      <w:r w:rsidRPr="004916F6">
        <w:rPr>
          <w:rFonts w:ascii="Times New Roman" w:eastAsia="Gungsuh" w:hAnsi="Times New Roman" w:cs="Times New Roman"/>
          <w:sz w:val="28"/>
          <w:szCs w:val="28"/>
        </w:rPr>
        <w:t>классифицируется как тождественный</w:t>
      </w:r>
      <w:r w:rsidRPr="000928BA">
        <w:rPr>
          <w:rFonts w:ascii="Times New Roman" w:eastAsia="Gungsuh"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u</m:t>
            </m:r>
          </m:sub>
        </m:sSub>
      </m:oMath>
      <w:r w:rsidRPr="000928BA">
        <w:rPr>
          <w:rFonts w:ascii="Times New Roman" w:eastAsia="Gungsuh" w:hAnsi="Times New Roman" w:cs="Times New Roman"/>
          <w:sz w:val="28"/>
          <w:szCs w:val="28"/>
        </w:rPr>
        <w:t xml:space="preserve">; </w:t>
      </w:r>
      <w:r w:rsidR="000928BA" w:rsidRPr="000928BA">
        <w:rPr>
          <w:rFonts w:ascii="Times New Roman" w:eastAsia="Gungsuh" w:hAnsi="Times New Roman" w:cs="Times New Roman"/>
          <w:sz w:val="28"/>
          <w:szCs w:val="28"/>
        </w:rPr>
        <w:t xml:space="preserve">иначе </w:t>
      </w:r>
      <w:proofErr w:type="spellStart"/>
      <w:r w:rsidR="000928BA" w:rsidRPr="000928BA">
        <w:rPr>
          <w:rFonts w:ascii="Times New Roman" w:eastAsia="Gungsuh" w:hAnsi="Times New Roman" w:cs="Times New Roman"/>
          <w:sz w:val="28"/>
          <w:szCs w:val="28"/>
        </w:rPr>
        <w:t>отклоня</w:t>
      </w:r>
      <w:r w:rsidR="000928BA">
        <w:rPr>
          <w:rFonts w:ascii="Times New Roman" w:eastAsia="Gungsuh" w:hAnsi="Times New Roman" w:cs="Times New Roman"/>
          <w:sz w:val="28"/>
          <w:szCs w:val="28"/>
          <w:lang w:val="ru-RU"/>
        </w:rPr>
        <w:t>ется</w:t>
      </w:r>
      <w:proofErr w:type="spellEnd"/>
      <w:r w:rsidR="000928BA" w:rsidRPr="000928BA">
        <w:rPr>
          <w:rFonts w:ascii="Times New Roman" w:eastAsia="Gungsuh" w:hAnsi="Times New Roman" w:cs="Times New Roman"/>
          <w:sz w:val="28"/>
          <w:szCs w:val="28"/>
        </w:rPr>
        <w:t xml:space="preserve"> запрос аутентификации и </w:t>
      </w:r>
      <w:proofErr w:type="spellStart"/>
      <w:r w:rsidR="000928BA" w:rsidRPr="000928BA">
        <w:rPr>
          <w:rFonts w:ascii="Times New Roman" w:eastAsia="Gungsuh" w:hAnsi="Times New Roman" w:cs="Times New Roman"/>
          <w:sz w:val="28"/>
          <w:szCs w:val="28"/>
        </w:rPr>
        <w:t>добавляе</w:t>
      </w:r>
      <w:r w:rsidR="000928BA">
        <w:rPr>
          <w:rFonts w:ascii="Times New Roman" w:eastAsia="Gungsuh" w:hAnsi="Times New Roman" w:cs="Times New Roman"/>
          <w:sz w:val="28"/>
          <w:szCs w:val="28"/>
          <w:lang w:val="ru-RU"/>
        </w:rPr>
        <w:t>тся</w:t>
      </w:r>
      <w:proofErr w:type="spellEnd"/>
      <w:r w:rsidR="000928BA" w:rsidRPr="000928BA">
        <w:rPr>
          <w:rFonts w:ascii="Times New Roman" w:eastAsia="Gungsuh" w:hAnsi="Times New Roman" w:cs="Times New Roman"/>
          <w:sz w:val="28"/>
          <w:szCs w:val="28"/>
        </w:rPr>
        <w:t xml:space="preserve"> нов</w:t>
      </w:r>
      <w:proofErr w:type="spellStart"/>
      <w:r w:rsidR="000928BA">
        <w:rPr>
          <w:rFonts w:ascii="Times New Roman" w:eastAsia="Gungsuh" w:hAnsi="Times New Roman" w:cs="Times New Roman"/>
          <w:sz w:val="28"/>
          <w:szCs w:val="28"/>
          <w:lang w:val="ru-RU"/>
        </w:rPr>
        <w:t>ая</w:t>
      </w:r>
      <w:proofErr w:type="spellEnd"/>
      <w:r w:rsidR="000928BA" w:rsidRPr="000928BA">
        <w:rPr>
          <w:rFonts w:ascii="Times New Roman" w:eastAsia="Gungsuh" w:hAnsi="Times New Roman" w:cs="Times New Roman"/>
          <w:sz w:val="28"/>
          <w:szCs w:val="28"/>
        </w:rPr>
        <w:t xml:space="preserve"> запись в базу данных</w:t>
      </w:r>
      <w:r w:rsidR="000928BA">
        <w:rPr>
          <w:rFonts w:ascii="Times New Roman" w:eastAsia="Gungsuh" w:hAnsi="Times New Roman" w:cs="Times New Roman"/>
          <w:sz w:val="28"/>
          <w:szCs w:val="28"/>
          <w:lang w:val="ru-RU"/>
        </w:rPr>
        <w:t xml:space="preserve"> </w:t>
      </w:r>
      <w:r w:rsidR="000928BA" w:rsidRPr="000928BA">
        <w:rPr>
          <w:rFonts w:ascii="Times New Roman" w:eastAsia="Gungsuh" w:hAnsi="Times New Roman" w:cs="Times New Roman"/>
          <w:sz w:val="28"/>
          <w:szCs w:val="28"/>
        </w:rPr>
        <w:t>(2.6)</w:t>
      </w:r>
      <w:r w:rsidR="009B03A5" w:rsidRPr="009B03A5">
        <w:rPr>
          <w:rFonts w:ascii="Times New Roman" w:eastAsia="Gungsuh" w:hAnsi="Times New Roman" w:cs="Times New Roman"/>
          <w:sz w:val="28"/>
          <w:szCs w:val="28"/>
          <w:lang w:val="ru-RU"/>
        </w:rPr>
        <w:t xml:space="preserve"> [26]</w:t>
      </w:r>
      <w:r w:rsidR="000928BA" w:rsidRPr="000928BA">
        <w:rPr>
          <w:rFonts w:ascii="Times New Roman" w:eastAsia="Gungsuh" w:hAnsi="Times New Roman" w:cs="Times New Roman"/>
          <w:sz w:val="28"/>
          <w:szCs w:val="28"/>
        </w:rPr>
        <w:t xml:space="preserve">: </w:t>
      </w:r>
    </w:p>
    <w:p w14:paraId="79E61436"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4916F6" w14:paraId="077B80B1" w14:textId="77777777" w:rsidTr="00DA5AD2">
        <w:tc>
          <w:tcPr>
            <w:tcW w:w="8926" w:type="dxa"/>
          </w:tcPr>
          <w:p w14:paraId="0AA254EE" w14:textId="77777777" w:rsidR="004916F6" w:rsidRPr="00996F20" w:rsidRDefault="0067711D" w:rsidP="00595665">
            <w:pPr>
              <w:ind w:firstLine="720"/>
              <w:jc w:val="both"/>
              <w:rPr>
                <w:rFonts w:ascii="Times New Roman" w:eastAsia="Times New Roman" w:hAnsi="Times New Roman" w:cs="Times New Roman"/>
                <w:i/>
                <w:sz w:val="28"/>
                <w:szCs w:val="28"/>
                <w:lang w:val="en-US"/>
              </w:rPr>
            </w:pPr>
            <m:oMathPara>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rPr>
                      <m:t>λ</m:t>
                    </m:r>
                  </m:sub>
                </m:sSub>
                <m:r>
                  <w:rPr>
                    <w:rFonts w:ascii="Cambria Math" w:eastAsia="Times New Roman" w:hAnsi="Cambria Math" w:cs="Times New Roman"/>
                    <w:sz w:val="28"/>
                    <w:szCs w:val="28"/>
                    <w:lang w:val="en-US"/>
                  </w:rPr>
                  <m:t>=</m:t>
                </m:r>
                <m:d>
                  <m:dPr>
                    <m:begChr m:val="{"/>
                    <m:endChr m:val=""/>
                    <m:ctrlPr>
                      <w:rPr>
                        <w:rFonts w:ascii="Cambria Math" w:eastAsia="Times New Roman" w:hAnsi="Cambria Math" w:cs="Times New Roman"/>
                        <w:i/>
                        <w:sz w:val="28"/>
                        <w:szCs w:val="28"/>
                        <w:lang w:val="en-US"/>
                      </w:rPr>
                    </m:ctrlPr>
                  </m:dPr>
                  <m:e>
                    <m:eqArr>
                      <m:eqArrPr>
                        <m:ctrlPr>
                          <w:rPr>
                            <w:rFonts w:ascii="Cambria Math" w:eastAsia="Times New Roman" w:hAnsi="Cambria Math" w:cs="Times New Roman"/>
                            <w:i/>
                            <w:sz w:val="28"/>
                            <w:szCs w:val="28"/>
                            <w:lang w:val="en-US"/>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rPr>
                          <m:t xml:space="preserve">, </m:t>
                        </m:r>
                        <m:r>
                          <w:rPr>
                            <w:rFonts w:ascii="Cambria Math" w:eastAsia="Times New Roman" w:hAnsi="Cambria Math" w:cs="Times New Roman"/>
                            <w:sz w:val="28"/>
                            <w:szCs w:val="28"/>
                            <w:lang w:val="ru-RU"/>
                          </w:rPr>
                          <m:t xml:space="preserve">если </m:t>
                        </m:r>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λ,</m:t>
                            </m:r>
                            <m:r>
                              <w:rPr>
                                <w:rFonts w:ascii="Cambria Math" w:eastAsia="Times New Roman" w:hAnsi="Cambria Math" w:cs="Times New Roman"/>
                                <w:sz w:val="28"/>
                                <w:szCs w:val="28"/>
                                <w:lang w:val="en-US"/>
                              </w:rPr>
                              <m:t>u</m:t>
                            </m:r>
                          </m:e>
                        </m:d>
                        <m:r>
                          <w:rPr>
                            <w:rFonts w:ascii="Cambria Math" w:eastAsia="Times New Roman" w:hAnsi="Cambria Math" w:cs="Times New Roman"/>
                            <w:sz w:val="28"/>
                            <w:szCs w:val="28"/>
                          </w:rPr>
                          <m:t xml:space="preserve"> ≥ </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e>
                      <m:e>
                        <m:r>
                          <w:rPr>
                            <w:rFonts w:ascii="Cambria Math" w:eastAsia="Times New Roman" w:hAnsi="Cambria Math" w:cs="Times New Roman"/>
                            <w:sz w:val="28"/>
                            <w:szCs w:val="28"/>
                            <w:lang w:val="en-US"/>
                          </w:rPr>
                          <m:t xml:space="preserve">intruder, </m:t>
                        </m:r>
                        <m:r>
                          <w:rPr>
                            <w:rFonts w:ascii="Cambria Math" w:eastAsia="Times New Roman" w:hAnsi="Cambria Math" w:cs="Times New Roman"/>
                            <w:sz w:val="28"/>
                            <w:szCs w:val="28"/>
                            <w:lang w:val="ru-RU"/>
                          </w:rPr>
                          <m:t xml:space="preserve">если </m:t>
                        </m:r>
                        <m:r>
                          <w:rPr>
                            <w:rFonts w:ascii="Cambria Math" w:eastAsia="Times New Roman" w:hAnsi="Cambria Math" w:cs="Times New Roman"/>
                            <w:sz w:val="28"/>
                            <w:szCs w:val="28"/>
                          </w:rPr>
                          <m:t>S</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λ,</m:t>
                            </m:r>
                            <m:r>
                              <w:rPr>
                                <w:rFonts w:ascii="Cambria Math" w:eastAsia="Times New Roman" w:hAnsi="Cambria Math" w:cs="Times New Roman"/>
                                <w:sz w:val="28"/>
                                <w:szCs w:val="28"/>
                                <w:lang w:val="en-US"/>
                              </w:rPr>
                              <m:t>u</m:t>
                            </m:r>
                          </m:e>
                        </m:d>
                        <m:r>
                          <w:rPr>
                            <w:rFonts w:ascii="Cambria Math" w:eastAsia="Times New Roman" w:hAnsi="Cambria Math" w:cs="Times New Roman"/>
                            <w:sz w:val="28"/>
                            <w:szCs w:val="28"/>
                          </w:rPr>
                          <m:t xml:space="preserve"> &lt; </m:t>
                        </m:r>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σ</m:t>
                            </m:r>
                          </m:e>
                          <m:sub>
                            <m:r>
                              <w:rPr>
                                <w:rFonts w:ascii="Cambria Math" w:eastAsia="Times New Roman" w:hAnsi="Cambria Math" w:cs="Times New Roman"/>
                                <w:sz w:val="28"/>
                                <w:szCs w:val="28"/>
                              </w:rPr>
                              <m:t>t</m:t>
                            </m:r>
                          </m:sub>
                          <m:sup>
                            <m:r>
                              <w:rPr>
                                <w:rFonts w:ascii="Cambria Math" w:eastAsia="Times New Roman" w:hAnsi="Cambria Math" w:cs="Times New Roman"/>
                                <w:sz w:val="28"/>
                                <w:szCs w:val="28"/>
                              </w:rPr>
                              <m:t>τ</m:t>
                            </m:r>
                          </m:sup>
                        </m:sSubSup>
                      </m:e>
                    </m:eqArr>
                  </m:e>
                </m:d>
                <m:r>
                  <w:rPr>
                    <w:rFonts w:ascii="Cambria Math" w:eastAsia="Times New Roman" w:hAnsi="Cambria Math" w:cs="Times New Roman"/>
                    <w:sz w:val="28"/>
                    <w:szCs w:val="28"/>
                    <w:lang w:val="en-US"/>
                  </w:rPr>
                  <m:t>.</m:t>
                </m:r>
              </m:oMath>
            </m:oMathPara>
          </w:p>
        </w:tc>
        <w:tc>
          <w:tcPr>
            <w:tcW w:w="705" w:type="dxa"/>
            <w:vAlign w:val="center"/>
          </w:tcPr>
          <w:p w14:paraId="10A0E4F0" w14:textId="77777777" w:rsidR="004916F6" w:rsidRPr="00FE0D49" w:rsidRDefault="004916F6"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en-US"/>
              </w:rPr>
              <w:t>)</w:t>
            </w:r>
          </w:p>
        </w:tc>
      </w:tr>
    </w:tbl>
    <w:p w14:paraId="2804ADF1"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sidR="00C66E0E">
        <w:rPr>
          <w:rFonts w:ascii="Times New Roman" w:eastAsia="Times New Roman" w:hAnsi="Times New Roman" w:cs="Times New Roman"/>
          <w:b/>
          <w:sz w:val="28"/>
          <w:szCs w:val="28"/>
          <w:lang w:val="ru-RU"/>
        </w:rPr>
        <w:t>2</w:t>
      </w:r>
      <w:r>
        <w:rPr>
          <w:rFonts w:ascii="Times New Roman" w:eastAsia="Times New Roman" w:hAnsi="Times New Roman" w:cs="Times New Roman"/>
          <w:b/>
          <w:sz w:val="28"/>
          <w:szCs w:val="28"/>
        </w:rPr>
        <w:t xml:space="preserve"> Метрики</w:t>
      </w:r>
    </w:p>
    <w:p w14:paraId="5691AD66" w14:textId="77777777" w:rsidR="0092573A" w:rsidRDefault="0092573A" w:rsidP="00595665">
      <w:pPr>
        <w:ind w:firstLine="720"/>
        <w:jc w:val="both"/>
        <w:rPr>
          <w:rFonts w:ascii="Times New Roman" w:eastAsia="Times New Roman" w:hAnsi="Times New Roman" w:cs="Times New Roman"/>
          <w:b/>
          <w:sz w:val="28"/>
          <w:szCs w:val="28"/>
        </w:rPr>
      </w:pPr>
    </w:p>
    <w:p w14:paraId="2DB5FA66" w14:textId="7D77B1F3" w:rsidR="00A63190" w:rsidRPr="00A63190" w:rsidRDefault="00A63190" w:rsidP="00595665">
      <w:pPr>
        <w:ind w:firstLine="708"/>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Рассмотрим</w:t>
      </w:r>
      <w:r w:rsidRPr="00A63190">
        <w:rPr>
          <w:rFonts w:ascii="Times New Roman" w:eastAsia="Times New Roman" w:hAnsi="Times New Roman" w:cs="Times New Roman"/>
          <w:sz w:val="28"/>
          <w:szCs w:val="28"/>
          <w:lang w:val="ru-RU"/>
        </w:rPr>
        <w:t xml:space="preserve"> </w:t>
      </w:r>
      <w:r w:rsidRPr="009B03A5">
        <w:rPr>
          <w:rFonts w:ascii="Times New Roman" w:eastAsia="Times New Roman" w:hAnsi="Times New Roman" w:cs="Times New Roman"/>
          <w:sz w:val="28"/>
          <w:szCs w:val="28"/>
          <w:lang w:val="ru-RU"/>
        </w:rPr>
        <w:t>метрик</w:t>
      </w:r>
      <w:r w:rsidR="005F1299" w:rsidRPr="009B03A5">
        <w:rPr>
          <w:rFonts w:ascii="Times New Roman" w:eastAsia="Times New Roman" w:hAnsi="Times New Roman" w:cs="Times New Roman"/>
          <w:sz w:val="28"/>
          <w:szCs w:val="28"/>
          <w:lang w:val="ru-RU"/>
        </w:rPr>
        <w:t>у</w:t>
      </w:r>
      <w:r w:rsidRPr="009B03A5">
        <w:rPr>
          <w:rFonts w:ascii="Times New Roman" w:eastAsia="Times New Roman" w:hAnsi="Times New Roman" w:cs="Times New Roman"/>
          <w:sz w:val="28"/>
          <w:szCs w:val="28"/>
          <w:lang w:val="ru-RU"/>
        </w:rPr>
        <w:t xml:space="preserve"> </w:t>
      </w:r>
      <w:r w:rsidR="005F1299" w:rsidRPr="009B03A5">
        <w:rPr>
          <w:rFonts w:ascii="Times New Roman" w:eastAsia="Times New Roman" w:hAnsi="Times New Roman" w:cs="Times New Roman"/>
          <w:i/>
          <w:sz w:val="28"/>
          <w:szCs w:val="28"/>
          <w:lang w:val="en-US"/>
        </w:rPr>
        <w:t>accuracy</w:t>
      </w:r>
      <w:r w:rsidR="009B03A5" w:rsidRPr="009B03A5">
        <w:rPr>
          <w:rFonts w:ascii="Times New Roman" w:eastAsia="Times New Roman" w:hAnsi="Times New Roman" w:cs="Times New Roman"/>
          <w:i/>
          <w:sz w:val="28"/>
          <w:szCs w:val="28"/>
          <w:lang w:val="ru-RU"/>
        </w:rPr>
        <w:t xml:space="preserve"> </w:t>
      </w:r>
      <w:r w:rsidR="009B03A5" w:rsidRPr="009B03A5">
        <w:rPr>
          <w:rFonts w:ascii="Times New Roman" w:eastAsia="Times New Roman" w:hAnsi="Times New Roman" w:cs="Times New Roman"/>
          <w:sz w:val="28"/>
          <w:szCs w:val="28"/>
          <w:lang w:val="ru-RU"/>
        </w:rPr>
        <w:t>(точность)</w:t>
      </w:r>
      <w:r w:rsidRPr="00A6319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на рассмотренных моделях на </w:t>
      </w:r>
      <w:proofErr w:type="spellStart"/>
      <w:r>
        <w:rPr>
          <w:rFonts w:ascii="Times New Roman" w:eastAsia="Times New Roman" w:hAnsi="Times New Roman" w:cs="Times New Roman"/>
          <w:sz w:val="28"/>
          <w:szCs w:val="28"/>
          <w:lang w:val="ru-RU"/>
        </w:rPr>
        <w:t>датасете</w:t>
      </w:r>
      <w:proofErr w:type="spellEnd"/>
      <w:r>
        <w:rPr>
          <w:rFonts w:ascii="Times New Roman" w:eastAsia="Times New Roman" w:hAnsi="Times New Roman" w:cs="Times New Roman"/>
          <w:sz w:val="28"/>
          <w:szCs w:val="28"/>
          <w:lang w:val="ru-RU"/>
        </w:rPr>
        <w:t xml:space="preserve"> </w:t>
      </w:r>
      <w:r w:rsidRPr="00350B88">
        <w:rPr>
          <w:rFonts w:ascii="Times New Roman" w:eastAsia="Times New Roman" w:hAnsi="Times New Roman" w:cs="Times New Roman"/>
          <w:i/>
          <w:sz w:val="28"/>
          <w:szCs w:val="28"/>
        </w:rPr>
        <w:t>WIDER FACE</w:t>
      </w:r>
      <w:r>
        <w:rPr>
          <w:rFonts w:ascii="Times New Roman" w:eastAsia="Times New Roman" w:hAnsi="Times New Roman" w:cs="Times New Roman"/>
          <w:i/>
          <w:sz w:val="28"/>
          <w:szCs w:val="28"/>
          <w:lang w:val="ru-RU"/>
        </w:rPr>
        <w:t>.</w:t>
      </w:r>
    </w:p>
    <w:p w14:paraId="3953D473" w14:textId="77777777" w:rsidR="0092573A" w:rsidRPr="000928BA" w:rsidRDefault="000928BA" w:rsidP="00595665">
      <w:pPr>
        <w:ind w:firstLine="720"/>
        <w:jc w:val="both"/>
        <w:rPr>
          <w:rFonts w:ascii="Times New Roman" w:eastAsia="Times New Roman" w:hAnsi="Times New Roman" w:cs="Times New Roman"/>
          <w:sz w:val="28"/>
          <w:szCs w:val="28"/>
          <w:lang w:val="ru-RU"/>
        </w:rPr>
      </w:pPr>
      <w:proofErr w:type="spellStart"/>
      <w:r w:rsidRPr="00E81962">
        <w:rPr>
          <w:rFonts w:ascii="Times New Roman" w:eastAsia="Times New Roman" w:hAnsi="Times New Roman" w:cs="Times New Roman"/>
          <w:b/>
          <w:i/>
          <w:sz w:val="28"/>
          <w:szCs w:val="28"/>
        </w:rPr>
        <w:t>ArcFace</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Как показано </w:t>
      </w:r>
      <w:r>
        <w:rPr>
          <w:rFonts w:ascii="Times New Roman" w:eastAsia="Times New Roman" w:hAnsi="Times New Roman" w:cs="Times New Roman"/>
          <w:sz w:val="28"/>
          <w:szCs w:val="28"/>
          <w:lang w:val="ru-RU"/>
        </w:rPr>
        <w:t>на рисунке</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2.5</w:t>
      </w:r>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ArcFace</w:t>
      </w:r>
      <w:proofErr w:type="spellEnd"/>
      <w:r>
        <w:rPr>
          <w:rFonts w:ascii="Times New Roman" w:eastAsia="Times New Roman" w:hAnsi="Times New Roman" w:cs="Times New Roman"/>
          <w:sz w:val="28"/>
          <w:szCs w:val="28"/>
        </w:rPr>
        <w:t xml:space="preserve"> обеспечивает лучшую метрику среди всех современных методов распознавания на основе точности верификации на данных </w:t>
      </w:r>
      <w:r w:rsidRPr="00E81962">
        <w:rPr>
          <w:rFonts w:ascii="Times New Roman" w:eastAsia="Times New Roman" w:hAnsi="Times New Roman" w:cs="Times New Roman"/>
          <w:i/>
          <w:sz w:val="28"/>
          <w:szCs w:val="28"/>
        </w:rPr>
        <w:t>LFW</w:t>
      </w:r>
      <w:r>
        <w:rPr>
          <w:rFonts w:ascii="Times New Roman" w:eastAsia="Times New Roman" w:hAnsi="Times New Roman" w:cs="Times New Roman"/>
          <w:sz w:val="28"/>
          <w:szCs w:val="28"/>
        </w:rPr>
        <w:t xml:space="preserve"> и </w:t>
      </w:r>
      <w:r w:rsidRPr="00E81962">
        <w:rPr>
          <w:rFonts w:ascii="Times New Roman" w:eastAsia="Times New Roman" w:hAnsi="Times New Roman" w:cs="Times New Roman"/>
          <w:i/>
          <w:sz w:val="28"/>
          <w:szCs w:val="28"/>
        </w:rPr>
        <w:t>YTF</w:t>
      </w:r>
      <w:r>
        <w:rPr>
          <w:rFonts w:ascii="Times New Roman" w:eastAsia="Times New Roman" w:hAnsi="Times New Roman" w:cs="Times New Roman"/>
          <w:sz w:val="28"/>
          <w:szCs w:val="28"/>
          <w:lang w:val="ru-RU"/>
        </w:rPr>
        <w:t>.</w:t>
      </w:r>
    </w:p>
    <w:p w14:paraId="600A1EDC" w14:textId="77777777" w:rsidR="000928BA" w:rsidRDefault="000928BA" w:rsidP="00595665">
      <w:pPr>
        <w:jc w:val="both"/>
        <w:rPr>
          <w:noProof/>
        </w:rPr>
      </w:pPr>
    </w:p>
    <w:p w14:paraId="7F4ECB04" w14:textId="77777777" w:rsidR="0092573A" w:rsidRDefault="0092573A" w:rsidP="00595665">
      <w:pPr>
        <w:jc w:val="center"/>
      </w:pPr>
      <w:r w:rsidRPr="004916F6">
        <w:rPr>
          <w:noProof/>
        </w:rPr>
        <w:drawing>
          <wp:inline distT="114300" distB="114300" distL="114300" distR="114300" wp14:anchorId="336A8BAE" wp14:editId="197D58DF">
            <wp:extent cx="3838575" cy="2562225"/>
            <wp:effectExtent l="0" t="0" r="9525" b="952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7"/>
                    <a:srcRect b="13505"/>
                    <a:stretch/>
                  </pic:blipFill>
                  <pic:spPr bwMode="auto">
                    <a:xfrm>
                      <a:off x="0" y="0"/>
                      <a:ext cx="3838575" cy="2562225"/>
                    </a:xfrm>
                    <a:prstGeom prst="rect">
                      <a:avLst/>
                    </a:prstGeom>
                    <a:ln>
                      <a:noFill/>
                    </a:ln>
                    <a:extLst>
                      <a:ext uri="{53640926-AAD7-44D8-BBD7-CCE9431645EC}">
                        <a14:shadowObscured xmlns:a14="http://schemas.microsoft.com/office/drawing/2010/main"/>
                      </a:ext>
                    </a:extLst>
                  </pic:spPr>
                </pic:pic>
              </a:graphicData>
            </a:graphic>
          </wp:inline>
        </w:drawing>
      </w:r>
    </w:p>
    <w:p w14:paraId="0CCF4447" w14:textId="77777777" w:rsidR="000928BA" w:rsidRDefault="000928BA" w:rsidP="00595665">
      <w:pPr>
        <w:jc w:val="both"/>
      </w:pPr>
    </w:p>
    <w:p w14:paraId="067B19F5" w14:textId="77777777" w:rsidR="000928BA" w:rsidRPr="006E6D25" w:rsidRDefault="000928BA"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lang w:val="ru-RU"/>
        </w:rPr>
        <w:t xml:space="preserve">Рисунок 2.5 – </w:t>
      </w:r>
      <w:r w:rsidRPr="006E6D25">
        <w:rPr>
          <w:rFonts w:ascii="Times New Roman" w:eastAsia="Times New Roman" w:hAnsi="Times New Roman" w:cs="Times New Roman"/>
          <w:b/>
          <w:sz w:val="24"/>
          <w:szCs w:val="28"/>
        </w:rPr>
        <w:t>Точность верификации (%) различных методов</w:t>
      </w:r>
    </w:p>
    <w:p w14:paraId="3B9F8E64" w14:textId="77777777" w:rsidR="004916F6" w:rsidRPr="006E6D25" w:rsidRDefault="000928BA"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 xml:space="preserve">на </w:t>
      </w:r>
      <w:proofErr w:type="spellStart"/>
      <w:r w:rsidRPr="006E6D25">
        <w:rPr>
          <w:rFonts w:ascii="Times New Roman" w:eastAsia="Times New Roman" w:hAnsi="Times New Roman" w:cs="Times New Roman"/>
          <w:b/>
          <w:sz w:val="24"/>
          <w:szCs w:val="28"/>
        </w:rPr>
        <w:t>датасетах</w:t>
      </w:r>
      <w:proofErr w:type="spellEnd"/>
      <w:r w:rsidRPr="006E6D25">
        <w:rPr>
          <w:rFonts w:ascii="Times New Roman" w:eastAsia="Times New Roman" w:hAnsi="Times New Roman" w:cs="Times New Roman"/>
          <w:b/>
          <w:sz w:val="24"/>
          <w:szCs w:val="28"/>
        </w:rPr>
        <w:t xml:space="preserve"> FLW и YTF</w:t>
      </w:r>
    </w:p>
    <w:p w14:paraId="7326699E" w14:textId="766E1348" w:rsidR="005F1299" w:rsidRDefault="009B03A5" w:rsidP="00595665">
      <w:pPr>
        <w:jc w:val="both"/>
        <w:rPr>
          <w:rFonts w:ascii="Times New Roman" w:hAnsi="Times New Roman" w:cs="Times New Roman"/>
          <w:b/>
          <w:bCs/>
          <w:color w:val="000000"/>
          <w:sz w:val="28"/>
          <w:szCs w:val="28"/>
          <w:lang w:val="ru-RU"/>
        </w:rPr>
      </w:pPr>
      <w:r>
        <w:rPr>
          <w:rFonts w:ascii="Times New Roman" w:hAnsi="Times New Roman" w:cs="Times New Roman"/>
          <w:b/>
          <w:bCs/>
          <w:color w:val="000000"/>
          <w:sz w:val="28"/>
          <w:szCs w:val="28"/>
          <w:lang w:val="ru-RU"/>
        </w:rPr>
        <w:tab/>
      </w:r>
    </w:p>
    <w:p w14:paraId="74B83C91" w14:textId="63B46794" w:rsidR="009B03A5" w:rsidRPr="000A2AC0" w:rsidRDefault="009B03A5" w:rsidP="00595665">
      <w:pPr>
        <w:jc w:val="both"/>
        <w:rPr>
          <w:rFonts w:ascii="Times New Roman" w:hAnsi="Times New Roman" w:cs="Times New Roman"/>
          <w:bCs/>
          <w:color w:val="000000"/>
          <w:sz w:val="28"/>
          <w:szCs w:val="28"/>
          <w:lang w:val="ru-RU"/>
        </w:rPr>
      </w:pPr>
      <w:r>
        <w:rPr>
          <w:rFonts w:ascii="Times New Roman" w:hAnsi="Times New Roman" w:cs="Times New Roman"/>
          <w:b/>
          <w:bCs/>
          <w:color w:val="000000"/>
          <w:sz w:val="28"/>
          <w:szCs w:val="28"/>
          <w:lang w:val="ru-RU"/>
        </w:rPr>
        <w:tab/>
      </w:r>
      <w:r>
        <w:rPr>
          <w:rFonts w:ascii="Times New Roman" w:hAnsi="Times New Roman" w:cs="Times New Roman"/>
          <w:bCs/>
          <w:color w:val="000000"/>
          <w:sz w:val="28"/>
          <w:szCs w:val="28"/>
          <w:lang w:val="ru-RU"/>
        </w:rPr>
        <w:t xml:space="preserve">На </w:t>
      </w:r>
      <w:proofErr w:type="spellStart"/>
      <w:r>
        <w:rPr>
          <w:rFonts w:ascii="Times New Roman" w:hAnsi="Times New Roman" w:cs="Times New Roman"/>
          <w:bCs/>
          <w:color w:val="000000"/>
          <w:sz w:val="28"/>
          <w:szCs w:val="28"/>
          <w:lang w:val="ru-RU"/>
        </w:rPr>
        <w:t>датасете</w:t>
      </w:r>
      <w:proofErr w:type="spellEnd"/>
      <w:r>
        <w:rPr>
          <w:rFonts w:ascii="Times New Roman" w:hAnsi="Times New Roman" w:cs="Times New Roman"/>
          <w:bCs/>
          <w:color w:val="000000"/>
          <w:sz w:val="28"/>
          <w:szCs w:val="28"/>
          <w:lang w:val="ru-RU"/>
        </w:rPr>
        <w:t xml:space="preserve"> </w:t>
      </w:r>
      <w:r w:rsidRPr="00E81962">
        <w:rPr>
          <w:rFonts w:ascii="Times New Roman" w:eastAsia="Times New Roman" w:hAnsi="Times New Roman" w:cs="Times New Roman"/>
          <w:i/>
          <w:sz w:val="28"/>
          <w:szCs w:val="28"/>
        </w:rPr>
        <w:t>LFW</w:t>
      </w:r>
      <w:r>
        <w:rPr>
          <w:rFonts w:ascii="Times New Roman" w:eastAsia="Times New Roman" w:hAnsi="Times New Roman" w:cs="Times New Roman"/>
          <w:i/>
          <w:sz w:val="28"/>
          <w:szCs w:val="28"/>
          <w:lang w:val="ru-RU"/>
        </w:rPr>
        <w:t xml:space="preserve"> </w:t>
      </w:r>
      <w:proofErr w:type="spellStart"/>
      <w:r>
        <w:rPr>
          <w:rFonts w:ascii="Times New Roman" w:eastAsia="Times New Roman" w:hAnsi="Times New Roman" w:cs="Times New Roman"/>
          <w:i/>
          <w:sz w:val="28"/>
          <w:szCs w:val="28"/>
          <w:lang w:val="en-US"/>
        </w:rPr>
        <w:t>ArcFace</w:t>
      </w:r>
      <w:proofErr w:type="spellEnd"/>
      <w:r w:rsidRPr="0068393C">
        <w:rPr>
          <w:rFonts w:ascii="Times New Roman" w:eastAsia="Times New Roman" w:hAnsi="Times New Roman" w:cs="Times New Roman"/>
          <w:i/>
          <w:sz w:val="28"/>
          <w:szCs w:val="28"/>
          <w:lang w:val="ru-RU"/>
        </w:rPr>
        <w:t xml:space="preserve"> </w:t>
      </w:r>
      <w:r w:rsidR="0068393C">
        <w:rPr>
          <w:rFonts w:ascii="Times New Roman" w:eastAsia="Times New Roman" w:hAnsi="Times New Roman" w:cs="Times New Roman"/>
          <w:sz w:val="28"/>
          <w:szCs w:val="28"/>
          <w:lang w:val="ru-RU"/>
        </w:rPr>
        <w:t>показывает точность верификации 99.83</w:t>
      </w:r>
      <w:r w:rsidR="000A2AC0">
        <w:rPr>
          <w:rFonts w:ascii="Times New Roman" w:eastAsia="Times New Roman" w:hAnsi="Times New Roman" w:cs="Times New Roman"/>
          <w:sz w:val="28"/>
          <w:szCs w:val="28"/>
          <w:lang w:val="ru-RU"/>
        </w:rPr>
        <w:t>%</w:t>
      </w:r>
      <w:r w:rsidR="0068393C">
        <w:rPr>
          <w:rFonts w:ascii="Times New Roman" w:eastAsia="Times New Roman" w:hAnsi="Times New Roman" w:cs="Times New Roman"/>
          <w:sz w:val="28"/>
          <w:szCs w:val="28"/>
          <w:lang w:val="ru-RU"/>
        </w:rPr>
        <w:t xml:space="preserve">, а на наборе данных </w:t>
      </w:r>
      <w:r w:rsidR="0068393C" w:rsidRPr="00E81962">
        <w:rPr>
          <w:rFonts w:ascii="Times New Roman" w:eastAsia="Times New Roman" w:hAnsi="Times New Roman" w:cs="Times New Roman"/>
          <w:i/>
          <w:sz w:val="28"/>
          <w:szCs w:val="28"/>
        </w:rPr>
        <w:t>YTF</w:t>
      </w:r>
      <w:r w:rsidR="0068393C">
        <w:rPr>
          <w:rFonts w:ascii="Times New Roman" w:eastAsia="Times New Roman" w:hAnsi="Times New Roman" w:cs="Times New Roman"/>
          <w:i/>
          <w:sz w:val="28"/>
          <w:szCs w:val="28"/>
          <w:lang w:val="ru-RU"/>
        </w:rPr>
        <w:t xml:space="preserve"> – </w:t>
      </w:r>
      <w:r w:rsidR="0068393C">
        <w:rPr>
          <w:rFonts w:ascii="Times New Roman" w:eastAsia="Times New Roman" w:hAnsi="Times New Roman" w:cs="Times New Roman"/>
          <w:sz w:val="28"/>
          <w:szCs w:val="28"/>
          <w:lang w:val="ru-RU"/>
        </w:rPr>
        <w:t>98.02</w:t>
      </w:r>
      <w:r w:rsidR="000A2AC0">
        <w:rPr>
          <w:rFonts w:ascii="Times New Roman" w:eastAsia="Times New Roman" w:hAnsi="Times New Roman" w:cs="Times New Roman"/>
          <w:sz w:val="28"/>
          <w:szCs w:val="28"/>
          <w:lang w:val="ru-RU"/>
        </w:rPr>
        <w:t>%</w:t>
      </w:r>
      <w:r w:rsidR="0068393C">
        <w:rPr>
          <w:rFonts w:ascii="Times New Roman" w:eastAsia="Times New Roman" w:hAnsi="Times New Roman" w:cs="Times New Roman"/>
          <w:sz w:val="28"/>
          <w:szCs w:val="28"/>
          <w:lang w:val="ru-RU"/>
        </w:rPr>
        <w:t>.</w:t>
      </w:r>
    </w:p>
    <w:p w14:paraId="63965B8D" w14:textId="4E1C4A53" w:rsidR="000A2AC0" w:rsidRPr="000A2AC0" w:rsidRDefault="005F1299">
      <w:pPr>
        <w:ind w:firstLine="708"/>
        <w:jc w:val="both"/>
        <w:rPr>
          <w:rFonts w:ascii="Times New Roman" w:hAnsi="Times New Roman" w:cs="Times New Roman"/>
          <w:b/>
          <w:bCs/>
          <w:color w:val="000000"/>
          <w:sz w:val="28"/>
          <w:szCs w:val="28"/>
          <w:lang w:val="ru-RU"/>
        </w:rPr>
        <w:pPrChange w:id="34" w:author="Олег Аксенов" w:date="2021-04-17T15:05:00Z">
          <w:pPr>
            <w:jc w:val="both"/>
          </w:pPr>
        </w:pPrChange>
      </w:pPr>
      <w:proofErr w:type="spellStart"/>
      <w:r w:rsidRPr="000A2AC0">
        <w:rPr>
          <w:rFonts w:ascii="Times New Roman" w:hAnsi="Times New Roman" w:cs="Times New Roman"/>
          <w:b/>
          <w:bCs/>
          <w:i/>
          <w:color w:val="000000"/>
          <w:sz w:val="28"/>
          <w:szCs w:val="28"/>
          <w:lang w:val="en-US"/>
        </w:rPr>
        <w:t>FaceNet</w:t>
      </w:r>
      <w:proofErr w:type="spellEnd"/>
      <w:r w:rsidRPr="000A2AC0">
        <w:rPr>
          <w:rFonts w:ascii="Times New Roman" w:hAnsi="Times New Roman" w:cs="Times New Roman"/>
          <w:b/>
          <w:bCs/>
          <w:color w:val="000000"/>
          <w:sz w:val="28"/>
          <w:szCs w:val="28"/>
          <w:lang w:val="ru-RU"/>
        </w:rPr>
        <w:t>+</w:t>
      </w:r>
      <w:r w:rsidRPr="000A2AC0">
        <w:rPr>
          <w:rFonts w:ascii="Times New Roman" w:hAnsi="Times New Roman" w:cs="Times New Roman"/>
          <w:b/>
          <w:bCs/>
          <w:i/>
          <w:color w:val="000000"/>
          <w:sz w:val="28"/>
          <w:szCs w:val="28"/>
          <w:lang w:val="en-US"/>
        </w:rPr>
        <w:t>Adaptive</w:t>
      </w:r>
      <w:r w:rsidR="000A2AC0" w:rsidRPr="000A2AC0">
        <w:rPr>
          <w:rFonts w:ascii="Times New Roman" w:hAnsi="Times New Roman" w:cs="Times New Roman"/>
          <w:b/>
          <w:bCs/>
          <w:color w:val="000000"/>
          <w:sz w:val="28"/>
          <w:szCs w:val="28"/>
          <w:lang w:val="ru-RU"/>
        </w:rPr>
        <w:t xml:space="preserve"> </w:t>
      </w:r>
      <w:proofErr w:type="spellStart"/>
      <w:r w:rsidR="000A2AC0" w:rsidRPr="000A2AC0">
        <w:rPr>
          <w:rFonts w:ascii="Times New Roman" w:hAnsi="Times New Roman" w:cs="Times New Roman"/>
          <w:b/>
          <w:bCs/>
          <w:i/>
          <w:color w:val="000000"/>
          <w:sz w:val="28"/>
          <w:szCs w:val="28"/>
        </w:rPr>
        <w:t>threshold</w:t>
      </w:r>
      <w:proofErr w:type="spellEnd"/>
      <w:r w:rsidR="000A2AC0" w:rsidRPr="000A2AC0">
        <w:rPr>
          <w:rFonts w:ascii="Times New Roman" w:hAnsi="Times New Roman" w:cs="Times New Roman"/>
          <w:b/>
          <w:bCs/>
          <w:color w:val="000000"/>
          <w:sz w:val="28"/>
          <w:szCs w:val="28"/>
          <w:lang w:val="ru-RU"/>
        </w:rPr>
        <w:t xml:space="preserve">. </w:t>
      </w:r>
      <w:r w:rsidR="000A2AC0">
        <w:rPr>
          <w:rFonts w:ascii="Times New Roman" w:eastAsia="Times New Roman" w:hAnsi="Times New Roman" w:cs="Times New Roman"/>
          <w:sz w:val="28"/>
          <w:szCs w:val="28"/>
        </w:rPr>
        <w:t xml:space="preserve">Как показано </w:t>
      </w:r>
      <w:r w:rsidR="000A2AC0">
        <w:rPr>
          <w:rFonts w:ascii="Times New Roman" w:eastAsia="Times New Roman" w:hAnsi="Times New Roman" w:cs="Times New Roman"/>
          <w:sz w:val="28"/>
          <w:szCs w:val="28"/>
          <w:lang w:val="ru-RU"/>
        </w:rPr>
        <w:t>на рисунке</w:t>
      </w:r>
      <w:r w:rsidR="000A2AC0">
        <w:rPr>
          <w:rFonts w:ascii="Times New Roman" w:eastAsia="Times New Roman" w:hAnsi="Times New Roman" w:cs="Times New Roman"/>
          <w:sz w:val="28"/>
          <w:szCs w:val="28"/>
        </w:rPr>
        <w:t xml:space="preserve"> </w:t>
      </w:r>
      <w:r w:rsidR="000A2AC0">
        <w:rPr>
          <w:rFonts w:ascii="Times New Roman" w:eastAsia="Times New Roman" w:hAnsi="Times New Roman" w:cs="Times New Roman"/>
          <w:sz w:val="28"/>
          <w:szCs w:val="28"/>
          <w:lang w:val="ru-RU"/>
        </w:rPr>
        <w:t>2.</w:t>
      </w:r>
      <w:r w:rsidR="000A2AC0" w:rsidRPr="000A2AC0">
        <w:rPr>
          <w:rFonts w:ascii="Times New Roman" w:eastAsia="Times New Roman" w:hAnsi="Times New Roman" w:cs="Times New Roman"/>
          <w:sz w:val="28"/>
          <w:szCs w:val="28"/>
          <w:lang w:val="ru-RU"/>
        </w:rPr>
        <w:t>6</w:t>
      </w:r>
      <w:r w:rsidR="000A2AC0">
        <w:rPr>
          <w:rFonts w:ascii="Times New Roman" w:eastAsia="Times New Roman" w:hAnsi="Times New Roman" w:cs="Times New Roman"/>
          <w:sz w:val="28"/>
          <w:szCs w:val="28"/>
        </w:rPr>
        <w:t xml:space="preserve">, </w:t>
      </w:r>
      <w:r w:rsidR="000A2AC0">
        <w:rPr>
          <w:rFonts w:ascii="Times New Roman" w:eastAsia="Times New Roman" w:hAnsi="Times New Roman" w:cs="Times New Roman"/>
          <w:sz w:val="28"/>
          <w:szCs w:val="28"/>
        </w:rPr>
        <w:br/>
      </w:r>
      <w:proofErr w:type="spellStart"/>
      <w:r w:rsidR="000A2AC0" w:rsidRPr="000A2AC0">
        <w:rPr>
          <w:rFonts w:ascii="Times New Roman" w:hAnsi="Times New Roman" w:cs="Times New Roman"/>
          <w:b/>
          <w:bCs/>
          <w:i/>
          <w:color w:val="000000"/>
          <w:sz w:val="28"/>
          <w:szCs w:val="28"/>
          <w:lang w:val="en-US"/>
        </w:rPr>
        <w:t>FaceNet</w:t>
      </w:r>
      <w:proofErr w:type="spellEnd"/>
      <w:r w:rsidR="000A2AC0" w:rsidRPr="000A2AC0">
        <w:rPr>
          <w:rFonts w:ascii="Times New Roman" w:hAnsi="Times New Roman" w:cs="Times New Roman"/>
          <w:b/>
          <w:bCs/>
          <w:color w:val="000000"/>
          <w:sz w:val="28"/>
          <w:szCs w:val="28"/>
          <w:lang w:val="ru-RU"/>
        </w:rPr>
        <w:t>+</w:t>
      </w:r>
      <w:r w:rsidR="000A2AC0" w:rsidRPr="000A2AC0">
        <w:rPr>
          <w:rFonts w:ascii="Times New Roman" w:hAnsi="Times New Roman" w:cs="Times New Roman"/>
          <w:b/>
          <w:bCs/>
          <w:i/>
          <w:color w:val="000000"/>
          <w:sz w:val="28"/>
          <w:szCs w:val="28"/>
          <w:lang w:val="en-US"/>
        </w:rPr>
        <w:t>Adaptive</w:t>
      </w:r>
      <w:r w:rsidR="000A2AC0" w:rsidRPr="000A2AC0">
        <w:rPr>
          <w:rFonts w:ascii="Times New Roman" w:hAnsi="Times New Roman" w:cs="Times New Roman"/>
          <w:b/>
          <w:bCs/>
          <w:color w:val="000000"/>
          <w:sz w:val="28"/>
          <w:szCs w:val="28"/>
          <w:lang w:val="ru-RU"/>
        </w:rPr>
        <w:t xml:space="preserve"> </w:t>
      </w:r>
      <w:proofErr w:type="spellStart"/>
      <w:r w:rsidR="000A2AC0" w:rsidRPr="000A2AC0">
        <w:rPr>
          <w:rFonts w:ascii="Times New Roman" w:hAnsi="Times New Roman" w:cs="Times New Roman"/>
          <w:b/>
          <w:bCs/>
          <w:i/>
          <w:color w:val="000000"/>
          <w:sz w:val="28"/>
          <w:szCs w:val="28"/>
        </w:rPr>
        <w:t>threshold</w:t>
      </w:r>
      <w:proofErr w:type="spellEnd"/>
      <w:r w:rsidR="000A2AC0">
        <w:rPr>
          <w:rFonts w:ascii="Times New Roman" w:eastAsia="Times New Roman" w:hAnsi="Times New Roman" w:cs="Times New Roman"/>
          <w:sz w:val="28"/>
          <w:szCs w:val="28"/>
        </w:rPr>
        <w:t xml:space="preserve"> </w:t>
      </w:r>
      <w:r w:rsidR="000A2AC0">
        <w:rPr>
          <w:rFonts w:ascii="Times New Roman" w:eastAsia="Times New Roman" w:hAnsi="Times New Roman" w:cs="Times New Roman"/>
          <w:sz w:val="28"/>
          <w:szCs w:val="28"/>
          <w:lang w:val="ru-RU"/>
        </w:rPr>
        <w:t>показывает улучшение значения метрики н</w:t>
      </w:r>
      <w:r w:rsidR="000A2AC0">
        <w:rPr>
          <w:rFonts w:ascii="Times New Roman" w:eastAsia="Times New Roman" w:hAnsi="Times New Roman" w:cs="Times New Roman"/>
          <w:sz w:val="28"/>
          <w:szCs w:val="28"/>
        </w:rPr>
        <w:t xml:space="preserve">а данных </w:t>
      </w:r>
      <w:r w:rsidR="000A2AC0" w:rsidRPr="00E81962">
        <w:rPr>
          <w:rFonts w:ascii="Times New Roman" w:eastAsia="Times New Roman" w:hAnsi="Times New Roman" w:cs="Times New Roman"/>
          <w:i/>
          <w:sz w:val="28"/>
          <w:szCs w:val="28"/>
        </w:rPr>
        <w:t>LFW</w:t>
      </w:r>
      <w:r w:rsidR="000A2AC0" w:rsidRPr="000A2AC0">
        <w:rPr>
          <w:rFonts w:ascii="Times New Roman" w:eastAsia="Times New Roman" w:hAnsi="Times New Roman" w:cs="Times New Roman"/>
          <w:sz w:val="28"/>
          <w:szCs w:val="28"/>
          <w:lang w:val="ru-RU"/>
        </w:rPr>
        <w:t>,</w:t>
      </w:r>
      <w:r w:rsidR="000A2AC0">
        <w:rPr>
          <w:rFonts w:ascii="Times New Roman" w:eastAsia="Times New Roman" w:hAnsi="Times New Roman" w:cs="Times New Roman"/>
          <w:sz w:val="28"/>
          <w:szCs w:val="28"/>
        </w:rPr>
        <w:t xml:space="preserve"> </w:t>
      </w:r>
      <w:proofErr w:type="spellStart"/>
      <w:r w:rsidR="000A2AC0">
        <w:rPr>
          <w:rFonts w:ascii="Times New Roman" w:eastAsia="Times New Roman" w:hAnsi="Times New Roman" w:cs="Times New Roman"/>
          <w:i/>
          <w:sz w:val="28"/>
          <w:szCs w:val="28"/>
          <w:lang w:val="en-US"/>
        </w:rPr>
        <w:t>Adience</w:t>
      </w:r>
      <w:proofErr w:type="spellEnd"/>
      <w:r w:rsidR="000A2AC0" w:rsidRPr="000A2AC0">
        <w:rPr>
          <w:rFonts w:ascii="Times New Roman" w:eastAsia="Times New Roman" w:hAnsi="Times New Roman" w:cs="Times New Roman"/>
          <w:i/>
          <w:sz w:val="28"/>
          <w:szCs w:val="28"/>
          <w:lang w:val="ru-RU"/>
        </w:rPr>
        <w:t xml:space="preserve"> </w:t>
      </w:r>
      <w:r w:rsidR="000A2AC0">
        <w:rPr>
          <w:rFonts w:ascii="Times New Roman" w:eastAsia="Times New Roman" w:hAnsi="Times New Roman" w:cs="Times New Roman"/>
          <w:sz w:val="28"/>
          <w:szCs w:val="28"/>
          <w:lang w:val="ru-RU"/>
        </w:rPr>
        <w:t xml:space="preserve">и </w:t>
      </w:r>
      <w:r w:rsidR="000A2AC0">
        <w:rPr>
          <w:rFonts w:ascii="Times New Roman" w:eastAsia="Times New Roman" w:hAnsi="Times New Roman" w:cs="Times New Roman"/>
          <w:i/>
          <w:sz w:val="28"/>
          <w:szCs w:val="28"/>
          <w:lang w:val="en-US"/>
        </w:rPr>
        <w:t>Color</w:t>
      </w:r>
      <w:r w:rsidR="000A2AC0" w:rsidRPr="000A2AC0">
        <w:rPr>
          <w:rFonts w:ascii="Times New Roman" w:eastAsia="Times New Roman" w:hAnsi="Times New Roman" w:cs="Times New Roman"/>
          <w:i/>
          <w:sz w:val="28"/>
          <w:szCs w:val="28"/>
          <w:lang w:val="ru-RU"/>
        </w:rPr>
        <w:t xml:space="preserve"> </w:t>
      </w:r>
      <w:r w:rsidR="000A2AC0">
        <w:rPr>
          <w:rFonts w:ascii="Times New Roman" w:eastAsia="Times New Roman" w:hAnsi="Times New Roman" w:cs="Times New Roman"/>
          <w:i/>
          <w:sz w:val="28"/>
          <w:szCs w:val="28"/>
          <w:lang w:val="en-US"/>
        </w:rPr>
        <w:t>FERET</w:t>
      </w:r>
      <w:r w:rsidR="000A2AC0">
        <w:rPr>
          <w:rFonts w:ascii="Times New Roman" w:eastAsia="Times New Roman" w:hAnsi="Times New Roman" w:cs="Times New Roman"/>
          <w:sz w:val="28"/>
          <w:szCs w:val="28"/>
          <w:lang w:val="ru-RU"/>
        </w:rPr>
        <w:t xml:space="preserve"> по сравнению с фиксированным порогам, но уступает другим современным  моделям.</w:t>
      </w:r>
    </w:p>
    <w:p w14:paraId="418F4644" w14:textId="77777777" w:rsidR="000A2AC0" w:rsidRPr="000A2AC0" w:rsidRDefault="000A2AC0" w:rsidP="00595665">
      <w:pPr>
        <w:jc w:val="both"/>
        <w:rPr>
          <w:rFonts w:ascii="Times New Roman" w:hAnsi="Times New Roman" w:cs="Times New Roman"/>
          <w:b/>
          <w:bCs/>
          <w:color w:val="000000"/>
          <w:sz w:val="28"/>
          <w:szCs w:val="28"/>
          <w:lang w:val="ru-RU"/>
        </w:rPr>
      </w:pPr>
    </w:p>
    <w:p w14:paraId="5889F9C5" w14:textId="42639C8A" w:rsidR="000A2AC0" w:rsidRDefault="000A2AC0">
      <w:pPr>
        <w:jc w:val="center"/>
        <w:rPr>
          <w:rFonts w:ascii="Times New Roman" w:hAnsi="Times New Roman" w:cs="Times New Roman"/>
          <w:b/>
          <w:bCs/>
          <w:color w:val="000000"/>
          <w:sz w:val="28"/>
          <w:szCs w:val="28"/>
          <w:lang w:val="en-US"/>
        </w:rPr>
        <w:pPrChange w:id="35" w:author="Олег Аксенов" w:date="2021-04-17T15:05:00Z">
          <w:pPr>
            <w:jc w:val="both"/>
          </w:pPr>
        </w:pPrChange>
      </w:pPr>
      <w:r>
        <w:rPr>
          <w:noProof/>
        </w:rPr>
        <w:drawing>
          <wp:inline distT="0" distB="0" distL="0" distR="0" wp14:anchorId="39C50E09" wp14:editId="196EF4ED">
            <wp:extent cx="3280512" cy="1021405"/>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449" cy="1031971"/>
                    </a:xfrm>
                    <a:prstGeom prst="rect">
                      <a:avLst/>
                    </a:prstGeom>
                  </pic:spPr>
                </pic:pic>
              </a:graphicData>
            </a:graphic>
          </wp:inline>
        </w:drawing>
      </w:r>
    </w:p>
    <w:p w14:paraId="6EBE9E0E" w14:textId="77777777" w:rsidR="000A2AC0" w:rsidRDefault="000A2AC0" w:rsidP="00595665">
      <w:pPr>
        <w:jc w:val="center"/>
        <w:rPr>
          <w:rFonts w:ascii="Times New Roman" w:eastAsia="Times New Roman" w:hAnsi="Times New Roman" w:cs="Times New Roman"/>
          <w:b/>
          <w:sz w:val="24"/>
          <w:szCs w:val="28"/>
          <w:lang w:val="ru-RU"/>
        </w:rPr>
      </w:pPr>
    </w:p>
    <w:p w14:paraId="2524B1A6" w14:textId="6C12277D" w:rsidR="000A2AC0" w:rsidRPr="006E6D25" w:rsidRDefault="000A2AC0"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lang w:val="ru-RU"/>
        </w:rPr>
        <w:t xml:space="preserve">Рисунок 2.5 – </w:t>
      </w:r>
      <w:r w:rsidRPr="006E6D25">
        <w:rPr>
          <w:rFonts w:ascii="Times New Roman" w:eastAsia="Times New Roman" w:hAnsi="Times New Roman" w:cs="Times New Roman"/>
          <w:b/>
          <w:sz w:val="24"/>
          <w:szCs w:val="28"/>
        </w:rPr>
        <w:t xml:space="preserve">Точность верификации (%) </w:t>
      </w:r>
      <w:proofErr w:type="spellStart"/>
      <w:r w:rsidRPr="000A2AC0">
        <w:rPr>
          <w:rFonts w:ascii="Times New Roman" w:hAnsi="Times New Roman" w:cs="Times New Roman"/>
          <w:b/>
          <w:bCs/>
          <w:i/>
          <w:color w:val="000000"/>
          <w:sz w:val="28"/>
          <w:szCs w:val="28"/>
          <w:lang w:val="en-US"/>
        </w:rPr>
        <w:t>FaceNet</w:t>
      </w:r>
      <w:proofErr w:type="spellEnd"/>
      <w:r w:rsidRPr="000A2AC0">
        <w:rPr>
          <w:rFonts w:ascii="Times New Roman" w:hAnsi="Times New Roman" w:cs="Times New Roman"/>
          <w:b/>
          <w:bCs/>
          <w:color w:val="000000"/>
          <w:sz w:val="28"/>
          <w:szCs w:val="28"/>
          <w:lang w:val="ru-RU"/>
        </w:rPr>
        <w:t>+</w:t>
      </w:r>
      <w:r w:rsidRPr="000A2AC0">
        <w:rPr>
          <w:rFonts w:ascii="Times New Roman" w:hAnsi="Times New Roman" w:cs="Times New Roman"/>
          <w:b/>
          <w:bCs/>
          <w:i/>
          <w:color w:val="000000"/>
          <w:sz w:val="28"/>
          <w:szCs w:val="28"/>
          <w:lang w:val="en-US"/>
        </w:rPr>
        <w:t>Adaptive</w:t>
      </w:r>
      <w:r w:rsidRPr="000A2AC0">
        <w:rPr>
          <w:rFonts w:ascii="Times New Roman" w:hAnsi="Times New Roman" w:cs="Times New Roman"/>
          <w:b/>
          <w:bCs/>
          <w:color w:val="000000"/>
          <w:sz w:val="28"/>
          <w:szCs w:val="28"/>
          <w:lang w:val="ru-RU"/>
        </w:rPr>
        <w:t xml:space="preserve"> </w:t>
      </w:r>
      <w:proofErr w:type="spellStart"/>
      <w:r w:rsidRPr="000A2AC0">
        <w:rPr>
          <w:rFonts w:ascii="Times New Roman" w:hAnsi="Times New Roman" w:cs="Times New Roman"/>
          <w:b/>
          <w:bCs/>
          <w:i/>
          <w:color w:val="000000"/>
          <w:sz w:val="28"/>
          <w:szCs w:val="28"/>
        </w:rPr>
        <w:t>threshold</w:t>
      </w:r>
      <w:proofErr w:type="spellEnd"/>
    </w:p>
    <w:p w14:paraId="02792D62" w14:textId="488755D4" w:rsidR="000A2AC0" w:rsidRPr="000A2AC0" w:rsidRDefault="000A2AC0" w:rsidP="00595665">
      <w:pPr>
        <w:jc w:val="center"/>
        <w:rPr>
          <w:ins w:id="36" w:author="Олег Аксенов" w:date="2021-04-17T15:05:00Z"/>
          <w:rFonts w:ascii="Times New Roman" w:hAnsi="Times New Roman" w:cs="Times New Roman"/>
          <w:b/>
          <w:bCs/>
          <w:color w:val="000000"/>
          <w:sz w:val="28"/>
          <w:szCs w:val="28"/>
          <w:lang w:val="en-US"/>
        </w:rPr>
      </w:pPr>
      <w:r w:rsidRPr="006E6D25">
        <w:rPr>
          <w:rFonts w:ascii="Times New Roman" w:eastAsia="Times New Roman" w:hAnsi="Times New Roman" w:cs="Times New Roman"/>
          <w:b/>
          <w:sz w:val="24"/>
          <w:szCs w:val="28"/>
        </w:rPr>
        <w:t>на</w:t>
      </w:r>
      <w:r w:rsidRPr="000A2AC0">
        <w:rPr>
          <w:rFonts w:ascii="Times New Roman" w:eastAsia="Times New Roman" w:hAnsi="Times New Roman" w:cs="Times New Roman"/>
          <w:b/>
          <w:sz w:val="24"/>
          <w:szCs w:val="28"/>
          <w:lang w:val="en-US"/>
        </w:rPr>
        <w:t xml:space="preserve"> </w:t>
      </w:r>
      <w:proofErr w:type="spellStart"/>
      <w:r w:rsidRPr="006E6D25">
        <w:rPr>
          <w:rFonts w:ascii="Times New Roman" w:eastAsia="Times New Roman" w:hAnsi="Times New Roman" w:cs="Times New Roman"/>
          <w:b/>
          <w:sz w:val="24"/>
          <w:szCs w:val="28"/>
        </w:rPr>
        <w:t>датасетах</w:t>
      </w:r>
      <w:proofErr w:type="spellEnd"/>
      <w:r w:rsidRPr="000A2AC0">
        <w:rPr>
          <w:rFonts w:ascii="Times New Roman" w:eastAsia="Times New Roman" w:hAnsi="Times New Roman" w:cs="Times New Roman"/>
          <w:b/>
          <w:sz w:val="24"/>
          <w:szCs w:val="28"/>
          <w:lang w:val="en-US"/>
        </w:rPr>
        <w:t xml:space="preserve"> </w:t>
      </w:r>
      <w:r w:rsidRPr="000A2AC0">
        <w:rPr>
          <w:rFonts w:ascii="Times New Roman" w:eastAsia="Times New Roman" w:hAnsi="Times New Roman" w:cs="Times New Roman"/>
          <w:b/>
          <w:i/>
          <w:sz w:val="24"/>
          <w:szCs w:val="24"/>
          <w:lang w:val="en-US"/>
        </w:rPr>
        <w:t xml:space="preserve">LFW, </w:t>
      </w:r>
      <w:proofErr w:type="spellStart"/>
      <w:r w:rsidRPr="000A2AC0">
        <w:rPr>
          <w:rFonts w:ascii="Times New Roman" w:eastAsia="Times New Roman" w:hAnsi="Times New Roman" w:cs="Times New Roman"/>
          <w:b/>
          <w:i/>
          <w:sz w:val="24"/>
          <w:szCs w:val="24"/>
          <w:lang w:val="en-US"/>
        </w:rPr>
        <w:t>Adience</w:t>
      </w:r>
      <w:proofErr w:type="spellEnd"/>
      <w:r w:rsidRPr="000A2AC0">
        <w:rPr>
          <w:rFonts w:ascii="Times New Roman" w:eastAsia="Times New Roman" w:hAnsi="Times New Roman" w:cs="Times New Roman"/>
          <w:b/>
          <w:i/>
          <w:sz w:val="24"/>
          <w:szCs w:val="24"/>
          <w:lang w:val="en-US"/>
        </w:rPr>
        <w:t xml:space="preserve"> </w:t>
      </w:r>
      <w:r w:rsidRPr="000A2AC0">
        <w:rPr>
          <w:rFonts w:ascii="Times New Roman" w:eastAsia="Times New Roman" w:hAnsi="Times New Roman" w:cs="Times New Roman"/>
          <w:b/>
          <w:i/>
          <w:sz w:val="24"/>
          <w:szCs w:val="24"/>
          <w:lang w:val="ru-RU"/>
        </w:rPr>
        <w:t>и</w:t>
      </w:r>
      <w:r w:rsidRPr="000A2AC0">
        <w:rPr>
          <w:rFonts w:ascii="Times New Roman" w:eastAsia="Times New Roman" w:hAnsi="Times New Roman" w:cs="Times New Roman"/>
          <w:b/>
          <w:i/>
          <w:sz w:val="24"/>
          <w:szCs w:val="24"/>
          <w:lang w:val="en-US"/>
        </w:rPr>
        <w:t xml:space="preserve"> Color FERET</w:t>
      </w:r>
    </w:p>
    <w:p w14:paraId="139396BF" w14:textId="77777777" w:rsidR="000A2AC0" w:rsidRPr="000A2AC0" w:rsidRDefault="000A2AC0" w:rsidP="00595665">
      <w:pPr>
        <w:jc w:val="both"/>
        <w:rPr>
          <w:rFonts w:ascii="Times New Roman" w:hAnsi="Times New Roman" w:cs="Times New Roman"/>
          <w:b/>
          <w:bCs/>
          <w:color w:val="000000"/>
          <w:sz w:val="28"/>
          <w:szCs w:val="28"/>
          <w:lang w:val="en-US"/>
        </w:rPr>
      </w:pPr>
    </w:p>
    <w:p w14:paraId="70C58903" w14:textId="7EB0D248" w:rsidR="000A2AC0" w:rsidRPr="000A2AC0" w:rsidRDefault="000A2AC0" w:rsidP="00595665">
      <w:pPr>
        <w:ind w:firstLine="708"/>
        <w:jc w:val="both"/>
        <w:rPr>
          <w:rFonts w:ascii="Times New Roman" w:eastAsia="Times New Roman" w:hAnsi="Times New Roman" w:cs="Times New Roman"/>
          <w:sz w:val="28"/>
          <w:szCs w:val="28"/>
          <w:lang w:val="ru-RU"/>
        </w:rPr>
      </w:pPr>
      <w:r>
        <w:rPr>
          <w:rFonts w:ascii="Times New Roman" w:hAnsi="Times New Roman" w:cs="Times New Roman"/>
          <w:bCs/>
          <w:color w:val="000000"/>
          <w:sz w:val="28"/>
          <w:szCs w:val="28"/>
          <w:lang w:val="ru-RU"/>
        </w:rPr>
        <w:t xml:space="preserve">На </w:t>
      </w:r>
      <w:proofErr w:type="spellStart"/>
      <w:r>
        <w:rPr>
          <w:rFonts w:ascii="Times New Roman" w:hAnsi="Times New Roman" w:cs="Times New Roman"/>
          <w:bCs/>
          <w:color w:val="000000"/>
          <w:sz w:val="28"/>
          <w:szCs w:val="28"/>
          <w:lang w:val="ru-RU"/>
        </w:rPr>
        <w:t>датасете</w:t>
      </w:r>
      <w:proofErr w:type="spellEnd"/>
      <w:r>
        <w:rPr>
          <w:rFonts w:ascii="Times New Roman" w:hAnsi="Times New Roman" w:cs="Times New Roman"/>
          <w:bCs/>
          <w:color w:val="000000"/>
          <w:sz w:val="28"/>
          <w:szCs w:val="28"/>
          <w:lang w:val="ru-RU"/>
        </w:rPr>
        <w:t xml:space="preserve"> </w:t>
      </w:r>
      <w:r w:rsidRPr="00E81962">
        <w:rPr>
          <w:rFonts w:ascii="Times New Roman" w:eastAsia="Times New Roman" w:hAnsi="Times New Roman" w:cs="Times New Roman"/>
          <w:i/>
          <w:sz w:val="28"/>
          <w:szCs w:val="28"/>
        </w:rPr>
        <w:t>LFW</w:t>
      </w:r>
      <w:r>
        <w:rPr>
          <w:rFonts w:ascii="Times New Roman" w:eastAsia="Times New Roman" w:hAnsi="Times New Roman" w:cs="Times New Roman"/>
          <w:i/>
          <w:sz w:val="28"/>
          <w:szCs w:val="28"/>
          <w:lang w:val="ru-RU"/>
        </w:rPr>
        <w:t xml:space="preserve"> </w:t>
      </w:r>
      <w:proofErr w:type="spellStart"/>
      <w:r>
        <w:rPr>
          <w:rFonts w:ascii="Times New Roman" w:eastAsia="Times New Roman" w:hAnsi="Times New Roman" w:cs="Times New Roman"/>
          <w:i/>
          <w:sz w:val="28"/>
          <w:szCs w:val="28"/>
          <w:lang w:val="en-US"/>
        </w:rPr>
        <w:t>ArcFace</w:t>
      </w:r>
      <w:proofErr w:type="spellEnd"/>
      <w:r w:rsidRPr="0068393C">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lang w:val="ru-RU"/>
        </w:rPr>
        <w:t>показывает точность верификации 76.46%</w:t>
      </w:r>
    </w:p>
    <w:p w14:paraId="59BB5042" w14:textId="77777777" w:rsidR="004916F6" w:rsidRPr="00DA5AD2" w:rsidRDefault="00DA5AD2" w:rsidP="00595665">
      <w:pPr>
        <w:jc w:val="both"/>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sz w:val="28"/>
          <w:szCs w:val="28"/>
          <w:lang w:val="ru-RU"/>
        </w:rPr>
        <w:t>Вывод</w:t>
      </w:r>
      <w:r w:rsidR="00E81962">
        <w:rPr>
          <w:rFonts w:ascii="Times New Roman" w:eastAsia="Times New Roman" w:hAnsi="Times New Roman" w:cs="Times New Roman"/>
          <w:b/>
          <w:sz w:val="28"/>
          <w:szCs w:val="28"/>
          <w:lang w:val="ru-RU"/>
        </w:rPr>
        <w:t>ы</w:t>
      </w:r>
      <w:r>
        <w:rPr>
          <w:rFonts w:ascii="Times New Roman" w:eastAsia="Times New Roman" w:hAnsi="Times New Roman" w:cs="Times New Roman"/>
          <w:b/>
          <w:sz w:val="28"/>
          <w:szCs w:val="28"/>
          <w:lang w:val="ru-RU"/>
        </w:rPr>
        <w:t xml:space="preserve"> по главе 2</w:t>
      </w:r>
    </w:p>
    <w:p w14:paraId="0202E100" w14:textId="77777777" w:rsidR="004916F6" w:rsidRDefault="004916F6" w:rsidP="00595665">
      <w:pPr>
        <w:jc w:val="both"/>
        <w:rPr>
          <w:rFonts w:ascii="Times New Roman" w:eastAsia="Times New Roman" w:hAnsi="Times New Roman" w:cs="Times New Roman"/>
          <w:b/>
          <w:sz w:val="28"/>
          <w:szCs w:val="28"/>
        </w:rPr>
      </w:pPr>
    </w:p>
    <w:p w14:paraId="437E7B7E" w14:textId="4FD6A151" w:rsidR="006E6D25" w:rsidRDefault="00C66E0E" w:rsidP="00595665">
      <w:pPr>
        <w:ind w:firstLine="708"/>
        <w:jc w:val="both"/>
        <w:rPr>
          <w:rFonts w:ascii="Times New Roman" w:hAnsi="Times New Roman" w:cs="Times New Roman"/>
          <w:color w:val="000000"/>
          <w:sz w:val="28"/>
          <w:szCs w:val="28"/>
          <w:shd w:val="clear" w:color="auto" w:fill="FFFFFF"/>
        </w:rPr>
      </w:pPr>
      <w:r w:rsidRPr="00C66E0E">
        <w:rPr>
          <w:rFonts w:ascii="Times New Roman" w:hAnsi="Times New Roman" w:cs="Times New Roman"/>
          <w:color w:val="000000"/>
          <w:sz w:val="28"/>
          <w:szCs w:val="28"/>
        </w:rPr>
        <w:t xml:space="preserve">В данной главе были рассмотрены современные модели по распознаванию лиц, такие как: </w:t>
      </w:r>
      <w:proofErr w:type="spellStart"/>
      <w:r w:rsidRPr="00C66E0E">
        <w:rPr>
          <w:rFonts w:ascii="Times New Roman" w:hAnsi="Times New Roman" w:cs="Times New Roman"/>
          <w:b/>
          <w:bCs/>
          <w:i/>
          <w:iCs/>
          <w:color w:val="000000"/>
          <w:sz w:val="28"/>
          <w:szCs w:val="28"/>
        </w:rPr>
        <w:t>ArcFace</w:t>
      </w:r>
      <w:proofErr w:type="spellEnd"/>
      <w:r w:rsidRPr="00C66E0E">
        <w:rPr>
          <w:rFonts w:ascii="Times New Roman" w:hAnsi="Times New Roman" w:cs="Times New Roman"/>
          <w:b/>
          <w:bCs/>
          <w:color w:val="000000"/>
          <w:sz w:val="28"/>
          <w:szCs w:val="28"/>
          <w:shd w:val="clear" w:color="auto" w:fill="FFFFFF"/>
        </w:rPr>
        <w:t xml:space="preserve"> </w:t>
      </w:r>
      <w:r w:rsidRPr="0087175D">
        <w:rPr>
          <w:rFonts w:ascii="Times New Roman" w:hAnsi="Times New Roman" w:cs="Times New Roman"/>
          <w:bCs/>
          <w:color w:val="000000"/>
          <w:sz w:val="28"/>
          <w:szCs w:val="28"/>
          <w:shd w:val="clear" w:color="auto" w:fill="FFFFFF"/>
        </w:rPr>
        <w:t>и</w:t>
      </w:r>
      <w:r w:rsidRPr="00C66E0E">
        <w:rPr>
          <w:rFonts w:ascii="Times New Roman" w:hAnsi="Times New Roman" w:cs="Times New Roman"/>
          <w:b/>
          <w:bCs/>
          <w:color w:val="000000"/>
          <w:sz w:val="28"/>
          <w:szCs w:val="28"/>
          <w:shd w:val="clear" w:color="auto" w:fill="FFFFFF"/>
        </w:rPr>
        <w:t xml:space="preserve"> </w:t>
      </w:r>
      <w:proofErr w:type="spellStart"/>
      <w:r w:rsidRPr="00C66E0E">
        <w:rPr>
          <w:rFonts w:ascii="Times New Roman" w:hAnsi="Times New Roman" w:cs="Times New Roman"/>
          <w:b/>
          <w:bCs/>
          <w:color w:val="000000"/>
          <w:sz w:val="28"/>
          <w:szCs w:val="28"/>
        </w:rPr>
        <w:t>FaceNet+Adaptive</w:t>
      </w:r>
      <w:proofErr w:type="spellEnd"/>
      <w:r w:rsidRPr="00C66E0E">
        <w:rPr>
          <w:rFonts w:ascii="Times New Roman" w:hAnsi="Times New Roman" w:cs="Times New Roman"/>
          <w:b/>
          <w:bCs/>
          <w:color w:val="000000"/>
          <w:sz w:val="28"/>
          <w:szCs w:val="28"/>
        </w:rPr>
        <w:t xml:space="preserve"> </w:t>
      </w:r>
      <w:proofErr w:type="spellStart"/>
      <w:r w:rsidRPr="00C66E0E">
        <w:rPr>
          <w:rFonts w:ascii="Times New Roman" w:hAnsi="Times New Roman" w:cs="Times New Roman"/>
          <w:b/>
          <w:bCs/>
          <w:color w:val="000000"/>
          <w:sz w:val="28"/>
          <w:szCs w:val="28"/>
        </w:rPr>
        <w:t>threshold</w:t>
      </w:r>
      <w:proofErr w:type="spellEnd"/>
      <w:r w:rsidRPr="00904BC5">
        <w:rPr>
          <w:rFonts w:ascii="Times New Roman" w:hAnsi="Times New Roman" w:cs="Times New Roman"/>
          <w:bCs/>
          <w:i/>
          <w:iCs/>
          <w:color w:val="000000"/>
          <w:sz w:val="28"/>
          <w:szCs w:val="28"/>
        </w:rPr>
        <w:t>.</w:t>
      </w:r>
      <w:r w:rsidRPr="00C66E0E">
        <w:rPr>
          <w:rFonts w:ascii="Times New Roman" w:hAnsi="Times New Roman" w:cs="Times New Roman"/>
          <w:b/>
          <w:bCs/>
          <w:i/>
          <w:iCs/>
          <w:color w:val="000000"/>
          <w:sz w:val="28"/>
          <w:szCs w:val="28"/>
        </w:rPr>
        <w:t xml:space="preserve"> </w:t>
      </w:r>
      <w:r w:rsidRPr="00C66E0E">
        <w:rPr>
          <w:rFonts w:ascii="Times New Roman" w:hAnsi="Times New Roman" w:cs="Times New Roman"/>
          <w:color w:val="000000"/>
          <w:sz w:val="28"/>
          <w:szCs w:val="28"/>
          <w:shd w:val="clear" w:color="auto" w:fill="FFFFFF"/>
        </w:rPr>
        <w:t xml:space="preserve">На </w:t>
      </w:r>
      <w:proofErr w:type="spellStart"/>
      <w:r w:rsidRPr="00C66E0E">
        <w:rPr>
          <w:rFonts w:ascii="Times New Roman" w:hAnsi="Times New Roman" w:cs="Times New Roman"/>
          <w:color w:val="000000"/>
          <w:sz w:val="28"/>
          <w:szCs w:val="28"/>
          <w:shd w:val="clear" w:color="auto" w:fill="FFFFFF"/>
        </w:rPr>
        <w:t>датасетах</w:t>
      </w:r>
      <w:proofErr w:type="spellEnd"/>
      <w:r w:rsidRPr="00C66E0E">
        <w:rPr>
          <w:rFonts w:ascii="Times New Roman" w:hAnsi="Times New Roman" w:cs="Times New Roman"/>
          <w:color w:val="000000"/>
          <w:sz w:val="28"/>
          <w:szCs w:val="28"/>
          <w:shd w:val="clear" w:color="auto" w:fill="FFFFFF"/>
        </w:rPr>
        <w:t xml:space="preserve"> </w:t>
      </w:r>
      <w:r w:rsidRPr="00C66E0E">
        <w:rPr>
          <w:rFonts w:ascii="Times New Roman" w:hAnsi="Times New Roman" w:cs="Times New Roman"/>
          <w:i/>
          <w:iCs/>
          <w:color w:val="000000"/>
          <w:sz w:val="28"/>
          <w:szCs w:val="28"/>
        </w:rPr>
        <w:t>FLW</w:t>
      </w:r>
      <w:r w:rsidRPr="00C66E0E">
        <w:rPr>
          <w:rFonts w:ascii="Times New Roman" w:hAnsi="Times New Roman" w:cs="Times New Roman"/>
          <w:color w:val="000000"/>
          <w:sz w:val="28"/>
          <w:szCs w:val="28"/>
        </w:rPr>
        <w:t xml:space="preserve"> и </w:t>
      </w:r>
      <w:r w:rsidRPr="00C66E0E">
        <w:rPr>
          <w:rFonts w:ascii="Times New Roman" w:hAnsi="Times New Roman" w:cs="Times New Roman"/>
          <w:i/>
          <w:iCs/>
          <w:color w:val="000000"/>
          <w:sz w:val="28"/>
          <w:szCs w:val="28"/>
        </w:rPr>
        <w:t>YTF</w:t>
      </w:r>
      <w:r w:rsidRPr="00C66E0E">
        <w:rPr>
          <w:rFonts w:ascii="Times New Roman" w:hAnsi="Times New Roman" w:cs="Times New Roman"/>
          <w:color w:val="000000"/>
          <w:sz w:val="28"/>
          <w:szCs w:val="28"/>
        </w:rPr>
        <w:t xml:space="preserve"> были даны сравнительные </w:t>
      </w:r>
      <w:r w:rsidRPr="000A2AC0">
        <w:rPr>
          <w:rFonts w:ascii="Times New Roman" w:hAnsi="Times New Roman" w:cs="Times New Roman"/>
          <w:color w:val="000000"/>
          <w:sz w:val="28"/>
          <w:szCs w:val="28"/>
        </w:rPr>
        <w:t>метрики</w:t>
      </w:r>
      <w:r w:rsidR="000A2AC0" w:rsidRPr="000A2AC0">
        <w:rPr>
          <w:rFonts w:ascii="Times New Roman" w:hAnsi="Times New Roman" w:cs="Times New Roman"/>
          <w:color w:val="000000"/>
          <w:sz w:val="28"/>
          <w:szCs w:val="28"/>
          <w:lang w:val="ru-RU"/>
        </w:rPr>
        <w:t xml:space="preserve"> </w:t>
      </w:r>
      <w:r w:rsidR="000A2AC0" w:rsidRPr="000A2AC0">
        <w:rPr>
          <w:rFonts w:ascii="Times New Roman" w:hAnsi="Times New Roman" w:cs="Times New Roman"/>
          <w:i/>
          <w:color w:val="000000"/>
          <w:sz w:val="28"/>
          <w:szCs w:val="28"/>
          <w:lang w:val="en-US"/>
        </w:rPr>
        <w:t>accuracy</w:t>
      </w:r>
      <w:r w:rsidR="000A2AC0" w:rsidRPr="000A2AC0">
        <w:rPr>
          <w:rFonts w:ascii="Times New Roman" w:hAnsi="Times New Roman" w:cs="Times New Roman"/>
          <w:color w:val="000000"/>
          <w:sz w:val="28"/>
          <w:szCs w:val="28"/>
          <w:lang w:val="ru-RU"/>
        </w:rPr>
        <w:t xml:space="preserve"> </w:t>
      </w:r>
      <w:r w:rsidRPr="000A2AC0">
        <w:rPr>
          <w:rFonts w:ascii="Times New Roman" w:hAnsi="Times New Roman" w:cs="Times New Roman"/>
          <w:color w:val="000000"/>
          <w:sz w:val="28"/>
          <w:szCs w:val="28"/>
        </w:rPr>
        <w:t>для</w:t>
      </w:r>
      <w:r w:rsidRPr="00C66E0E">
        <w:rPr>
          <w:rFonts w:ascii="Times New Roman" w:hAnsi="Times New Roman" w:cs="Times New Roman"/>
          <w:color w:val="000000"/>
          <w:sz w:val="28"/>
          <w:szCs w:val="28"/>
        </w:rPr>
        <w:t xml:space="preserve"> данных и других моделей. Исходя из анализа каждой модели в разработке системы по распознаванию лиц будет использоваться модель </w:t>
      </w:r>
      <w:proofErr w:type="spellStart"/>
      <w:r w:rsidRPr="00904BC5">
        <w:rPr>
          <w:rFonts w:ascii="Times New Roman" w:hAnsi="Times New Roman" w:cs="Times New Roman"/>
          <w:bCs/>
          <w:i/>
          <w:iCs/>
          <w:color w:val="000000"/>
          <w:sz w:val="28"/>
          <w:szCs w:val="28"/>
        </w:rPr>
        <w:t>ArcFace</w:t>
      </w:r>
      <w:proofErr w:type="spellEnd"/>
      <w:r w:rsidRPr="00C66E0E">
        <w:rPr>
          <w:rFonts w:ascii="Times New Roman" w:hAnsi="Times New Roman" w:cs="Times New Roman"/>
          <w:i/>
          <w:iCs/>
          <w:color w:val="000000"/>
          <w:sz w:val="28"/>
          <w:szCs w:val="28"/>
          <w:shd w:val="clear" w:color="auto" w:fill="FFFFFF"/>
        </w:rPr>
        <w:t>,</w:t>
      </w:r>
      <w:r w:rsidRPr="00C66E0E">
        <w:rPr>
          <w:rFonts w:ascii="Times New Roman" w:hAnsi="Times New Roman" w:cs="Times New Roman"/>
          <w:b/>
          <w:bCs/>
          <w:i/>
          <w:iCs/>
          <w:color w:val="000000"/>
          <w:sz w:val="28"/>
          <w:szCs w:val="28"/>
          <w:shd w:val="clear" w:color="auto" w:fill="FFFFFF"/>
        </w:rPr>
        <w:t xml:space="preserve"> </w:t>
      </w:r>
      <w:r w:rsidRPr="00C66E0E">
        <w:rPr>
          <w:rFonts w:ascii="Times New Roman" w:hAnsi="Times New Roman" w:cs="Times New Roman"/>
          <w:color w:val="000000"/>
          <w:sz w:val="28"/>
          <w:szCs w:val="28"/>
        </w:rPr>
        <w:t xml:space="preserve">которая показывает одни их самых лучших метрик (на </w:t>
      </w:r>
      <w:proofErr w:type="spellStart"/>
      <w:r w:rsidRPr="00C66E0E">
        <w:rPr>
          <w:rFonts w:ascii="Times New Roman" w:hAnsi="Times New Roman" w:cs="Times New Roman"/>
          <w:color w:val="000000"/>
          <w:sz w:val="28"/>
          <w:szCs w:val="28"/>
        </w:rPr>
        <w:t>датасете</w:t>
      </w:r>
      <w:proofErr w:type="spellEnd"/>
      <w:r w:rsidRPr="00C66E0E">
        <w:rPr>
          <w:rFonts w:ascii="Times New Roman" w:hAnsi="Times New Roman" w:cs="Times New Roman"/>
          <w:color w:val="000000"/>
          <w:sz w:val="28"/>
          <w:szCs w:val="28"/>
        </w:rPr>
        <w:t xml:space="preserve"> </w:t>
      </w:r>
      <w:r w:rsidRPr="00C66E0E">
        <w:rPr>
          <w:rFonts w:ascii="Times New Roman" w:hAnsi="Times New Roman" w:cs="Times New Roman"/>
          <w:i/>
          <w:iCs/>
          <w:color w:val="000000"/>
          <w:sz w:val="28"/>
          <w:szCs w:val="28"/>
        </w:rPr>
        <w:t xml:space="preserve">LFW </w:t>
      </w:r>
      <w:r w:rsidRPr="00C66E0E">
        <w:rPr>
          <w:rFonts w:ascii="Times New Roman" w:eastAsia="Times New Roman" w:hAnsi="Times New Roman" w:cs="Times New Roman"/>
          <w:sz w:val="24"/>
          <w:szCs w:val="28"/>
          <w:lang w:val="ru-RU"/>
        </w:rPr>
        <w:t>–</w:t>
      </w:r>
      <w:r w:rsidRPr="00C66E0E">
        <w:rPr>
          <w:rFonts w:ascii="Times New Roman" w:hAnsi="Times New Roman" w:cs="Times New Roman"/>
          <w:color w:val="000000"/>
          <w:sz w:val="28"/>
          <w:szCs w:val="28"/>
        </w:rPr>
        <w:t xml:space="preserve"> 99.83; на </w:t>
      </w:r>
      <w:proofErr w:type="spellStart"/>
      <w:r w:rsidRPr="00C66E0E">
        <w:rPr>
          <w:rFonts w:ascii="Times New Roman" w:hAnsi="Times New Roman" w:cs="Times New Roman"/>
          <w:color w:val="000000"/>
          <w:sz w:val="28"/>
          <w:szCs w:val="28"/>
        </w:rPr>
        <w:t>датасете</w:t>
      </w:r>
      <w:proofErr w:type="spellEnd"/>
      <w:r w:rsidRPr="00C66E0E">
        <w:rPr>
          <w:rFonts w:ascii="Times New Roman" w:hAnsi="Times New Roman" w:cs="Times New Roman"/>
          <w:color w:val="000000"/>
          <w:sz w:val="28"/>
          <w:szCs w:val="28"/>
        </w:rPr>
        <w:t xml:space="preserve"> </w:t>
      </w:r>
      <w:r w:rsidRPr="00C66E0E">
        <w:rPr>
          <w:rFonts w:ascii="Times New Roman" w:hAnsi="Times New Roman" w:cs="Times New Roman"/>
          <w:i/>
          <w:iCs/>
          <w:color w:val="000000"/>
          <w:sz w:val="28"/>
          <w:szCs w:val="28"/>
        </w:rPr>
        <w:t xml:space="preserve">YTF </w:t>
      </w:r>
      <w:r w:rsidRPr="00C66E0E">
        <w:rPr>
          <w:rFonts w:ascii="Times New Roman" w:eastAsia="Times New Roman" w:hAnsi="Times New Roman" w:cs="Times New Roman"/>
          <w:sz w:val="24"/>
          <w:szCs w:val="28"/>
          <w:lang w:val="ru-RU"/>
        </w:rPr>
        <w:t>–</w:t>
      </w:r>
      <w:r w:rsidRPr="00C66E0E">
        <w:rPr>
          <w:rFonts w:ascii="Times New Roman" w:hAnsi="Times New Roman" w:cs="Times New Roman"/>
          <w:color w:val="000000"/>
          <w:sz w:val="28"/>
          <w:szCs w:val="28"/>
        </w:rPr>
        <w:t xml:space="preserve"> 98.02) и отличается быстродействием</w:t>
      </w:r>
      <w:r w:rsidRPr="00C66E0E">
        <w:rPr>
          <w:rFonts w:ascii="Times New Roman" w:hAnsi="Times New Roman" w:cs="Times New Roman"/>
          <w:color w:val="000000"/>
          <w:sz w:val="28"/>
          <w:szCs w:val="28"/>
          <w:shd w:val="clear" w:color="auto" w:fill="FFFFFF"/>
        </w:rPr>
        <w:t>.</w:t>
      </w:r>
    </w:p>
    <w:p w14:paraId="4DB389FA" w14:textId="60802165" w:rsidR="000A2AC0" w:rsidRDefault="000A2AC0" w:rsidP="00595665">
      <w:pPr>
        <w:ind w:firstLine="708"/>
        <w:jc w:val="both"/>
        <w:rPr>
          <w:rFonts w:ascii="Times New Roman" w:eastAsia="Times New Roman" w:hAnsi="Times New Roman" w:cs="Times New Roman"/>
          <w:b/>
          <w:sz w:val="28"/>
          <w:szCs w:val="28"/>
        </w:rPr>
      </w:pPr>
    </w:p>
    <w:p w14:paraId="2E8E08AB" w14:textId="19EF4DF5" w:rsidR="000A2AC0" w:rsidRDefault="000A2AC0" w:rsidP="00595665">
      <w:pPr>
        <w:ind w:firstLine="708"/>
        <w:jc w:val="both"/>
        <w:rPr>
          <w:rFonts w:ascii="Times New Roman" w:eastAsia="Times New Roman" w:hAnsi="Times New Roman" w:cs="Times New Roman"/>
          <w:b/>
          <w:sz w:val="28"/>
          <w:szCs w:val="28"/>
        </w:rPr>
      </w:pPr>
    </w:p>
    <w:p w14:paraId="0C8E6E93" w14:textId="4F34A437" w:rsidR="000A2AC0" w:rsidRDefault="000A2AC0" w:rsidP="00595665">
      <w:pPr>
        <w:ind w:firstLine="708"/>
        <w:jc w:val="both"/>
        <w:rPr>
          <w:rFonts w:ascii="Times New Roman" w:eastAsia="Times New Roman" w:hAnsi="Times New Roman" w:cs="Times New Roman"/>
          <w:b/>
          <w:sz w:val="28"/>
          <w:szCs w:val="28"/>
        </w:rPr>
      </w:pPr>
    </w:p>
    <w:p w14:paraId="318CAF44" w14:textId="7D2CA302" w:rsidR="000A2AC0" w:rsidRDefault="000A2AC0" w:rsidP="00595665">
      <w:pPr>
        <w:ind w:firstLine="708"/>
        <w:jc w:val="both"/>
        <w:rPr>
          <w:rFonts w:ascii="Times New Roman" w:eastAsia="Times New Roman" w:hAnsi="Times New Roman" w:cs="Times New Roman"/>
          <w:b/>
          <w:sz w:val="28"/>
          <w:szCs w:val="28"/>
        </w:rPr>
      </w:pPr>
    </w:p>
    <w:p w14:paraId="347685BA" w14:textId="41F5101B" w:rsidR="000A2AC0" w:rsidRDefault="000A2AC0" w:rsidP="00595665">
      <w:pPr>
        <w:ind w:firstLine="708"/>
        <w:jc w:val="both"/>
        <w:rPr>
          <w:rFonts w:ascii="Times New Roman" w:eastAsia="Times New Roman" w:hAnsi="Times New Roman" w:cs="Times New Roman"/>
          <w:b/>
          <w:sz w:val="28"/>
          <w:szCs w:val="28"/>
        </w:rPr>
      </w:pPr>
    </w:p>
    <w:p w14:paraId="7177A5FC" w14:textId="1627AE02" w:rsidR="000A2AC0" w:rsidRDefault="000A2AC0" w:rsidP="00595665">
      <w:pPr>
        <w:ind w:firstLine="708"/>
        <w:jc w:val="both"/>
        <w:rPr>
          <w:rFonts w:ascii="Times New Roman" w:eastAsia="Times New Roman" w:hAnsi="Times New Roman" w:cs="Times New Roman"/>
          <w:b/>
          <w:sz w:val="28"/>
          <w:szCs w:val="28"/>
        </w:rPr>
      </w:pPr>
    </w:p>
    <w:p w14:paraId="0B4B4724" w14:textId="61F4DD55" w:rsidR="000A2AC0" w:rsidRDefault="000A2AC0" w:rsidP="00595665">
      <w:pPr>
        <w:ind w:firstLine="708"/>
        <w:jc w:val="both"/>
        <w:rPr>
          <w:rFonts w:ascii="Times New Roman" w:eastAsia="Times New Roman" w:hAnsi="Times New Roman" w:cs="Times New Roman"/>
          <w:b/>
          <w:sz w:val="28"/>
          <w:szCs w:val="28"/>
        </w:rPr>
      </w:pPr>
    </w:p>
    <w:p w14:paraId="09DBFAFF" w14:textId="5738B871" w:rsidR="000A2AC0" w:rsidRDefault="000A2AC0" w:rsidP="00595665">
      <w:pPr>
        <w:ind w:firstLine="708"/>
        <w:jc w:val="both"/>
        <w:rPr>
          <w:rFonts w:ascii="Times New Roman" w:eastAsia="Times New Roman" w:hAnsi="Times New Roman" w:cs="Times New Roman"/>
          <w:b/>
          <w:sz w:val="28"/>
          <w:szCs w:val="28"/>
        </w:rPr>
      </w:pPr>
    </w:p>
    <w:p w14:paraId="36089C8B" w14:textId="036A6401" w:rsidR="000A2AC0" w:rsidRDefault="000A2AC0" w:rsidP="00595665">
      <w:pPr>
        <w:ind w:firstLine="708"/>
        <w:jc w:val="both"/>
        <w:rPr>
          <w:rFonts w:ascii="Times New Roman" w:eastAsia="Times New Roman" w:hAnsi="Times New Roman" w:cs="Times New Roman"/>
          <w:b/>
          <w:sz w:val="28"/>
          <w:szCs w:val="28"/>
        </w:rPr>
      </w:pPr>
    </w:p>
    <w:p w14:paraId="238B363C" w14:textId="2EAC544B" w:rsidR="000A2AC0" w:rsidRDefault="000A2AC0" w:rsidP="00595665">
      <w:pPr>
        <w:ind w:firstLine="708"/>
        <w:jc w:val="both"/>
        <w:rPr>
          <w:rFonts w:ascii="Times New Roman" w:eastAsia="Times New Roman" w:hAnsi="Times New Roman" w:cs="Times New Roman"/>
          <w:b/>
          <w:sz w:val="28"/>
          <w:szCs w:val="28"/>
        </w:rPr>
      </w:pPr>
    </w:p>
    <w:p w14:paraId="242A9970" w14:textId="114D2F83" w:rsidR="000A2AC0" w:rsidRDefault="000A2AC0" w:rsidP="00595665">
      <w:pPr>
        <w:ind w:firstLine="708"/>
        <w:jc w:val="both"/>
        <w:rPr>
          <w:rFonts w:ascii="Times New Roman" w:eastAsia="Times New Roman" w:hAnsi="Times New Roman" w:cs="Times New Roman"/>
          <w:b/>
          <w:sz w:val="28"/>
          <w:szCs w:val="28"/>
        </w:rPr>
      </w:pPr>
    </w:p>
    <w:p w14:paraId="5924758D" w14:textId="66BE8E91" w:rsidR="000A2AC0" w:rsidRDefault="000A2AC0" w:rsidP="00595665">
      <w:pPr>
        <w:ind w:firstLine="708"/>
        <w:jc w:val="both"/>
        <w:rPr>
          <w:rFonts w:ascii="Times New Roman" w:eastAsia="Times New Roman" w:hAnsi="Times New Roman" w:cs="Times New Roman"/>
          <w:b/>
          <w:sz w:val="28"/>
          <w:szCs w:val="28"/>
        </w:rPr>
      </w:pPr>
    </w:p>
    <w:p w14:paraId="3770438B" w14:textId="68DBF06E" w:rsidR="000A2AC0" w:rsidRDefault="000A2AC0" w:rsidP="00595665">
      <w:pPr>
        <w:ind w:firstLine="708"/>
        <w:jc w:val="both"/>
        <w:rPr>
          <w:rFonts w:ascii="Times New Roman" w:eastAsia="Times New Roman" w:hAnsi="Times New Roman" w:cs="Times New Roman"/>
          <w:b/>
          <w:sz w:val="28"/>
          <w:szCs w:val="28"/>
        </w:rPr>
      </w:pPr>
    </w:p>
    <w:p w14:paraId="58A389FF" w14:textId="14F1D3E8" w:rsidR="000A2AC0" w:rsidRDefault="000A2AC0" w:rsidP="00595665">
      <w:pPr>
        <w:ind w:firstLine="708"/>
        <w:jc w:val="both"/>
        <w:rPr>
          <w:rFonts w:ascii="Times New Roman" w:eastAsia="Times New Roman" w:hAnsi="Times New Roman" w:cs="Times New Roman"/>
          <w:b/>
          <w:sz w:val="28"/>
          <w:szCs w:val="28"/>
        </w:rPr>
      </w:pPr>
    </w:p>
    <w:p w14:paraId="1C5B1DB6" w14:textId="6E8F8BF5" w:rsidR="000A2AC0" w:rsidRDefault="000A2AC0" w:rsidP="00595665">
      <w:pPr>
        <w:ind w:firstLine="708"/>
        <w:jc w:val="both"/>
        <w:rPr>
          <w:rFonts w:ascii="Times New Roman" w:eastAsia="Times New Roman" w:hAnsi="Times New Roman" w:cs="Times New Roman"/>
          <w:b/>
          <w:sz w:val="28"/>
          <w:szCs w:val="28"/>
        </w:rPr>
      </w:pPr>
    </w:p>
    <w:p w14:paraId="13F922BA" w14:textId="57B602A0" w:rsidR="000A2AC0" w:rsidRDefault="000A2AC0" w:rsidP="00595665">
      <w:pPr>
        <w:ind w:firstLine="708"/>
        <w:jc w:val="both"/>
        <w:rPr>
          <w:rFonts w:ascii="Times New Roman" w:eastAsia="Times New Roman" w:hAnsi="Times New Roman" w:cs="Times New Roman"/>
          <w:b/>
          <w:sz w:val="28"/>
          <w:szCs w:val="28"/>
        </w:rPr>
      </w:pPr>
    </w:p>
    <w:p w14:paraId="7C8F91C8" w14:textId="2AD8A7CF" w:rsidR="000A2AC0" w:rsidRDefault="000A2AC0" w:rsidP="00595665">
      <w:pPr>
        <w:ind w:firstLine="708"/>
        <w:jc w:val="both"/>
        <w:rPr>
          <w:rFonts w:ascii="Times New Roman" w:eastAsia="Times New Roman" w:hAnsi="Times New Roman" w:cs="Times New Roman"/>
          <w:b/>
          <w:sz w:val="28"/>
          <w:szCs w:val="28"/>
        </w:rPr>
      </w:pPr>
    </w:p>
    <w:p w14:paraId="54AA774E" w14:textId="2AAFD3A3" w:rsidR="000A2AC0" w:rsidRDefault="000A2AC0" w:rsidP="00595665">
      <w:pPr>
        <w:ind w:firstLine="708"/>
        <w:jc w:val="both"/>
        <w:rPr>
          <w:rFonts w:ascii="Times New Roman" w:eastAsia="Times New Roman" w:hAnsi="Times New Roman" w:cs="Times New Roman"/>
          <w:b/>
          <w:sz w:val="28"/>
          <w:szCs w:val="28"/>
        </w:rPr>
      </w:pPr>
    </w:p>
    <w:p w14:paraId="3656E80F" w14:textId="3F116B1B" w:rsidR="000A2AC0" w:rsidRDefault="000A2AC0" w:rsidP="00595665">
      <w:pPr>
        <w:ind w:firstLine="708"/>
        <w:jc w:val="both"/>
        <w:rPr>
          <w:rFonts w:ascii="Times New Roman" w:eastAsia="Times New Roman" w:hAnsi="Times New Roman" w:cs="Times New Roman"/>
          <w:b/>
          <w:sz w:val="28"/>
          <w:szCs w:val="28"/>
        </w:rPr>
      </w:pPr>
    </w:p>
    <w:p w14:paraId="1A46B49E" w14:textId="258BC1A7" w:rsidR="000A2AC0" w:rsidRDefault="000A2AC0" w:rsidP="00595665">
      <w:pPr>
        <w:ind w:firstLine="708"/>
        <w:jc w:val="both"/>
        <w:rPr>
          <w:rFonts w:ascii="Times New Roman" w:eastAsia="Times New Roman" w:hAnsi="Times New Roman" w:cs="Times New Roman"/>
          <w:b/>
          <w:sz w:val="28"/>
          <w:szCs w:val="28"/>
        </w:rPr>
      </w:pPr>
    </w:p>
    <w:p w14:paraId="7D90FC9B" w14:textId="3E37B773" w:rsidR="000A2AC0" w:rsidRDefault="000A2AC0" w:rsidP="00595665">
      <w:pPr>
        <w:ind w:firstLine="708"/>
        <w:jc w:val="both"/>
        <w:rPr>
          <w:rFonts w:ascii="Times New Roman" w:eastAsia="Times New Roman" w:hAnsi="Times New Roman" w:cs="Times New Roman"/>
          <w:b/>
          <w:sz w:val="28"/>
          <w:szCs w:val="28"/>
        </w:rPr>
      </w:pPr>
    </w:p>
    <w:p w14:paraId="7A859B67" w14:textId="72A7BC72" w:rsidR="000A2AC0" w:rsidRDefault="000A2AC0" w:rsidP="00595665">
      <w:pPr>
        <w:ind w:firstLine="708"/>
        <w:jc w:val="both"/>
        <w:rPr>
          <w:rFonts w:ascii="Times New Roman" w:eastAsia="Times New Roman" w:hAnsi="Times New Roman" w:cs="Times New Roman"/>
          <w:b/>
          <w:sz w:val="28"/>
          <w:szCs w:val="28"/>
        </w:rPr>
      </w:pPr>
    </w:p>
    <w:p w14:paraId="27F54F56" w14:textId="08F15BB4" w:rsidR="000A2AC0" w:rsidRDefault="000A2AC0" w:rsidP="00595665">
      <w:pPr>
        <w:ind w:firstLine="708"/>
        <w:jc w:val="both"/>
        <w:rPr>
          <w:rFonts w:ascii="Times New Roman" w:eastAsia="Times New Roman" w:hAnsi="Times New Roman" w:cs="Times New Roman"/>
          <w:b/>
          <w:sz w:val="28"/>
          <w:szCs w:val="28"/>
        </w:rPr>
      </w:pPr>
    </w:p>
    <w:p w14:paraId="2E57CA7B" w14:textId="78FF8C19" w:rsidR="000A2AC0" w:rsidRDefault="000A2AC0" w:rsidP="00595665">
      <w:pPr>
        <w:ind w:firstLine="708"/>
        <w:jc w:val="both"/>
        <w:rPr>
          <w:rFonts w:ascii="Times New Roman" w:eastAsia="Times New Roman" w:hAnsi="Times New Roman" w:cs="Times New Roman"/>
          <w:b/>
          <w:sz w:val="28"/>
          <w:szCs w:val="28"/>
        </w:rPr>
      </w:pPr>
    </w:p>
    <w:p w14:paraId="7EAE9CDB" w14:textId="0BC46E7B" w:rsidR="000A2AC0" w:rsidRDefault="000A2AC0" w:rsidP="00595665">
      <w:pPr>
        <w:ind w:firstLine="708"/>
        <w:jc w:val="both"/>
        <w:rPr>
          <w:rFonts w:ascii="Times New Roman" w:eastAsia="Times New Roman" w:hAnsi="Times New Roman" w:cs="Times New Roman"/>
          <w:b/>
          <w:sz w:val="28"/>
          <w:szCs w:val="28"/>
        </w:rPr>
      </w:pPr>
    </w:p>
    <w:p w14:paraId="09CF0DF9" w14:textId="6757C027" w:rsidR="000A2AC0" w:rsidRDefault="000A2AC0" w:rsidP="00595665">
      <w:pPr>
        <w:ind w:firstLine="708"/>
        <w:jc w:val="both"/>
        <w:rPr>
          <w:rFonts w:ascii="Times New Roman" w:eastAsia="Times New Roman" w:hAnsi="Times New Roman" w:cs="Times New Roman"/>
          <w:b/>
          <w:sz w:val="28"/>
          <w:szCs w:val="28"/>
        </w:rPr>
      </w:pPr>
    </w:p>
    <w:p w14:paraId="2C7388F0" w14:textId="675920D3" w:rsidR="000A2AC0" w:rsidRDefault="000A2AC0" w:rsidP="00595665">
      <w:pPr>
        <w:ind w:firstLine="708"/>
        <w:jc w:val="both"/>
        <w:rPr>
          <w:rFonts w:ascii="Times New Roman" w:eastAsia="Times New Roman" w:hAnsi="Times New Roman" w:cs="Times New Roman"/>
          <w:b/>
          <w:sz w:val="28"/>
          <w:szCs w:val="28"/>
        </w:rPr>
      </w:pPr>
    </w:p>
    <w:p w14:paraId="614D1CFC" w14:textId="665DE3AF" w:rsidR="000A2AC0" w:rsidRDefault="000A2AC0" w:rsidP="00595665">
      <w:pPr>
        <w:ind w:firstLine="708"/>
        <w:jc w:val="both"/>
        <w:rPr>
          <w:rFonts w:ascii="Times New Roman" w:eastAsia="Times New Roman" w:hAnsi="Times New Roman" w:cs="Times New Roman"/>
          <w:b/>
          <w:sz w:val="28"/>
          <w:szCs w:val="28"/>
        </w:rPr>
      </w:pPr>
    </w:p>
    <w:p w14:paraId="3AF49F3E" w14:textId="558DF23A" w:rsidR="000A2AC0" w:rsidRDefault="000A2AC0" w:rsidP="00595665">
      <w:pPr>
        <w:ind w:firstLine="708"/>
        <w:jc w:val="both"/>
        <w:rPr>
          <w:rFonts w:ascii="Times New Roman" w:eastAsia="Times New Roman" w:hAnsi="Times New Roman" w:cs="Times New Roman"/>
          <w:b/>
          <w:sz w:val="28"/>
          <w:szCs w:val="28"/>
        </w:rPr>
      </w:pPr>
    </w:p>
    <w:p w14:paraId="419279B4" w14:textId="77777777" w:rsidR="000A2AC0" w:rsidRDefault="000A2AC0" w:rsidP="00595665">
      <w:pPr>
        <w:ind w:firstLine="708"/>
        <w:jc w:val="both"/>
        <w:rPr>
          <w:rFonts w:ascii="Times New Roman" w:eastAsia="Times New Roman" w:hAnsi="Times New Roman" w:cs="Times New Roman"/>
          <w:b/>
          <w:sz w:val="28"/>
          <w:szCs w:val="28"/>
        </w:rPr>
      </w:pPr>
    </w:p>
    <w:p w14:paraId="665456FB" w14:textId="77777777" w:rsidR="006E6D25" w:rsidRDefault="00DA5AD2" w:rsidP="00595665">
      <w:pPr>
        <w:jc w:val="center"/>
        <w:rPr>
          <w:rFonts w:ascii="Times New Roman" w:eastAsia="Times New Roman" w:hAnsi="Times New Roman" w:cs="Times New Roman"/>
          <w:b/>
          <w:sz w:val="32"/>
          <w:szCs w:val="28"/>
        </w:rPr>
      </w:pPr>
      <w:r w:rsidRPr="006E6D25">
        <w:rPr>
          <w:rFonts w:ascii="Times New Roman" w:eastAsia="Times New Roman" w:hAnsi="Times New Roman" w:cs="Times New Roman"/>
          <w:b/>
          <w:sz w:val="32"/>
          <w:szCs w:val="28"/>
          <w:lang w:val="ru-RU"/>
        </w:rPr>
        <w:lastRenderedPageBreak/>
        <w:t xml:space="preserve">ГЛАВА </w:t>
      </w:r>
      <w:r w:rsidR="0092573A" w:rsidRPr="006E6D25">
        <w:rPr>
          <w:rFonts w:ascii="Times New Roman" w:eastAsia="Times New Roman" w:hAnsi="Times New Roman" w:cs="Times New Roman"/>
          <w:b/>
          <w:sz w:val="32"/>
          <w:szCs w:val="28"/>
        </w:rPr>
        <w:t>3</w:t>
      </w:r>
    </w:p>
    <w:p w14:paraId="4C99D398" w14:textId="77777777" w:rsidR="0092573A" w:rsidRPr="006E6D25" w:rsidRDefault="0092573A" w:rsidP="00595665">
      <w:pPr>
        <w:jc w:val="center"/>
        <w:rPr>
          <w:rFonts w:ascii="Times New Roman" w:eastAsia="Times New Roman" w:hAnsi="Times New Roman" w:cs="Times New Roman"/>
          <w:b/>
          <w:sz w:val="32"/>
          <w:szCs w:val="28"/>
        </w:rPr>
      </w:pPr>
      <w:r w:rsidRPr="006E6D25">
        <w:rPr>
          <w:rFonts w:ascii="Times New Roman" w:eastAsia="Times New Roman" w:hAnsi="Times New Roman" w:cs="Times New Roman"/>
          <w:b/>
          <w:sz w:val="32"/>
          <w:szCs w:val="28"/>
        </w:rPr>
        <w:t>РАСПОЗНАВАНИЕ ЭМОЦИЙ</w:t>
      </w:r>
    </w:p>
    <w:p w14:paraId="44574416" w14:textId="77777777" w:rsidR="0092573A" w:rsidRPr="00D739E2" w:rsidRDefault="0092573A" w:rsidP="00595665">
      <w:pPr>
        <w:ind w:firstLine="720"/>
        <w:jc w:val="both"/>
        <w:rPr>
          <w:rFonts w:ascii="Times New Roman" w:eastAsia="Times New Roman" w:hAnsi="Times New Roman" w:cs="Times New Roman"/>
          <w:sz w:val="32"/>
          <w:szCs w:val="28"/>
        </w:rPr>
      </w:pPr>
    </w:p>
    <w:p w14:paraId="62DBDFF9"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Описание моделей</w:t>
      </w:r>
    </w:p>
    <w:p w14:paraId="282C4773" w14:textId="77777777" w:rsidR="0092573A" w:rsidRDefault="0092573A" w:rsidP="00595665">
      <w:pPr>
        <w:jc w:val="both"/>
        <w:rPr>
          <w:rFonts w:ascii="Times New Roman" w:eastAsia="Times New Roman" w:hAnsi="Times New Roman" w:cs="Times New Roman"/>
          <w:i/>
          <w:sz w:val="28"/>
          <w:szCs w:val="28"/>
        </w:rPr>
      </w:pPr>
    </w:p>
    <w:p w14:paraId="45BDC125" w14:textId="78EE5FDD" w:rsidR="005F1299" w:rsidRDefault="005F1299" w:rsidP="00595665">
      <w:pPr>
        <w:jc w:val="both"/>
        <w:rPr>
          <w:rFonts w:ascii="Times New Roman" w:eastAsia="Times New Roman" w:hAnsi="Times New Roman" w:cs="Times New Roman"/>
          <w:i/>
          <w:sz w:val="28"/>
          <w:szCs w:val="28"/>
          <w:lang w:val="ru-RU"/>
        </w:rPr>
      </w:pPr>
      <w:r>
        <w:rPr>
          <w:rFonts w:ascii="Times New Roman" w:eastAsia="Times New Roman" w:hAnsi="Times New Roman" w:cs="Times New Roman"/>
          <w:i/>
          <w:sz w:val="28"/>
          <w:szCs w:val="28"/>
        </w:rPr>
        <w:tab/>
      </w:r>
      <w:r>
        <w:rPr>
          <w:rFonts w:ascii="Times New Roman" w:eastAsia="Times New Roman" w:hAnsi="Times New Roman" w:cs="Times New Roman"/>
          <w:sz w:val="28"/>
          <w:szCs w:val="28"/>
          <w:lang w:val="ru-RU"/>
        </w:rPr>
        <w:t xml:space="preserve">Рассмотрим архитектуры </w:t>
      </w:r>
      <w:proofErr w:type="spellStart"/>
      <w:r w:rsidRPr="00E81962">
        <w:rPr>
          <w:rFonts w:ascii="Times New Roman" w:eastAsia="Times New Roman" w:hAnsi="Times New Roman" w:cs="Times New Roman"/>
          <w:b/>
          <w:i/>
          <w:sz w:val="28"/>
          <w:szCs w:val="28"/>
        </w:rPr>
        <w:t>EfficientNet</w:t>
      </w:r>
      <w:proofErr w:type="spellEnd"/>
      <w:r w:rsidRPr="005F129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sz w:val="28"/>
          <w:szCs w:val="28"/>
          <w:lang w:val="ru-RU"/>
        </w:rPr>
        <w:t xml:space="preserve">и </w:t>
      </w:r>
      <w:proofErr w:type="spellStart"/>
      <w:r w:rsidRPr="00E81962">
        <w:rPr>
          <w:rFonts w:ascii="Times New Roman" w:eastAsia="Times New Roman" w:hAnsi="Times New Roman" w:cs="Times New Roman"/>
          <w:b/>
          <w:i/>
          <w:sz w:val="28"/>
          <w:szCs w:val="28"/>
        </w:rPr>
        <w:t>ResNet</w:t>
      </w:r>
      <w:proofErr w:type="spellEnd"/>
      <w:r w:rsidRPr="005F1299">
        <w:rPr>
          <w:rFonts w:ascii="Times New Roman" w:eastAsia="Times New Roman" w:hAnsi="Times New Roman" w:cs="Times New Roman"/>
          <w:i/>
          <w:sz w:val="28"/>
          <w:szCs w:val="28"/>
          <w:lang w:val="ru-RU"/>
        </w:rPr>
        <w:t>.</w:t>
      </w:r>
    </w:p>
    <w:p w14:paraId="6BE0A455" w14:textId="240D453F" w:rsidR="00904BC5" w:rsidRDefault="00904BC5" w:rsidP="00595665">
      <w:pPr>
        <w:jc w:val="both"/>
        <w:rPr>
          <w:rFonts w:ascii="Times New Roman" w:eastAsia="Times New Roman" w:hAnsi="Times New Roman" w:cs="Times New Roman"/>
          <w:sz w:val="28"/>
          <w:szCs w:val="28"/>
          <w:lang w:val="ru-RU"/>
        </w:rPr>
      </w:pPr>
    </w:p>
    <w:p w14:paraId="2C2638D0" w14:textId="4E04FD99" w:rsidR="00904BC5" w:rsidRDefault="00904BC5" w:rsidP="00904BC5">
      <w:pPr>
        <w:ind w:firstLine="708"/>
        <w:jc w:val="both"/>
        <w:rPr>
          <w:rFonts w:ascii="Times New Roman" w:eastAsia="Times New Roman" w:hAnsi="Times New Roman" w:cs="Times New Roman"/>
          <w:b/>
          <w:sz w:val="28"/>
          <w:szCs w:val="28"/>
          <w:lang w:val="ru-RU"/>
        </w:rPr>
      </w:pPr>
      <w:r w:rsidRPr="00904BC5">
        <w:rPr>
          <w:rFonts w:ascii="Times New Roman" w:eastAsia="Times New Roman" w:hAnsi="Times New Roman" w:cs="Times New Roman"/>
          <w:b/>
          <w:sz w:val="28"/>
          <w:szCs w:val="28"/>
          <w:lang w:val="ru-RU"/>
        </w:rPr>
        <w:t xml:space="preserve">3.1.1 Модель </w:t>
      </w:r>
      <w:proofErr w:type="spellStart"/>
      <w:r w:rsidRPr="002F5D92">
        <w:rPr>
          <w:rFonts w:ascii="Times New Roman" w:eastAsia="Times New Roman" w:hAnsi="Times New Roman" w:cs="Times New Roman"/>
          <w:b/>
          <w:i/>
          <w:sz w:val="28"/>
          <w:szCs w:val="28"/>
          <w:lang w:val="ru-RU"/>
        </w:rPr>
        <w:t>EfficientNet</w:t>
      </w:r>
      <w:proofErr w:type="spellEnd"/>
    </w:p>
    <w:p w14:paraId="3081ADE0" w14:textId="77777777" w:rsidR="00904BC5" w:rsidRPr="00904BC5" w:rsidRDefault="00904BC5" w:rsidP="00904BC5">
      <w:pPr>
        <w:ind w:firstLine="708"/>
        <w:jc w:val="both"/>
        <w:rPr>
          <w:rFonts w:ascii="Times New Roman" w:eastAsia="Times New Roman" w:hAnsi="Times New Roman" w:cs="Times New Roman"/>
          <w:b/>
          <w:sz w:val="28"/>
          <w:szCs w:val="28"/>
          <w:lang w:val="ru-RU"/>
        </w:rPr>
      </w:pPr>
    </w:p>
    <w:p w14:paraId="1BA79564" w14:textId="059DC101" w:rsidR="0092573A" w:rsidRDefault="0092573A" w:rsidP="00595665">
      <w:pPr>
        <w:ind w:firstLine="720"/>
        <w:jc w:val="both"/>
        <w:rPr>
          <w:rFonts w:ascii="Times New Roman" w:eastAsia="Times New Roman" w:hAnsi="Times New Roman" w:cs="Times New Roman"/>
          <w:sz w:val="28"/>
          <w:szCs w:val="28"/>
        </w:rPr>
      </w:pPr>
      <w:proofErr w:type="spellStart"/>
      <w:r w:rsidRPr="00E81962">
        <w:rPr>
          <w:rFonts w:ascii="Times New Roman" w:eastAsia="Times New Roman" w:hAnsi="Times New Roman" w:cs="Times New Roman"/>
          <w:b/>
          <w:i/>
          <w:sz w:val="28"/>
          <w:szCs w:val="28"/>
        </w:rPr>
        <w:t>EfficientNet</w:t>
      </w:r>
      <w:proofErr w:type="spellEnd"/>
      <w:r>
        <w:rPr>
          <w:rFonts w:ascii="Times New Roman" w:eastAsia="Times New Roman" w:hAnsi="Times New Roman" w:cs="Times New Roman"/>
          <w:b/>
          <w:sz w:val="28"/>
          <w:szCs w:val="28"/>
        </w:rPr>
        <w:t xml:space="preserve"> </w:t>
      </w:r>
      <w:proofErr w:type="spellStart"/>
      <w:r w:rsidRPr="00E81962">
        <w:rPr>
          <w:rFonts w:ascii="Times New Roman" w:eastAsia="Times New Roman" w:hAnsi="Times New Roman" w:cs="Times New Roman"/>
          <w:b/>
          <w:i/>
          <w:sz w:val="28"/>
          <w:szCs w:val="28"/>
        </w:rPr>
        <w:t>Architecture</w:t>
      </w:r>
      <w:proofErr w:type="spellEnd"/>
      <w:r w:rsidR="000928BA">
        <w:rPr>
          <w:rFonts w:ascii="Times New Roman" w:eastAsia="Times New Roman" w:hAnsi="Times New Roman" w:cs="Times New Roman"/>
          <w:sz w:val="28"/>
          <w:szCs w:val="28"/>
          <w:lang w:val="ru-RU"/>
        </w:rPr>
        <w:t xml:space="preserve"> – </w:t>
      </w:r>
      <w:r w:rsidR="000928BA">
        <w:rPr>
          <w:rFonts w:ascii="Times New Roman" w:eastAsia="Times New Roman" w:hAnsi="Times New Roman" w:cs="Times New Roman"/>
          <w:sz w:val="28"/>
          <w:szCs w:val="28"/>
        </w:rPr>
        <w:t>класс новых моделей, который получился из изучения масштабирования (</w:t>
      </w:r>
      <w:proofErr w:type="spellStart"/>
      <w:r w:rsidR="000928BA">
        <w:rPr>
          <w:rFonts w:ascii="Times New Roman" w:eastAsia="Times New Roman" w:hAnsi="Times New Roman" w:cs="Times New Roman"/>
          <w:sz w:val="28"/>
          <w:szCs w:val="28"/>
        </w:rPr>
        <w:t>скейлинг</w:t>
      </w:r>
      <w:proofErr w:type="spellEnd"/>
      <w:r w:rsidR="000928BA">
        <w:rPr>
          <w:rFonts w:ascii="Times New Roman" w:eastAsia="Times New Roman" w:hAnsi="Times New Roman" w:cs="Times New Roman"/>
          <w:sz w:val="28"/>
          <w:szCs w:val="28"/>
        </w:rPr>
        <w:t xml:space="preserve">, </w:t>
      </w:r>
      <w:proofErr w:type="spellStart"/>
      <w:r w:rsidR="000928BA" w:rsidRPr="00E81962">
        <w:rPr>
          <w:rFonts w:ascii="Times New Roman" w:eastAsia="Times New Roman" w:hAnsi="Times New Roman" w:cs="Times New Roman"/>
          <w:i/>
          <w:sz w:val="28"/>
          <w:szCs w:val="28"/>
        </w:rPr>
        <w:t>scaling</w:t>
      </w:r>
      <w:proofErr w:type="spellEnd"/>
      <w:r w:rsidR="000928BA">
        <w:rPr>
          <w:rFonts w:ascii="Times New Roman" w:eastAsia="Times New Roman" w:hAnsi="Times New Roman" w:cs="Times New Roman"/>
          <w:sz w:val="28"/>
          <w:szCs w:val="28"/>
        </w:rPr>
        <w:t xml:space="preserve">) моделей и балансирования между собой глубины и ширины (количества каналов) сети, а также разрешения изображений в сети. Разработчики нового класса моделей предложили новый метод </w:t>
      </w:r>
      <w:proofErr w:type="spellStart"/>
      <w:r w:rsidR="000928BA">
        <w:rPr>
          <w:rFonts w:ascii="Times New Roman" w:eastAsia="Times New Roman" w:hAnsi="Times New Roman" w:cs="Times New Roman"/>
          <w:sz w:val="28"/>
          <w:szCs w:val="28"/>
        </w:rPr>
        <w:t>скейлинга</w:t>
      </w:r>
      <w:proofErr w:type="spellEnd"/>
      <w:r w:rsidR="000928BA">
        <w:rPr>
          <w:rFonts w:ascii="Times New Roman" w:eastAsia="Times New Roman" w:hAnsi="Times New Roman" w:cs="Times New Roman"/>
          <w:sz w:val="28"/>
          <w:szCs w:val="28"/>
        </w:rPr>
        <w:t>, который равномерно масштабирует глубину/ширину</w:t>
      </w:r>
      <w:r w:rsidR="006E6D25">
        <w:rPr>
          <w:rFonts w:ascii="Times New Roman" w:eastAsia="Times New Roman" w:hAnsi="Times New Roman" w:cs="Times New Roman"/>
          <w:sz w:val="28"/>
          <w:szCs w:val="28"/>
          <w:lang w:val="ru-RU"/>
        </w:rPr>
        <w:t xml:space="preserve"> </w:t>
      </w:r>
      <w:r w:rsidR="000928BA">
        <w:rPr>
          <w:rFonts w:ascii="Times New Roman" w:eastAsia="Times New Roman" w:hAnsi="Times New Roman" w:cs="Times New Roman"/>
          <w:sz w:val="28"/>
          <w:szCs w:val="28"/>
        </w:rPr>
        <w:t>/</w:t>
      </w:r>
      <w:r w:rsidR="00E81962">
        <w:rPr>
          <w:rFonts w:ascii="Times New Roman" w:eastAsia="Times New Roman" w:hAnsi="Times New Roman" w:cs="Times New Roman"/>
          <w:sz w:val="28"/>
          <w:szCs w:val="28"/>
          <w:lang w:val="ru-RU"/>
        </w:rPr>
        <w:t xml:space="preserve"> </w:t>
      </w:r>
      <w:r w:rsidR="000928BA">
        <w:rPr>
          <w:rFonts w:ascii="Times New Roman" w:eastAsia="Times New Roman" w:hAnsi="Times New Roman" w:cs="Times New Roman"/>
          <w:sz w:val="28"/>
          <w:szCs w:val="28"/>
        </w:rPr>
        <w:t>разрешение</w:t>
      </w:r>
      <w:r w:rsidR="006E6D25">
        <w:rPr>
          <w:rFonts w:ascii="Times New Roman" w:eastAsia="Times New Roman" w:hAnsi="Times New Roman" w:cs="Times New Roman"/>
          <w:sz w:val="28"/>
          <w:szCs w:val="28"/>
          <w:lang w:val="ru-RU"/>
        </w:rPr>
        <w:t xml:space="preserve"> </w:t>
      </w:r>
      <w:r w:rsidR="000928BA">
        <w:rPr>
          <w:rFonts w:ascii="Times New Roman" w:eastAsia="Times New Roman" w:hAnsi="Times New Roman" w:cs="Times New Roman"/>
          <w:sz w:val="28"/>
          <w:szCs w:val="28"/>
        </w:rPr>
        <w:t>сети. На рисунке 3.1 показана</w:t>
      </w:r>
      <w:r w:rsidR="006E6D25">
        <w:rPr>
          <w:rFonts w:ascii="Times New Roman" w:eastAsia="Times New Roman" w:hAnsi="Times New Roman" w:cs="Times New Roman"/>
          <w:sz w:val="28"/>
          <w:szCs w:val="28"/>
          <w:lang w:val="ru-RU"/>
        </w:rPr>
        <w:t xml:space="preserve"> </w:t>
      </w:r>
      <w:r w:rsidR="000928BA">
        <w:rPr>
          <w:rFonts w:ascii="Times New Roman" w:eastAsia="Times New Roman" w:hAnsi="Times New Roman" w:cs="Times New Roman"/>
          <w:sz w:val="28"/>
          <w:szCs w:val="28"/>
        </w:rPr>
        <w:t xml:space="preserve">эффективность </w:t>
      </w:r>
      <w:proofErr w:type="spellStart"/>
      <w:r w:rsidR="000928BA" w:rsidRPr="00E81962">
        <w:rPr>
          <w:rFonts w:ascii="Times New Roman" w:eastAsia="Times New Roman" w:hAnsi="Times New Roman" w:cs="Times New Roman"/>
          <w:i/>
          <w:sz w:val="28"/>
          <w:szCs w:val="28"/>
        </w:rPr>
        <w:t>EfficientNet</w:t>
      </w:r>
      <w:proofErr w:type="spellEnd"/>
      <w:r w:rsidR="000928BA">
        <w:rPr>
          <w:rFonts w:ascii="Times New Roman" w:eastAsia="Times New Roman" w:hAnsi="Times New Roman" w:cs="Times New Roman"/>
          <w:sz w:val="28"/>
          <w:szCs w:val="28"/>
        </w:rPr>
        <w:t xml:space="preserve"> над различными архитектурами, например,</w:t>
      </w:r>
      <w:r w:rsidR="000928BA">
        <w:rPr>
          <w:rFonts w:ascii="Times New Roman" w:eastAsia="Times New Roman" w:hAnsi="Times New Roman" w:cs="Times New Roman"/>
          <w:b/>
          <w:sz w:val="28"/>
          <w:szCs w:val="28"/>
        </w:rPr>
        <w:t xml:space="preserve"> </w:t>
      </w:r>
      <w:proofErr w:type="spellStart"/>
      <w:r w:rsidR="000928BA" w:rsidRPr="00E81962">
        <w:rPr>
          <w:rFonts w:ascii="Times New Roman" w:eastAsia="Times New Roman" w:hAnsi="Times New Roman" w:cs="Times New Roman"/>
          <w:i/>
          <w:sz w:val="28"/>
          <w:szCs w:val="28"/>
        </w:rPr>
        <w:t>MobileNet</w:t>
      </w:r>
      <w:proofErr w:type="spellEnd"/>
      <w:r w:rsidR="000928BA">
        <w:rPr>
          <w:rFonts w:ascii="Times New Roman" w:eastAsia="Times New Roman" w:hAnsi="Times New Roman" w:cs="Times New Roman"/>
          <w:sz w:val="28"/>
          <w:szCs w:val="28"/>
        </w:rPr>
        <w:t xml:space="preserve"> и </w:t>
      </w:r>
      <w:proofErr w:type="spellStart"/>
      <w:r w:rsidR="000928BA" w:rsidRPr="00E81962">
        <w:rPr>
          <w:rFonts w:ascii="Times New Roman" w:eastAsia="Times New Roman" w:hAnsi="Times New Roman" w:cs="Times New Roman"/>
          <w:i/>
          <w:sz w:val="28"/>
          <w:szCs w:val="28"/>
        </w:rPr>
        <w:t>ResNet</w:t>
      </w:r>
      <w:proofErr w:type="spellEnd"/>
      <w:r w:rsidR="000A2AC0">
        <w:rPr>
          <w:rFonts w:ascii="Times New Roman" w:eastAsia="Times New Roman" w:hAnsi="Times New Roman" w:cs="Times New Roman"/>
          <w:i/>
          <w:sz w:val="28"/>
          <w:szCs w:val="28"/>
          <w:lang w:val="ru-RU"/>
        </w:rPr>
        <w:t xml:space="preserve"> </w:t>
      </w:r>
      <w:r w:rsidR="000A2AC0" w:rsidRPr="000A2AC0">
        <w:rPr>
          <w:rFonts w:ascii="Times New Roman" w:eastAsia="Times New Roman" w:hAnsi="Times New Roman" w:cs="Times New Roman"/>
          <w:sz w:val="28"/>
          <w:szCs w:val="28"/>
          <w:lang w:val="ru-RU"/>
        </w:rPr>
        <w:t>[30]</w:t>
      </w:r>
      <w:r w:rsidR="000928BA">
        <w:rPr>
          <w:rFonts w:ascii="Times New Roman" w:eastAsia="Times New Roman" w:hAnsi="Times New Roman" w:cs="Times New Roman"/>
          <w:sz w:val="28"/>
          <w:szCs w:val="28"/>
        </w:rPr>
        <w:t>.</w:t>
      </w:r>
    </w:p>
    <w:p w14:paraId="071AD4DB" w14:textId="77777777" w:rsidR="0092573A" w:rsidRDefault="0092573A" w:rsidP="00595665">
      <w:pPr>
        <w:ind w:firstLine="720"/>
        <w:jc w:val="both"/>
        <w:rPr>
          <w:rFonts w:ascii="Times New Roman" w:eastAsia="Times New Roman" w:hAnsi="Times New Roman" w:cs="Times New Roman"/>
          <w:sz w:val="28"/>
          <w:szCs w:val="28"/>
        </w:rPr>
      </w:pPr>
    </w:p>
    <w:p w14:paraId="2B647987" w14:textId="77777777" w:rsidR="0092573A" w:rsidRDefault="0092573A" w:rsidP="00595665">
      <w:pPr>
        <w:jc w:val="center"/>
      </w:pPr>
      <w:r w:rsidRPr="00DA5AD2">
        <w:rPr>
          <w:noProof/>
        </w:rPr>
        <w:drawing>
          <wp:inline distT="114300" distB="114300" distL="114300" distR="114300" wp14:anchorId="30714C06" wp14:editId="057E41B9">
            <wp:extent cx="5734050" cy="4151942"/>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t="2917"/>
                    <a:stretch>
                      <a:fillRect/>
                    </a:stretch>
                  </pic:blipFill>
                  <pic:spPr>
                    <a:xfrm>
                      <a:off x="0" y="0"/>
                      <a:ext cx="5734050" cy="4151942"/>
                    </a:xfrm>
                    <a:prstGeom prst="rect">
                      <a:avLst/>
                    </a:prstGeom>
                    <a:ln/>
                  </pic:spPr>
                </pic:pic>
              </a:graphicData>
            </a:graphic>
          </wp:inline>
        </w:drawing>
      </w:r>
    </w:p>
    <w:p w14:paraId="4896EAB6" w14:textId="77777777" w:rsidR="0092573A" w:rsidRDefault="0092573A" w:rsidP="00595665">
      <w:pPr>
        <w:jc w:val="center"/>
        <w:rPr>
          <w:rFonts w:ascii="Times New Roman" w:eastAsia="Times New Roman" w:hAnsi="Times New Roman" w:cs="Times New Roman"/>
          <w:sz w:val="28"/>
          <w:szCs w:val="28"/>
        </w:rPr>
      </w:pPr>
    </w:p>
    <w:p w14:paraId="60B72A92" w14:textId="5A4EAAF4" w:rsidR="0092573A" w:rsidRPr="000A2AC0" w:rsidRDefault="0092573A" w:rsidP="00595665">
      <w:pPr>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 xml:space="preserve">Рисунок 3.1 – Эффективность класса моделей </w:t>
      </w:r>
      <w:proofErr w:type="spellStart"/>
      <w:r w:rsidRPr="00E81962">
        <w:rPr>
          <w:rFonts w:ascii="Times New Roman" w:eastAsia="Times New Roman" w:hAnsi="Times New Roman" w:cs="Times New Roman"/>
          <w:b/>
          <w:i/>
          <w:sz w:val="24"/>
          <w:szCs w:val="28"/>
        </w:rPr>
        <w:t>EfficientNet</w:t>
      </w:r>
      <w:proofErr w:type="spellEnd"/>
      <w:r w:rsidR="000A2AC0" w:rsidRPr="000A2AC0">
        <w:rPr>
          <w:rFonts w:ascii="Times New Roman" w:eastAsia="Times New Roman" w:hAnsi="Times New Roman" w:cs="Times New Roman"/>
          <w:b/>
          <w:sz w:val="24"/>
          <w:szCs w:val="28"/>
          <w:lang w:val="ru-RU"/>
        </w:rPr>
        <w:t xml:space="preserve"> [30]</w:t>
      </w:r>
    </w:p>
    <w:p w14:paraId="6DE916CD" w14:textId="77777777" w:rsidR="0092573A" w:rsidRDefault="0092573A" w:rsidP="00595665">
      <w:pPr>
        <w:ind w:firstLine="720"/>
        <w:jc w:val="both"/>
        <w:rPr>
          <w:rFonts w:ascii="Times New Roman" w:eastAsia="Times New Roman" w:hAnsi="Times New Roman" w:cs="Times New Roman"/>
          <w:sz w:val="28"/>
          <w:szCs w:val="28"/>
        </w:rPr>
      </w:pPr>
    </w:p>
    <w:p w14:paraId="221CA8AA" w14:textId="77777777" w:rsidR="000928BA" w:rsidRDefault="000928B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архитектуре используется </w:t>
      </w:r>
      <w:proofErr w:type="spellStart"/>
      <w:r w:rsidRPr="00E81962">
        <w:rPr>
          <w:rFonts w:ascii="Times New Roman" w:eastAsia="Times New Roman" w:hAnsi="Times New Roman" w:cs="Times New Roman"/>
          <w:i/>
          <w:sz w:val="28"/>
          <w:szCs w:val="28"/>
        </w:rPr>
        <w:t>Neural</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Architecture</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Search</w:t>
      </w:r>
      <w:proofErr w:type="spellEnd"/>
      <w:r>
        <w:rPr>
          <w:rFonts w:ascii="Times New Roman" w:eastAsia="Times New Roman" w:hAnsi="Times New Roman" w:cs="Times New Roman"/>
          <w:sz w:val="28"/>
          <w:szCs w:val="28"/>
        </w:rPr>
        <w:t xml:space="preserve"> для создания новой нейронной сети. Проведя операцию </w:t>
      </w:r>
      <w:proofErr w:type="spellStart"/>
      <w:r>
        <w:rPr>
          <w:rFonts w:ascii="Times New Roman" w:eastAsia="Times New Roman" w:hAnsi="Times New Roman" w:cs="Times New Roman"/>
          <w:sz w:val="28"/>
          <w:szCs w:val="28"/>
        </w:rPr>
        <w:t>скейлинга</w:t>
      </w:r>
      <w:proofErr w:type="spellEnd"/>
      <w:r>
        <w:rPr>
          <w:rFonts w:ascii="Times New Roman" w:eastAsia="Times New Roman" w:hAnsi="Times New Roman" w:cs="Times New Roman"/>
          <w:sz w:val="28"/>
          <w:szCs w:val="28"/>
        </w:rPr>
        <w:t xml:space="preserve"> получается новый класс моделей – </w:t>
      </w:r>
      <w:proofErr w:type="spellStart"/>
      <w:r w:rsidRPr="00E81962">
        <w:rPr>
          <w:rFonts w:ascii="Times New Roman" w:eastAsia="Times New Roman" w:hAnsi="Times New Roman" w:cs="Times New Roman"/>
          <w:i/>
          <w:sz w:val="28"/>
          <w:szCs w:val="28"/>
        </w:rPr>
        <w:t>EfficientNets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Скейлинг</w:t>
      </w:r>
      <w:proofErr w:type="spellEnd"/>
      <w:r>
        <w:rPr>
          <w:rFonts w:ascii="Times New Roman" w:eastAsia="Times New Roman" w:hAnsi="Times New Roman" w:cs="Times New Roman"/>
          <w:sz w:val="28"/>
          <w:szCs w:val="28"/>
        </w:rPr>
        <w:t xml:space="preserve"> или масштабирование – это операция при которой фиксируются производимые внутри модели операции и меняются лишь глубина (количество повторений одних и тех же модулей) </w:t>
      </w:r>
      <w:r w:rsidRPr="00E81962">
        <w:rPr>
          <w:rFonts w:ascii="Times New Roman" w:eastAsia="Times New Roman" w:hAnsi="Times New Roman" w:cs="Times New Roman"/>
          <w:i/>
          <w:sz w:val="28"/>
          <w:szCs w:val="28"/>
        </w:rPr>
        <w:t>d</w:t>
      </w:r>
      <w:r>
        <w:rPr>
          <w:rFonts w:ascii="Times New Roman" w:eastAsia="Times New Roman" w:hAnsi="Times New Roman" w:cs="Times New Roman"/>
          <w:sz w:val="28"/>
          <w:szCs w:val="28"/>
        </w:rPr>
        <w:t xml:space="preserve">, ширина (количество каналов в свёртках) </w:t>
      </w:r>
      <w:r w:rsidRPr="00E81962">
        <w:rPr>
          <w:rFonts w:ascii="Times New Roman" w:eastAsia="Times New Roman" w:hAnsi="Times New Roman" w:cs="Times New Roman"/>
          <w:i/>
          <w:sz w:val="28"/>
          <w:szCs w:val="28"/>
        </w:rPr>
        <w:t>w</w:t>
      </w:r>
      <w:r>
        <w:rPr>
          <w:rFonts w:ascii="Times New Roman" w:eastAsia="Times New Roman" w:hAnsi="Times New Roman" w:cs="Times New Roman"/>
          <w:sz w:val="28"/>
          <w:szCs w:val="28"/>
        </w:rPr>
        <w:t xml:space="preserve"> и разрешение </w:t>
      </w:r>
      <w:r w:rsidRPr="00E81962">
        <w:rPr>
          <w:rFonts w:ascii="Times New Roman" w:eastAsia="Times New Roman" w:hAnsi="Times New Roman" w:cs="Times New Roman"/>
          <w:i/>
          <w:sz w:val="28"/>
          <w:szCs w:val="28"/>
        </w:rPr>
        <w:t>r</w:t>
      </w:r>
      <w:r>
        <w:rPr>
          <w:rFonts w:ascii="Times New Roman" w:eastAsia="Times New Roman" w:hAnsi="Times New Roman" w:cs="Times New Roman"/>
          <w:sz w:val="28"/>
          <w:szCs w:val="28"/>
        </w:rPr>
        <w:t>. Они лучше и намного экономичнее нейронных сетей</w:t>
      </w:r>
      <w:r w:rsidR="00E8196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указанных на рисунке 3.1. На </w:t>
      </w:r>
      <w:proofErr w:type="spellStart"/>
      <w:r>
        <w:rPr>
          <w:rFonts w:ascii="Times New Roman" w:eastAsia="Times New Roman" w:hAnsi="Times New Roman" w:cs="Times New Roman"/>
          <w:sz w:val="28"/>
          <w:szCs w:val="28"/>
        </w:rPr>
        <w:t>датасете</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ImageNet</w:t>
      </w:r>
      <w:proofErr w:type="spellEnd"/>
      <w:r>
        <w:rPr>
          <w:rFonts w:ascii="Times New Roman" w:eastAsia="Times New Roman" w:hAnsi="Times New Roman" w:cs="Times New Roman"/>
          <w:sz w:val="28"/>
          <w:szCs w:val="28"/>
        </w:rPr>
        <w:t xml:space="preserve"> </w:t>
      </w:r>
      <w:r w:rsidRPr="00E81962">
        <w:rPr>
          <w:rFonts w:ascii="Times New Roman" w:eastAsia="Times New Roman" w:hAnsi="Times New Roman" w:cs="Times New Roman"/>
          <w:i/>
          <w:sz w:val="28"/>
          <w:szCs w:val="28"/>
        </w:rPr>
        <w:t>EfficientNet-B</w:t>
      </w:r>
      <w:r w:rsidRPr="005149EC">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достигает </w:t>
      </w:r>
      <w:proofErr w:type="spellStart"/>
      <w:r w:rsidRPr="00E81962">
        <w:rPr>
          <w:rFonts w:ascii="Times New Roman" w:eastAsia="Times New Roman" w:hAnsi="Times New Roman" w:cs="Times New Roman"/>
          <w:i/>
          <w:sz w:val="28"/>
          <w:szCs w:val="28"/>
        </w:rPr>
        <w:t>state-of-the-art</w:t>
      </w:r>
      <w:proofErr w:type="spellEnd"/>
      <w:r>
        <w:rPr>
          <w:rFonts w:ascii="Times New Roman" w:eastAsia="Times New Roman" w:hAnsi="Times New Roman" w:cs="Times New Roman"/>
          <w:sz w:val="28"/>
          <w:szCs w:val="28"/>
        </w:rPr>
        <w:t xml:space="preserve"> 84.4% </w:t>
      </w:r>
      <w:r w:rsidRPr="00E81962">
        <w:rPr>
          <w:rFonts w:ascii="Times New Roman" w:eastAsia="Times New Roman" w:hAnsi="Times New Roman" w:cs="Times New Roman"/>
          <w:i/>
          <w:sz w:val="28"/>
          <w:szCs w:val="28"/>
        </w:rPr>
        <w:t>top</w:t>
      </w:r>
      <w:r>
        <w:rPr>
          <w:rFonts w:ascii="Times New Roman" w:eastAsia="Times New Roman" w:hAnsi="Times New Roman" w:cs="Times New Roman"/>
          <w:sz w:val="28"/>
          <w:szCs w:val="28"/>
        </w:rPr>
        <w:t xml:space="preserve">-1 и 97.1% </w:t>
      </w:r>
      <w:r w:rsidRPr="00E81962">
        <w:rPr>
          <w:rFonts w:ascii="Times New Roman" w:eastAsia="Times New Roman" w:hAnsi="Times New Roman" w:cs="Times New Roman"/>
          <w:i/>
          <w:sz w:val="28"/>
          <w:szCs w:val="28"/>
        </w:rPr>
        <w:t>top</w:t>
      </w:r>
      <w:r>
        <w:rPr>
          <w:rFonts w:ascii="Times New Roman" w:eastAsia="Times New Roman" w:hAnsi="Times New Roman" w:cs="Times New Roman"/>
          <w:sz w:val="28"/>
          <w:szCs w:val="28"/>
        </w:rPr>
        <w:t xml:space="preserve">-5 </w:t>
      </w:r>
      <w:proofErr w:type="spellStart"/>
      <w:r w:rsidRPr="00E81962">
        <w:rPr>
          <w:rFonts w:ascii="Times New Roman" w:eastAsia="Times New Roman" w:hAnsi="Times New Roman" w:cs="Times New Roman"/>
          <w:i/>
          <w:sz w:val="28"/>
          <w:szCs w:val="28"/>
        </w:rPr>
        <w:t>accuracy</w:t>
      </w:r>
      <w:proofErr w:type="spellEnd"/>
      <w:r>
        <w:rPr>
          <w:rFonts w:ascii="Times New Roman" w:eastAsia="Times New Roman" w:hAnsi="Times New Roman" w:cs="Times New Roman"/>
          <w:sz w:val="28"/>
          <w:szCs w:val="28"/>
        </w:rPr>
        <w:t>, будучи при этом в 8.4 раза меньше и в 6.1 раз быстрее, чем текущая лучшая по точности архитектура для решения подобной задачи.</w:t>
      </w:r>
    </w:p>
    <w:p w14:paraId="407F54B4"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3.2 представлена архитектура </w:t>
      </w:r>
      <w:proofErr w:type="spellStart"/>
      <w:r w:rsidRPr="00E81962">
        <w:rPr>
          <w:rFonts w:ascii="Times New Roman" w:eastAsia="Times New Roman" w:hAnsi="Times New Roman" w:cs="Times New Roman"/>
          <w:i/>
          <w:sz w:val="28"/>
          <w:szCs w:val="28"/>
        </w:rPr>
        <w:t>EfficientNet</w:t>
      </w:r>
      <w:proofErr w:type="spellEnd"/>
      <w:r>
        <w:rPr>
          <w:rFonts w:ascii="Times New Roman" w:eastAsia="Times New Roman" w:hAnsi="Times New Roman" w:cs="Times New Roman"/>
          <w:sz w:val="28"/>
          <w:szCs w:val="28"/>
        </w:rPr>
        <w:t>.</w:t>
      </w:r>
    </w:p>
    <w:p w14:paraId="6FE15A26" w14:textId="77777777" w:rsidR="0092573A" w:rsidRDefault="0092573A" w:rsidP="00595665">
      <w:pPr>
        <w:ind w:firstLine="720"/>
        <w:jc w:val="both"/>
        <w:rPr>
          <w:rFonts w:ascii="Times New Roman" w:eastAsia="Times New Roman" w:hAnsi="Times New Roman" w:cs="Times New Roman"/>
          <w:sz w:val="28"/>
          <w:szCs w:val="28"/>
        </w:rPr>
      </w:pPr>
    </w:p>
    <w:p w14:paraId="334C5F10" w14:textId="77777777" w:rsidR="0092573A" w:rsidRDefault="0092573A" w:rsidP="00595665">
      <w:pPr>
        <w:jc w:val="center"/>
      </w:pPr>
      <w:r w:rsidRPr="002E5558">
        <w:rPr>
          <w:noProof/>
        </w:rPr>
        <w:drawing>
          <wp:inline distT="114300" distB="114300" distL="114300" distR="114300" wp14:anchorId="57AC0AE1" wp14:editId="7E2A4E2C">
            <wp:extent cx="5731200" cy="11811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181100"/>
                    </a:xfrm>
                    <a:prstGeom prst="rect">
                      <a:avLst/>
                    </a:prstGeom>
                    <a:ln/>
                  </pic:spPr>
                </pic:pic>
              </a:graphicData>
            </a:graphic>
          </wp:inline>
        </w:drawing>
      </w:r>
    </w:p>
    <w:p w14:paraId="13E7BB03" w14:textId="77777777" w:rsidR="0092573A" w:rsidRDefault="0092573A" w:rsidP="00595665">
      <w:pPr>
        <w:jc w:val="both"/>
        <w:rPr>
          <w:rFonts w:ascii="Times New Roman" w:eastAsia="Times New Roman" w:hAnsi="Times New Roman" w:cs="Times New Roman"/>
          <w:sz w:val="28"/>
          <w:szCs w:val="28"/>
        </w:rPr>
      </w:pPr>
    </w:p>
    <w:p w14:paraId="3BFE1F88" w14:textId="53F4DFC9" w:rsidR="0092573A" w:rsidRPr="00723F02" w:rsidRDefault="0092573A" w:rsidP="00595665">
      <w:pPr>
        <w:ind w:firstLine="720"/>
        <w:jc w:val="center"/>
        <w:rPr>
          <w:rFonts w:ascii="Times New Roman" w:eastAsia="Times New Roman" w:hAnsi="Times New Roman" w:cs="Times New Roman"/>
          <w:b/>
          <w:sz w:val="24"/>
          <w:szCs w:val="28"/>
          <w:lang w:val="ru-RU"/>
          <w:rPrChange w:id="37"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 xml:space="preserve">Рисунок 3.2 – Архитектура </w:t>
      </w:r>
      <w:proofErr w:type="spellStart"/>
      <w:r w:rsidRPr="00E81962">
        <w:rPr>
          <w:rFonts w:ascii="Times New Roman" w:eastAsia="Times New Roman" w:hAnsi="Times New Roman" w:cs="Times New Roman"/>
          <w:b/>
          <w:i/>
          <w:sz w:val="24"/>
          <w:szCs w:val="28"/>
        </w:rPr>
        <w:t>EfficientNet</w:t>
      </w:r>
      <w:proofErr w:type="spellEnd"/>
      <w:r w:rsidR="000A2AC0" w:rsidRPr="00723F02">
        <w:rPr>
          <w:rFonts w:ascii="Times New Roman" w:eastAsia="Times New Roman" w:hAnsi="Times New Roman" w:cs="Times New Roman"/>
          <w:b/>
          <w:sz w:val="24"/>
          <w:szCs w:val="28"/>
          <w:lang w:val="ru-RU"/>
          <w:rPrChange w:id="38" w:author="Олег Аксенов" w:date="2021-04-17T17:43:00Z">
            <w:rPr>
              <w:rFonts w:ascii="Times New Roman" w:eastAsia="Times New Roman" w:hAnsi="Times New Roman" w:cs="Times New Roman"/>
              <w:b/>
              <w:sz w:val="24"/>
              <w:szCs w:val="28"/>
              <w:lang w:val="en-US"/>
            </w:rPr>
          </w:rPrChange>
        </w:rPr>
        <w:t xml:space="preserve"> [30]</w:t>
      </w:r>
    </w:p>
    <w:p w14:paraId="1F0C7C26" w14:textId="77777777" w:rsidR="0092573A" w:rsidRDefault="0092573A" w:rsidP="00595665">
      <w:pPr>
        <w:ind w:firstLine="720"/>
        <w:jc w:val="center"/>
        <w:rPr>
          <w:rFonts w:ascii="Times New Roman" w:eastAsia="Times New Roman" w:hAnsi="Times New Roman" w:cs="Times New Roman"/>
          <w:sz w:val="28"/>
          <w:szCs w:val="28"/>
        </w:rPr>
      </w:pPr>
    </w:p>
    <w:p w14:paraId="3D038C2E" w14:textId="5BC59CE5" w:rsidR="000928BA" w:rsidRDefault="000928B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понять, как влияет на точность и скорость модели масштабирование отдельных частей, исследователи с помощью</w:t>
      </w:r>
      <w:hyperlink r:id="rId31" w:anchor="Grid_search">
        <w:r>
          <w:rPr>
            <w:rFonts w:ascii="Times New Roman" w:eastAsia="Times New Roman" w:hAnsi="Times New Roman" w:cs="Times New Roman"/>
            <w:sz w:val="28"/>
            <w:szCs w:val="28"/>
          </w:rPr>
          <w:t xml:space="preserve"> </w:t>
        </w:r>
      </w:hyperlink>
      <w:r>
        <w:rPr>
          <w:rFonts w:ascii="Times New Roman" w:eastAsia="Times New Roman" w:hAnsi="Times New Roman" w:cs="Times New Roman"/>
          <w:sz w:val="28"/>
          <w:szCs w:val="28"/>
        </w:rPr>
        <w:t>автоматического перебора параметров меняли начальные условия модели с фиксированным ограничением по</w:t>
      </w:r>
      <w:hyperlink r:id="rId32">
        <w:r>
          <w:rPr>
            <w:rFonts w:ascii="Times New Roman" w:eastAsia="Times New Roman" w:hAnsi="Times New Roman" w:cs="Times New Roman"/>
            <w:sz w:val="28"/>
            <w:szCs w:val="28"/>
          </w:rPr>
          <w:t xml:space="preserve"> </w:t>
        </w:r>
      </w:hyperlink>
      <w:hyperlink r:id="rId33">
        <w:r>
          <w:rPr>
            <w:rFonts w:ascii="Times New Roman" w:eastAsia="Times New Roman" w:hAnsi="Times New Roman" w:cs="Times New Roman"/>
            <w:sz w:val="28"/>
            <w:szCs w:val="28"/>
          </w:rPr>
          <w:t>количеству операций с плавающей запятой в секунду</w:t>
        </w:r>
      </w:hyperlink>
      <w:r>
        <w:rPr>
          <w:rFonts w:ascii="Times New Roman" w:eastAsia="Times New Roman" w:hAnsi="Times New Roman" w:cs="Times New Roman"/>
          <w:sz w:val="28"/>
          <w:szCs w:val="28"/>
        </w:rPr>
        <w:t>. Эти ограничения определяли коэффициенты масштабирования для оптимизации размера нейросети до определенного размера</w:t>
      </w:r>
      <w:r w:rsidR="00EB1DB6" w:rsidRPr="00EB1DB6">
        <w:rPr>
          <w:rFonts w:ascii="Times New Roman" w:eastAsia="Times New Roman" w:hAnsi="Times New Roman" w:cs="Times New Roman"/>
          <w:sz w:val="28"/>
          <w:szCs w:val="28"/>
          <w:lang w:val="ru-RU"/>
        </w:rPr>
        <w:t xml:space="preserve"> [30]</w:t>
      </w:r>
      <w:r>
        <w:rPr>
          <w:rFonts w:ascii="Times New Roman" w:eastAsia="Times New Roman" w:hAnsi="Times New Roman" w:cs="Times New Roman"/>
          <w:sz w:val="28"/>
          <w:szCs w:val="28"/>
        </w:rPr>
        <w:t>. На рисунке 3.3 показано сравнение методов масштабирования (</w:t>
      </w:r>
      <w:r w:rsidRPr="00E81962">
        <w:rPr>
          <w:rFonts w:ascii="Times New Roman" w:eastAsia="Times New Roman" w:hAnsi="Times New Roman" w:cs="Times New Roman"/>
          <w:i/>
          <w:sz w:val="28"/>
          <w:szCs w:val="28"/>
        </w:rPr>
        <w:t>b</w:t>
      </w:r>
      <w:r>
        <w:rPr>
          <w:rFonts w:ascii="Times New Roman" w:eastAsia="Times New Roman" w:hAnsi="Times New Roman" w:cs="Times New Roman"/>
          <w:sz w:val="28"/>
          <w:szCs w:val="28"/>
        </w:rPr>
        <w:t>-</w:t>
      </w:r>
      <w:r w:rsidRPr="00E81962">
        <w:rPr>
          <w:rFonts w:ascii="Times New Roman" w:eastAsia="Times New Roman" w:hAnsi="Times New Roman" w:cs="Times New Roman"/>
          <w:i/>
          <w:sz w:val="28"/>
          <w:szCs w:val="28"/>
        </w:rPr>
        <w:t>e</w:t>
      </w:r>
      <w:r w:rsidRPr="006E6D25">
        <w:rPr>
          <w:rFonts w:ascii="Times New Roman" w:eastAsia="Times New Roman" w:hAnsi="Times New Roman" w:cs="Times New Roman"/>
          <w:sz w:val="28"/>
          <w:szCs w:val="28"/>
        </w:rPr>
        <w:t xml:space="preserve">, где </w:t>
      </w:r>
      <w:r w:rsidRPr="00E81962">
        <w:rPr>
          <w:rFonts w:ascii="Times New Roman" w:eastAsia="Times New Roman" w:hAnsi="Times New Roman" w:cs="Times New Roman"/>
          <w:i/>
          <w:sz w:val="28"/>
          <w:szCs w:val="28"/>
        </w:rPr>
        <w:t>e</w:t>
      </w:r>
      <w:r w:rsidRPr="006E6D25">
        <w:rPr>
          <w:rFonts w:ascii="Times New Roman" w:eastAsia="Times New Roman" w:hAnsi="Times New Roman" w:cs="Times New Roman"/>
          <w:sz w:val="28"/>
          <w:szCs w:val="28"/>
        </w:rPr>
        <w:t xml:space="preserve"> </w:t>
      </w:r>
      <w:r w:rsidR="006E6D25" w:rsidRPr="006E6D25">
        <w:rPr>
          <w:rFonts w:ascii="Times New Roman" w:eastAsia="Times New Roman" w:hAnsi="Times New Roman" w:cs="Times New Roman"/>
          <w:b/>
          <w:sz w:val="28"/>
          <w:szCs w:val="28"/>
        </w:rPr>
        <w:t xml:space="preserve">– </w:t>
      </w:r>
      <w:r w:rsidRPr="006E6D25">
        <w:rPr>
          <w:rFonts w:ascii="Times New Roman" w:eastAsia="Times New Roman" w:hAnsi="Times New Roman" w:cs="Times New Roman"/>
          <w:sz w:val="28"/>
          <w:szCs w:val="28"/>
        </w:rPr>
        <w:t>предложенный</w:t>
      </w:r>
      <w:r>
        <w:rPr>
          <w:rFonts w:ascii="Times New Roman" w:eastAsia="Times New Roman" w:hAnsi="Times New Roman" w:cs="Times New Roman"/>
          <w:sz w:val="28"/>
          <w:szCs w:val="28"/>
        </w:rPr>
        <w:t xml:space="preserve"> метод), </w:t>
      </w:r>
      <w:r w:rsidRPr="00E81962">
        <w:rPr>
          <w:rFonts w:ascii="Times New Roman" w:eastAsia="Times New Roman" w:hAnsi="Times New Roman" w:cs="Times New Roman"/>
          <w:i/>
          <w:sz w:val="28"/>
          <w:szCs w:val="28"/>
        </w:rPr>
        <w:t>a</w:t>
      </w:r>
      <w:r>
        <w:rPr>
          <w:rFonts w:ascii="Times New Roman" w:eastAsia="Times New Roman" w:hAnsi="Times New Roman" w:cs="Times New Roman"/>
          <w:sz w:val="28"/>
          <w:szCs w:val="28"/>
        </w:rPr>
        <w:t xml:space="preserve"> </w:t>
      </w:r>
      <w:r w:rsidR="006E6D25" w:rsidRPr="006E6D25">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начальная архитектура.</w:t>
      </w:r>
    </w:p>
    <w:p w14:paraId="4C259A66" w14:textId="77777777" w:rsidR="000928BA" w:rsidRDefault="000928BA" w:rsidP="00595665">
      <w:pPr>
        <w:ind w:firstLine="720"/>
        <w:jc w:val="both"/>
        <w:rPr>
          <w:rFonts w:ascii="Times New Roman" w:eastAsia="Times New Roman" w:hAnsi="Times New Roman" w:cs="Times New Roman"/>
          <w:sz w:val="28"/>
          <w:szCs w:val="28"/>
        </w:rPr>
      </w:pPr>
    </w:p>
    <w:p w14:paraId="59A12527" w14:textId="77777777" w:rsidR="0092573A" w:rsidRDefault="0092573A" w:rsidP="00595665">
      <w:pPr>
        <w:jc w:val="center"/>
      </w:pPr>
      <w:r w:rsidRPr="002E5558">
        <w:rPr>
          <w:noProof/>
        </w:rPr>
        <w:drawing>
          <wp:inline distT="114300" distB="114300" distL="114300" distR="114300" wp14:anchorId="3805F887" wp14:editId="2BFC2347">
            <wp:extent cx="4414520" cy="2128723"/>
            <wp:effectExtent l="0" t="0" r="5080" b="508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459872" cy="2150592"/>
                    </a:xfrm>
                    <a:prstGeom prst="rect">
                      <a:avLst/>
                    </a:prstGeom>
                    <a:ln/>
                  </pic:spPr>
                </pic:pic>
              </a:graphicData>
            </a:graphic>
          </wp:inline>
        </w:drawing>
      </w:r>
    </w:p>
    <w:p w14:paraId="161B2ACD" w14:textId="77777777" w:rsidR="0092573A" w:rsidRDefault="0092573A" w:rsidP="00595665">
      <w:pPr>
        <w:jc w:val="center"/>
        <w:rPr>
          <w:rFonts w:ascii="Times New Roman" w:eastAsia="Times New Roman" w:hAnsi="Times New Roman" w:cs="Times New Roman"/>
          <w:sz w:val="28"/>
          <w:szCs w:val="28"/>
        </w:rPr>
      </w:pPr>
    </w:p>
    <w:p w14:paraId="2F148813" w14:textId="02E2129E" w:rsidR="0092573A" w:rsidRPr="002F5D92" w:rsidRDefault="0092573A" w:rsidP="002F5D92">
      <w:pPr>
        <w:jc w:val="center"/>
        <w:rPr>
          <w:rFonts w:ascii="Times New Roman" w:eastAsia="Times New Roman" w:hAnsi="Times New Roman" w:cs="Times New Roman"/>
          <w:b/>
          <w:sz w:val="24"/>
          <w:szCs w:val="24"/>
          <w:lang w:val="ru-RU"/>
        </w:rPr>
      </w:pPr>
      <w:r w:rsidRPr="006E6D25">
        <w:rPr>
          <w:rFonts w:ascii="Times New Roman" w:eastAsia="Times New Roman" w:hAnsi="Times New Roman" w:cs="Times New Roman"/>
          <w:b/>
          <w:sz w:val="24"/>
          <w:szCs w:val="24"/>
        </w:rPr>
        <w:t>Рисунок 3.3 – Сравнение методов масштабирования</w:t>
      </w:r>
      <w:r w:rsidR="00EB1DB6" w:rsidRPr="00723F02">
        <w:rPr>
          <w:rFonts w:ascii="Times New Roman" w:eastAsia="Times New Roman" w:hAnsi="Times New Roman" w:cs="Times New Roman"/>
          <w:b/>
          <w:sz w:val="24"/>
          <w:szCs w:val="24"/>
          <w:lang w:val="ru-RU"/>
          <w:rPrChange w:id="39" w:author="Олег Аксенов" w:date="2021-04-17T17:43:00Z">
            <w:rPr>
              <w:rFonts w:ascii="Times New Roman" w:eastAsia="Times New Roman" w:hAnsi="Times New Roman" w:cs="Times New Roman"/>
              <w:b/>
              <w:sz w:val="24"/>
              <w:szCs w:val="24"/>
              <w:lang w:val="en-US"/>
            </w:rPr>
          </w:rPrChange>
        </w:rPr>
        <w:t xml:space="preserve"> [30]</w:t>
      </w:r>
    </w:p>
    <w:p w14:paraId="41B50FBA" w14:textId="77777777" w:rsidR="000928BA" w:rsidRDefault="000928B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Предложенный метод (</w:t>
      </w:r>
      <w:proofErr w:type="spellStart"/>
      <w:r w:rsidRPr="00E81962">
        <w:rPr>
          <w:rFonts w:ascii="Times New Roman" w:eastAsia="Times New Roman" w:hAnsi="Times New Roman" w:cs="Times New Roman"/>
          <w:i/>
          <w:sz w:val="28"/>
          <w:szCs w:val="28"/>
        </w:rPr>
        <w:t>compound</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scaling</w:t>
      </w:r>
      <w:proofErr w:type="spellEnd"/>
      <w:r>
        <w:rPr>
          <w:rFonts w:ascii="Times New Roman" w:eastAsia="Times New Roman" w:hAnsi="Times New Roman" w:cs="Times New Roman"/>
          <w:sz w:val="28"/>
          <w:szCs w:val="28"/>
        </w:rPr>
        <w:t>) улучшал точность модели и ее эффективность на +1.4% для</w:t>
      </w:r>
      <w:hyperlink r:id="rId35">
        <w:r>
          <w:rPr>
            <w:rFonts w:ascii="Times New Roman" w:eastAsia="Times New Roman" w:hAnsi="Times New Roman" w:cs="Times New Roman"/>
            <w:sz w:val="28"/>
            <w:szCs w:val="28"/>
          </w:rPr>
          <w:t xml:space="preserve"> </w:t>
        </w:r>
      </w:hyperlink>
      <w:hyperlink r:id="rId36">
        <w:proofErr w:type="spellStart"/>
        <w:r w:rsidRPr="00E81962">
          <w:rPr>
            <w:rFonts w:ascii="Times New Roman" w:eastAsia="Times New Roman" w:hAnsi="Times New Roman" w:cs="Times New Roman"/>
            <w:i/>
            <w:sz w:val="28"/>
            <w:szCs w:val="28"/>
          </w:rPr>
          <w:t>MobileNet</w:t>
        </w:r>
        <w:proofErr w:type="spellEnd"/>
      </w:hyperlink>
      <w:r>
        <w:rPr>
          <w:rFonts w:ascii="Times New Roman" w:eastAsia="Times New Roman" w:hAnsi="Times New Roman" w:cs="Times New Roman"/>
          <w:sz w:val="28"/>
          <w:szCs w:val="28"/>
        </w:rPr>
        <w:t xml:space="preserve"> на </w:t>
      </w:r>
      <w:proofErr w:type="spellStart"/>
      <w:r>
        <w:rPr>
          <w:rFonts w:ascii="Times New Roman" w:eastAsia="Times New Roman" w:hAnsi="Times New Roman" w:cs="Times New Roman"/>
          <w:sz w:val="28"/>
          <w:szCs w:val="28"/>
        </w:rPr>
        <w:t>датасете</w:t>
      </w:r>
      <w:proofErr w:type="spellEnd"/>
      <w:r w:rsidR="003A6C9F">
        <w:rPr>
          <w:rFonts w:ascii="Times New Roman" w:eastAsia="Times New Roman" w:hAnsi="Times New Roman" w:cs="Times New Roman"/>
          <w:sz w:val="28"/>
          <w:szCs w:val="28"/>
        </w:rPr>
        <w:fldChar w:fldCharType="begin"/>
      </w:r>
      <w:r w:rsidR="003A6C9F">
        <w:rPr>
          <w:rFonts w:ascii="Times New Roman" w:eastAsia="Times New Roman" w:hAnsi="Times New Roman" w:cs="Times New Roman"/>
          <w:sz w:val="28"/>
          <w:szCs w:val="28"/>
        </w:rPr>
        <w:instrText xml:space="preserve"> HYPERLINK "http://www.image-net.org/" \h </w:instrText>
      </w:r>
      <w:r w:rsidR="003A6C9F">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 xml:space="preserve"> </w:t>
      </w:r>
      <w:r w:rsidR="003A6C9F">
        <w:rPr>
          <w:rFonts w:ascii="Times New Roman" w:eastAsia="Times New Roman" w:hAnsi="Times New Roman" w:cs="Times New Roman"/>
          <w:sz w:val="28"/>
          <w:szCs w:val="28"/>
        </w:rPr>
        <w:fldChar w:fldCharType="end"/>
      </w:r>
      <w:hyperlink r:id="rId37">
        <w:proofErr w:type="spellStart"/>
        <w:r w:rsidRPr="00E81962">
          <w:rPr>
            <w:rFonts w:ascii="Times New Roman" w:eastAsia="Times New Roman" w:hAnsi="Times New Roman" w:cs="Times New Roman"/>
            <w:i/>
            <w:sz w:val="28"/>
            <w:szCs w:val="28"/>
          </w:rPr>
          <w:t>ImageNet</w:t>
        </w:r>
        <w:proofErr w:type="spellEnd"/>
      </w:hyperlink>
      <w:r>
        <w:rPr>
          <w:rFonts w:ascii="Times New Roman" w:eastAsia="Times New Roman" w:hAnsi="Times New Roman" w:cs="Times New Roman"/>
          <w:sz w:val="28"/>
          <w:szCs w:val="28"/>
        </w:rPr>
        <w:t xml:space="preserve"> и на +0.7% для</w:t>
      </w:r>
      <w:hyperlink r:id="rId38">
        <w:r>
          <w:rPr>
            <w:rFonts w:ascii="Times New Roman" w:eastAsia="Times New Roman" w:hAnsi="Times New Roman" w:cs="Times New Roman"/>
            <w:sz w:val="28"/>
            <w:szCs w:val="28"/>
          </w:rPr>
          <w:t xml:space="preserve"> </w:t>
        </w:r>
      </w:hyperlink>
      <w:hyperlink r:id="rId39">
        <w:proofErr w:type="spellStart"/>
        <w:r w:rsidRPr="00E81962">
          <w:rPr>
            <w:rFonts w:ascii="Times New Roman" w:eastAsia="Times New Roman" w:hAnsi="Times New Roman" w:cs="Times New Roman"/>
            <w:i/>
            <w:sz w:val="28"/>
            <w:szCs w:val="28"/>
          </w:rPr>
          <w:t>ResNet</w:t>
        </w:r>
        <w:proofErr w:type="spellEnd"/>
      </w:hyperlink>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сравнении с другими методами масштабирования.</w:t>
      </w:r>
    </w:p>
    <w:p w14:paraId="5A292FB4" w14:textId="77777777" w:rsidR="0092573A" w:rsidRPr="002E5558" w:rsidRDefault="000928BA" w:rsidP="00595665">
      <w:pPr>
        <w:ind w:firstLine="708"/>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Суть </w:t>
      </w:r>
      <w:proofErr w:type="spellStart"/>
      <w:r w:rsidRPr="00E81962">
        <w:rPr>
          <w:rFonts w:ascii="Times New Roman" w:eastAsia="Times New Roman" w:hAnsi="Times New Roman" w:cs="Times New Roman"/>
          <w:i/>
          <w:sz w:val="28"/>
          <w:szCs w:val="28"/>
        </w:rPr>
        <w:t>compound</w:t>
      </w:r>
      <w:proofErr w:type="spellEnd"/>
      <w:r w:rsidRPr="00E81962">
        <w:rPr>
          <w:rFonts w:ascii="Times New Roman" w:eastAsia="Times New Roman" w:hAnsi="Times New Roman" w:cs="Times New Roman"/>
          <w:i/>
          <w:sz w:val="28"/>
          <w:szCs w:val="28"/>
        </w:rPr>
        <w:t xml:space="preserve"> </w:t>
      </w:r>
      <w:proofErr w:type="spellStart"/>
      <w:r w:rsidRPr="00E81962">
        <w:rPr>
          <w:rFonts w:ascii="Times New Roman" w:eastAsia="Times New Roman" w:hAnsi="Times New Roman" w:cs="Times New Roman"/>
          <w:i/>
          <w:sz w:val="28"/>
          <w:szCs w:val="28"/>
        </w:rPr>
        <w:t>scaling</w:t>
      </w:r>
      <w:proofErr w:type="spellEnd"/>
      <w:r>
        <w:rPr>
          <w:rFonts w:ascii="Times New Roman" w:eastAsia="Times New Roman" w:hAnsi="Times New Roman" w:cs="Times New Roman"/>
          <w:sz w:val="28"/>
          <w:szCs w:val="28"/>
        </w:rPr>
        <w:t xml:space="preserve"> заключается в следующем: берется </w:t>
      </w:r>
      <w:proofErr w:type="spellStart"/>
      <w:r w:rsidRPr="00E81962">
        <w:rPr>
          <w:rFonts w:ascii="Times New Roman" w:eastAsia="Times New Roman" w:hAnsi="Times New Roman" w:cs="Times New Roman"/>
          <w:i/>
          <w:sz w:val="28"/>
          <w:szCs w:val="28"/>
        </w:rPr>
        <w:t>compound</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coefficient</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phi</w:t>
      </w:r>
      <w:proofErr w:type="spellEnd"/>
      <w:r>
        <w:rPr>
          <w:rFonts w:ascii="Times New Roman" w:eastAsia="Times New Roman" w:hAnsi="Times New Roman" w:cs="Times New Roman"/>
          <w:sz w:val="28"/>
          <w:szCs w:val="28"/>
        </w:rPr>
        <w:t>, который с этим коэффициентом равномерно масштабирует</w:t>
      </w:r>
      <w:r w:rsidR="0092573A" w:rsidRPr="002E5558">
        <w:rPr>
          <w:rFonts w:ascii="Times New Roman" w:hAnsi="Times New Roman" w:cs="Times New Roman"/>
          <w:sz w:val="28"/>
          <w:szCs w:val="28"/>
        </w:rPr>
        <w:t xml:space="preserve"> </w:t>
      </w:r>
      <m:oMath>
        <m:r>
          <w:rPr>
            <w:rFonts w:ascii="Cambria Math" w:hAnsi="Cambria Math" w:cs="Times New Roman"/>
            <w:sz w:val="28"/>
            <w:szCs w:val="28"/>
          </w:rPr>
          <m:t>d, w</m:t>
        </m:r>
        <m:r>
          <w:rPr>
            <w:rFonts w:ascii="Cambria Math" w:hAnsi="Cambria Math" w:cs="Times New Roman"/>
            <w:sz w:val="28"/>
            <w:szCs w:val="28"/>
            <w:lang w:val="ru-RU"/>
          </w:rPr>
          <m:t xml:space="preserve"> и </m:t>
        </m:r>
        <m:r>
          <w:rPr>
            <w:rFonts w:ascii="Cambria Math" w:hAnsi="Cambria Math" w:cs="Times New Roman"/>
            <w:sz w:val="28"/>
            <w:szCs w:val="28"/>
          </w:rPr>
          <m:t>r</m:t>
        </m:r>
      </m:oMath>
      <w:r w:rsidR="0092573A" w:rsidRPr="002E5558">
        <w:rPr>
          <w:rFonts w:ascii="Times New Roman" w:hAnsi="Times New Roman" w:cs="Times New Roman"/>
          <w:sz w:val="28"/>
          <w:szCs w:val="28"/>
        </w:rPr>
        <w:t>:</w:t>
      </w:r>
      <w:r w:rsidR="00D74112">
        <w:rPr>
          <w:rFonts w:ascii="Times New Roman" w:hAnsi="Times New Roman" w:cs="Times New Roman"/>
          <w:sz w:val="28"/>
          <w:szCs w:val="28"/>
          <w:lang w:val="ru-RU"/>
        </w:rPr>
        <w:t xml:space="preserve"> </w:t>
      </w:r>
      <m:oMath>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α</m:t>
            </m:r>
          </m:e>
          <m:sup>
            <m:r>
              <w:rPr>
                <w:rFonts w:ascii="Cambria Math" w:hAnsi="Cambria Math" w:cs="Times New Roman"/>
                <w:sz w:val="28"/>
                <w:szCs w:val="28"/>
              </w:rPr>
              <m:t>ϕ</m:t>
            </m:r>
          </m:sup>
        </m:sSup>
        <m:r>
          <w:rPr>
            <w:rFonts w:ascii="Cambria Math" w:hAnsi="Cambria Math"/>
            <w:sz w:val="28"/>
            <w:szCs w:val="28"/>
          </w:rPr>
          <m:t>,  ω=</m:t>
        </m:r>
        <m:sSup>
          <m:sSupPr>
            <m:ctrlPr>
              <w:rPr>
                <w:rFonts w:ascii="Cambria Math" w:hAnsi="Cambria Math"/>
                <w:i/>
                <w:sz w:val="28"/>
                <w:szCs w:val="28"/>
              </w:rPr>
            </m:ctrlPr>
          </m:sSupPr>
          <m:e>
            <m:r>
              <w:rPr>
                <w:rFonts w:ascii="Cambria Math" w:hAnsi="Cambria Math"/>
                <w:sz w:val="28"/>
                <w:szCs w:val="28"/>
              </w:rPr>
              <m:t>β</m:t>
            </m:r>
          </m:e>
          <m:sup>
            <m:r>
              <w:rPr>
                <w:rFonts w:ascii="Cambria Math" w:hAnsi="Cambria Math"/>
                <w:sz w:val="28"/>
                <w:szCs w:val="28"/>
              </w:rPr>
              <m:t>Φ</m:t>
            </m:r>
          </m:sup>
        </m:sSup>
        <m:r>
          <w:rPr>
            <w:rFonts w:ascii="Cambria Math" w:hAnsi="Cambria Math"/>
            <w:sz w:val="28"/>
            <w:szCs w:val="28"/>
          </w:rPr>
          <m:t>,r=</m:t>
        </m:r>
        <m:sSup>
          <m:sSupPr>
            <m:ctrlPr>
              <w:rPr>
                <w:rFonts w:ascii="Cambria Math" w:hAnsi="Cambria Math"/>
                <w:i/>
                <w:sz w:val="28"/>
                <w:szCs w:val="28"/>
              </w:rPr>
            </m:ctrlPr>
          </m:sSupPr>
          <m:e>
            <m:r>
              <w:rPr>
                <w:rFonts w:ascii="Cambria Math" w:hAnsi="Cambria Math"/>
                <w:sz w:val="28"/>
                <w:szCs w:val="28"/>
              </w:rPr>
              <m:t>γ</m:t>
            </m:r>
          </m:e>
          <m:sup>
            <m:r>
              <w:rPr>
                <w:rFonts w:ascii="Cambria Math" w:hAnsi="Cambria Math"/>
                <w:sz w:val="28"/>
                <w:szCs w:val="28"/>
              </w:rPr>
              <m:t>ϕ</m:t>
            </m:r>
          </m:sup>
        </m:sSup>
        <m:r>
          <w:rPr>
            <w:rFonts w:ascii="Cambria Math" w:hAnsi="Cambria Math"/>
            <w:sz w:val="28"/>
            <w:szCs w:val="28"/>
          </w:rPr>
          <m:t xml:space="preserve">, </m:t>
        </m:r>
        <m:r>
          <w:rPr>
            <w:rFonts w:ascii="Cambria Math" w:hAnsi="Cambria Math"/>
            <w:sz w:val="28"/>
            <w:szCs w:val="28"/>
            <w:lang w:val="ru-RU"/>
          </w:rPr>
          <m:t xml:space="preserve">где </m:t>
        </m:r>
        <m:r>
          <w:rPr>
            <w:rFonts w:ascii="Cambria Math" w:hAnsi="Cambria Math" w:cs="Times New Roman"/>
            <w:sz w:val="28"/>
            <w:szCs w:val="28"/>
          </w:rPr>
          <m:t>α,</m:t>
        </m:r>
        <m:r>
          <w:rPr>
            <w:rFonts w:ascii="Cambria Math" w:hAnsi="Cambria Math"/>
            <w:sz w:val="28"/>
            <w:szCs w:val="28"/>
          </w:rPr>
          <m:t>β,γ</m:t>
        </m:r>
      </m:oMath>
      <w:r w:rsidR="0092573A">
        <w:t xml:space="preserve"> – </w:t>
      </w:r>
      <w:r w:rsidR="0092573A" w:rsidRPr="002E5558">
        <w:rPr>
          <w:rFonts w:ascii="Times New Roman" w:hAnsi="Times New Roman" w:cs="Times New Roman"/>
          <w:sz w:val="28"/>
          <w:szCs w:val="28"/>
        </w:rPr>
        <w:t>константы, полученные из автоматического подбора параметров по исходной нейронной сети.</w:t>
      </w:r>
      <m:oMath>
        <m:r>
          <w:rPr>
            <w:rFonts w:ascii="Cambria Math" w:hAnsi="Cambria Math"/>
            <w:sz w:val="28"/>
            <w:szCs w:val="28"/>
          </w:rPr>
          <m:t xml:space="preserve"> Φ</m:t>
        </m:r>
      </m:oMath>
      <w:r w:rsidR="0092573A" w:rsidRPr="002E5558">
        <w:rPr>
          <w:rFonts w:ascii="Times New Roman" w:hAnsi="Times New Roman" w:cs="Times New Roman"/>
          <w:sz w:val="28"/>
          <w:szCs w:val="28"/>
        </w:rPr>
        <w:t xml:space="preserve"> –</w:t>
      </w:r>
      <w:r w:rsidR="00D74112">
        <w:rPr>
          <w:rFonts w:ascii="Times New Roman" w:hAnsi="Times New Roman" w:cs="Times New Roman"/>
          <w:sz w:val="28"/>
          <w:szCs w:val="28"/>
        </w:rPr>
        <w:t xml:space="preserve"> </w:t>
      </w:r>
      <w:r w:rsidR="0092573A" w:rsidRPr="002E5558">
        <w:rPr>
          <w:rFonts w:ascii="Times New Roman" w:eastAsia="Times New Roman" w:hAnsi="Times New Roman" w:cs="Times New Roman"/>
          <w:sz w:val="28"/>
          <w:szCs w:val="28"/>
        </w:rPr>
        <w:t>коэффициент, характеризующий количество имеющихся вычислительных ресурсов.</w:t>
      </w:r>
    </w:p>
    <w:p w14:paraId="7918041F" w14:textId="35F0F73D" w:rsidR="000928BA" w:rsidRDefault="000928B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Эффективность масштабирования нейросети зависит от ее начальной архитектуры. Чтобы улучшить работу нейросети, исследователи выбирали начальную архитектуру автоматически с помощью </w:t>
      </w:r>
      <w:proofErr w:type="spellStart"/>
      <w:r w:rsidRPr="00E81962">
        <w:rPr>
          <w:rFonts w:ascii="Times New Roman" w:eastAsia="Times New Roman" w:hAnsi="Times New Roman" w:cs="Times New Roman"/>
          <w:i/>
          <w:sz w:val="28"/>
          <w:szCs w:val="28"/>
        </w:rPr>
        <w:t>AutoML</w:t>
      </w:r>
      <w:proofErr w:type="spellEnd"/>
      <w:r>
        <w:rPr>
          <w:rFonts w:ascii="Times New Roman" w:eastAsia="Times New Roman" w:hAnsi="Times New Roman" w:cs="Times New Roman"/>
          <w:sz w:val="28"/>
          <w:szCs w:val="28"/>
        </w:rPr>
        <w:t xml:space="preserve"> фреймворка</w:t>
      </w:r>
      <w:r w:rsidR="00E81962">
        <w:rPr>
          <w:rFonts w:ascii="Times New Roman" w:eastAsia="Times New Roman" w:hAnsi="Times New Roman" w:cs="Times New Roman"/>
          <w:sz w:val="28"/>
          <w:szCs w:val="28"/>
          <w:lang w:val="ru-RU"/>
        </w:rPr>
        <w:t xml:space="preserve"> – </w:t>
      </w:r>
      <w:hyperlink r:id="rId40">
        <w:r w:rsidRPr="00E81962">
          <w:rPr>
            <w:rFonts w:ascii="Times New Roman" w:eastAsia="Times New Roman" w:hAnsi="Times New Roman" w:cs="Times New Roman"/>
            <w:i/>
            <w:sz w:val="28"/>
            <w:szCs w:val="28"/>
          </w:rPr>
          <w:t>MNAS</w:t>
        </w:r>
      </w:hyperlink>
      <w:r w:rsidR="00EB1DB6" w:rsidRPr="00723F02">
        <w:rPr>
          <w:rFonts w:ascii="Times New Roman" w:eastAsia="Times New Roman" w:hAnsi="Times New Roman" w:cs="Times New Roman"/>
          <w:i/>
          <w:sz w:val="28"/>
          <w:szCs w:val="28"/>
          <w:lang w:val="ru-RU"/>
          <w:rPrChange w:id="40" w:author="Олег Аксенов" w:date="2021-04-17T17:43:00Z">
            <w:rPr>
              <w:rFonts w:ascii="Times New Roman" w:eastAsia="Times New Roman" w:hAnsi="Times New Roman" w:cs="Times New Roman"/>
              <w:i/>
              <w:sz w:val="28"/>
              <w:szCs w:val="28"/>
              <w:lang w:val="en-US"/>
            </w:rPr>
          </w:rPrChange>
        </w:rPr>
        <w:t xml:space="preserve"> </w:t>
      </w:r>
      <w:r w:rsidR="00EB1DB6" w:rsidRPr="00723F02">
        <w:rPr>
          <w:rFonts w:ascii="Times New Roman" w:eastAsia="Times New Roman" w:hAnsi="Times New Roman" w:cs="Times New Roman"/>
          <w:sz w:val="26"/>
          <w:szCs w:val="28"/>
          <w:lang w:val="ru-RU"/>
          <w:rPrChange w:id="41" w:author="Олег Аксенов" w:date="2021-04-17T17:43:00Z">
            <w:rPr>
              <w:rFonts w:ascii="Times New Roman" w:eastAsia="Times New Roman" w:hAnsi="Times New Roman" w:cs="Times New Roman"/>
              <w:sz w:val="26"/>
              <w:szCs w:val="28"/>
              <w:lang w:val="en-US"/>
            </w:rPr>
          </w:rPrChange>
        </w:rPr>
        <w:t>[31]</w:t>
      </w:r>
      <w:r>
        <w:rPr>
          <w:rFonts w:ascii="Times New Roman" w:eastAsia="Times New Roman" w:hAnsi="Times New Roman" w:cs="Times New Roman"/>
          <w:sz w:val="28"/>
          <w:szCs w:val="28"/>
        </w:rPr>
        <w:t xml:space="preserve">. </w:t>
      </w:r>
      <w:r w:rsidRPr="00E81962">
        <w:rPr>
          <w:rFonts w:ascii="Times New Roman" w:eastAsia="Times New Roman" w:hAnsi="Times New Roman" w:cs="Times New Roman"/>
          <w:i/>
          <w:sz w:val="28"/>
          <w:szCs w:val="28"/>
        </w:rPr>
        <w:t>MNAS</w:t>
      </w:r>
      <w:r>
        <w:rPr>
          <w:rFonts w:ascii="Times New Roman" w:eastAsia="Times New Roman" w:hAnsi="Times New Roman" w:cs="Times New Roman"/>
          <w:sz w:val="28"/>
          <w:szCs w:val="28"/>
        </w:rPr>
        <w:t xml:space="preserve"> при выборе устройства нейросети оптимизирует и точность модели, и ее размер одновременно (</w:t>
      </w:r>
      <w:hyperlink r:id="rId41">
        <w:r w:rsidRPr="00E81962">
          <w:rPr>
            <w:rFonts w:ascii="Times New Roman" w:eastAsia="Times New Roman" w:hAnsi="Times New Roman" w:cs="Times New Roman"/>
            <w:i/>
            <w:sz w:val="28"/>
            <w:szCs w:val="28"/>
          </w:rPr>
          <w:t>FLOPS</w:t>
        </w:r>
      </w:hyperlink>
      <w:r>
        <w:rPr>
          <w:rFonts w:ascii="Times New Roman" w:eastAsia="Times New Roman" w:hAnsi="Times New Roman" w:cs="Times New Roman"/>
          <w:sz w:val="28"/>
          <w:szCs w:val="28"/>
        </w:rPr>
        <w:t>). В итоге начальная модель использовала архитектуру</w:t>
      </w:r>
      <w:hyperlink r:id="rId42">
        <w:r>
          <w:rPr>
            <w:rFonts w:ascii="Times New Roman" w:eastAsia="Times New Roman" w:hAnsi="Times New Roman" w:cs="Times New Roman"/>
            <w:sz w:val="28"/>
            <w:szCs w:val="28"/>
          </w:rPr>
          <w:t xml:space="preserve"> </w:t>
        </w:r>
      </w:hyperlink>
      <w:hyperlink r:id="rId43">
        <w:proofErr w:type="spellStart"/>
        <w:r w:rsidRPr="00E81962">
          <w:rPr>
            <w:rFonts w:ascii="Times New Roman" w:eastAsia="Times New Roman" w:hAnsi="Times New Roman" w:cs="Times New Roman"/>
            <w:i/>
            <w:sz w:val="28"/>
            <w:szCs w:val="28"/>
          </w:rPr>
          <w:t>MBConv</w:t>
        </w:r>
        <w:proofErr w:type="spellEnd"/>
      </w:hyperlink>
      <w:r>
        <w:rPr>
          <w:rFonts w:ascii="Times New Roman" w:eastAsia="Times New Roman" w:hAnsi="Times New Roman" w:cs="Times New Roman"/>
          <w:sz w:val="28"/>
          <w:szCs w:val="28"/>
        </w:rPr>
        <w:t>, схожую с</w:t>
      </w:r>
      <w:hyperlink r:id="rId44">
        <w:r>
          <w:rPr>
            <w:rFonts w:ascii="Times New Roman" w:eastAsia="Times New Roman" w:hAnsi="Times New Roman" w:cs="Times New Roman"/>
            <w:sz w:val="28"/>
            <w:szCs w:val="28"/>
          </w:rPr>
          <w:t xml:space="preserve"> </w:t>
        </w:r>
      </w:hyperlink>
      <w:hyperlink r:id="rId45">
        <w:r w:rsidRPr="00E81962">
          <w:rPr>
            <w:rFonts w:ascii="Times New Roman" w:eastAsia="Times New Roman" w:hAnsi="Times New Roman" w:cs="Times New Roman"/>
            <w:i/>
            <w:sz w:val="28"/>
            <w:szCs w:val="28"/>
          </w:rPr>
          <w:t>MobileNetV2</w:t>
        </w:r>
      </w:hyperlink>
      <w:r>
        <w:rPr>
          <w:rFonts w:ascii="Times New Roman" w:eastAsia="Times New Roman" w:hAnsi="Times New Roman" w:cs="Times New Roman"/>
          <w:sz w:val="28"/>
          <w:szCs w:val="28"/>
        </w:rPr>
        <w:t xml:space="preserve"> и</w:t>
      </w:r>
      <w:hyperlink r:id="rId46">
        <w:r>
          <w:rPr>
            <w:rFonts w:ascii="Times New Roman" w:eastAsia="Times New Roman" w:hAnsi="Times New Roman" w:cs="Times New Roman"/>
            <w:sz w:val="28"/>
            <w:szCs w:val="28"/>
          </w:rPr>
          <w:t xml:space="preserve"> </w:t>
        </w:r>
      </w:hyperlink>
      <w:hyperlink r:id="rId47">
        <w:proofErr w:type="spellStart"/>
        <w:r w:rsidRPr="00E81962">
          <w:rPr>
            <w:rFonts w:ascii="Times New Roman" w:eastAsia="Times New Roman" w:hAnsi="Times New Roman" w:cs="Times New Roman"/>
            <w:i/>
            <w:sz w:val="28"/>
            <w:szCs w:val="28"/>
          </w:rPr>
          <w:t>MnasNet</w:t>
        </w:r>
        <w:proofErr w:type="spellEnd"/>
      </w:hyperlink>
      <w:r w:rsidR="00EB1DB6" w:rsidRPr="00EB1DB6">
        <w:rPr>
          <w:rFonts w:ascii="Times New Roman" w:eastAsia="Times New Roman" w:hAnsi="Times New Roman" w:cs="Times New Roman"/>
          <w:i/>
          <w:sz w:val="28"/>
          <w:szCs w:val="28"/>
          <w:lang w:val="ru-RU"/>
        </w:rPr>
        <w:t xml:space="preserve"> </w:t>
      </w:r>
      <w:r w:rsidR="00EB1DB6" w:rsidRPr="00EB1DB6">
        <w:rPr>
          <w:rFonts w:ascii="Times New Roman" w:eastAsia="Times New Roman" w:hAnsi="Times New Roman" w:cs="Times New Roman"/>
          <w:sz w:val="28"/>
          <w:szCs w:val="28"/>
          <w:lang w:val="ru-RU"/>
        </w:rPr>
        <w:t>[30]</w:t>
      </w:r>
      <w:r>
        <w:rPr>
          <w:rFonts w:ascii="Times New Roman" w:eastAsia="Times New Roman" w:hAnsi="Times New Roman" w:cs="Times New Roman"/>
          <w:sz w:val="28"/>
          <w:szCs w:val="28"/>
        </w:rPr>
        <w:t xml:space="preserve">. Начальная модель затем масштабировалась и породила класс </w:t>
      </w:r>
      <w:proofErr w:type="spellStart"/>
      <w:r w:rsidRPr="00E81962">
        <w:rPr>
          <w:rFonts w:ascii="Times New Roman" w:eastAsia="Times New Roman" w:hAnsi="Times New Roman" w:cs="Times New Roman"/>
          <w:i/>
          <w:sz w:val="28"/>
          <w:szCs w:val="28"/>
        </w:rPr>
        <w:t>EfficientNets</w:t>
      </w:r>
      <w:proofErr w:type="spellEnd"/>
      <w:r>
        <w:rPr>
          <w:rFonts w:ascii="Times New Roman" w:eastAsia="Times New Roman" w:hAnsi="Times New Roman" w:cs="Times New Roman"/>
          <w:sz w:val="28"/>
          <w:szCs w:val="28"/>
        </w:rPr>
        <w:t xml:space="preserve"> моделей.</w:t>
      </w:r>
    </w:p>
    <w:p w14:paraId="7849AFB5" w14:textId="3DE6ADB6" w:rsidR="002F5D92" w:rsidRDefault="002F5D92" w:rsidP="00595665">
      <w:pPr>
        <w:ind w:firstLine="720"/>
        <w:jc w:val="both"/>
        <w:rPr>
          <w:rFonts w:ascii="Times New Roman" w:eastAsia="Times New Roman" w:hAnsi="Times New Roman" w:cs="Times New Roman"/>
          <w:sz w:val="28"/>
          <w:szCs w:val="28"/>
        </w:rPr>
      </w:pPr>
    </w:p>
    <w:p w14:paraId="55A2FBCD" w14:textId="6DCD33F1" w:rsidR="002F5D92" w:rsidRPr="002F5D92" w:rsidRDefault="002F5D92" w:rsidP="00595665">
      <w:pPr>
        <w:ind w:firstLine="720"/>
        <w:jc w:val="both"/>
        <w:rPr>
          <w:rFonts w:ascii="Times New Roman" w:eastAsia="Times New Roman" w:hAnsi="Times New Roman" w:cs="Times New Roman"/>
          <w:b/>
          <w:sz w:val="28"/>
          <w:szCs w:val="28"/>
        </w:rPr>
      </w:pPr>
      <w:r w:rsidRPr="002F5D92">
        <w:rPr>
          <w:rFonts w:ascii="Times New Roman" w:eastAsia="Times New Roman" w:hAnsi="Times New Roman" w:cs="Times New Roman"/>
          <w:b/>
          <w:sz w:val="28"/>
          <w:szCs w:val="28"/>
        </w:rPr>
        <w:t>3.1.</w:t>
      </w:r>
      <w:r>
        <w:rPr>
          <w:rFonts w:ascii="Times New Roman" w:eastAsia="Times New Roman" w:hAnsi="Times New Roman" w:cs="Times New Roman"/>
          <w:b/>
          <w:sz w:val="28"/>
          <w:szCs w:val="28"/>
          <w:lang w:val="ru-RU"/>
        </w:rPr>
        <w:t>2</w:t>
      </w:r>
      <w:r w:rsidRPr="002F5D92">
        <w:rPr>
          <w:rFonts w:ascii="Times New Roman" w:eastAsia="Times New Roman" w:hAnsi="Times New Roman" w:cs="Times New Roman"/>
          <w:b/>
          <w:sz w:val="28"/>
          <w:szCs w:val="28"/>
        </w:rPr>
        <w:t xml:space="preserve"> Модель </w:t>
      </w:r>
      <w:proofErr w:type="spellStart"/>
      <w:r w:rsidRPr="002F5D92">
        <w:rPr>
          <w:rFonts w:ascii="Times New Roman" w:eastAsia="Times New Roman" w:hAnsi="Times New Roman" w:cs="Times New Roman"/>
          <w:b/>
          <w:i/>
          <w:sz w:val="28"/>
          <w:szCs w:val="28"/>
        </w:rPr>
        <w:t>ResNet</w:t>
      </w:r>
      <w:proofErr w:type="spellEnd"/>
    </w:p>
    <w:p w14:paraId="7EC44A44" w14:textId="77777777" w:rsidR="002F5D92" w:rsidRDefault="002F5D92" w:rsidP="00595665">
      <w:pPr>
        <w:ind w:firstLine="720"/>
        <w:jc w:val="both"/>
        <w:rPr>
          <w:rFonts w:ascii="Times New Roman" w:eastAsia="Times New Roman" w:hAnsi="Times New Roman" w:cs="Times New Roman"/>
          <w:sz w:val="28"/>
          <w:szCs w:val="28"/>
        </w:rPr>
      </w:pPr>
    </w:p>
    <w:p w14:paraId="29632382" w14:textId="0F201D2B" w:rsidR="000928BA" w:rsidRDefault="0092573A" w:rsidP="002F5D92">
      <w:pPr>
        <w:ind w:firstLine="708"/>
        <w:jc w:val="both"/>
        <w:rPr>
          <w:rFonts w:ascii="Times New Roman" w:eastAsia="Times New Roman" w:hAnsi="Times New Roman" w:cs="Times New Roman"/>
          <w:sz w:val="28"/>
          <w:szCs w:val="28"/>
        </w:rPr>
      </w:pPr>
      <w:proofErr w:type="spellStart"/>
      <w:r w:rsidRPr="00E81962">
        <w:rPr>
          <w:rFonts w:ascii="Times New Roman" w:eastAsia="Times New Roman" w:hAnsi="Times New Roman" w:cs="Times New Roman"/>
          <w:b/>
          <w:i/>
          <w:sz w:val="28"/>
          <w:szCs w:val="28"/>
        </w:rPr>
        <w:t>ResNet</w:t>
      </w:r>
      <w:proofErr w:type="spellEnd"/>
      <w:r w:rsidR="000928BA">
        <w:rPr>
          <w:rFonts w:ascii="Times New Roman" w:eastAsia="Times New Roman" w:hAnsi="Times New Roman" w:cs="Times New Roman"/>
          <w:sz w:val="28"/>
          <w:szCs w:val="28"/>
          <w:lang w:val="ru-RU"/>
        </w:rPr>
        <w:t xml:space="preserve"> </w:t>
      </w:r>
      <w:r w:rsidR="005F1299" w:rsidRPr="002F5D92">
        <w:rPr>
          <w:rFonts w:ascii="Times New Roman" w:eastAsia="Times New Roman" w:hAnsi="Times New Roman" w:cs="Times New Roman"/>
          <w:sz w:val="28"/>
          <w:szCs w:val="28"/>
          <w:lang w:val="ru-RU"/>
        </w:rPr>
        <w:t>(</w:t>
      </w:r>
      <w:proofErr w:type="spellStart"/>
      <w:r w:rsidR="000928BA" w:rsidRPr="002F5D92">
        <w:rPr>
          <w:rFonts w:ascii="Times New Roman" w:eastAsia="Times New Roman" w:hAnsi="Times New Roman" w:cs="Times New Roman"/>
          <w:i/>
          <w:sz w:val="28"/>
          <w:szCs w:val="28"/>
        </w:rPr>
        <w:t>Residual</w:t>
      </w:r>
      <w:proofErr w:type="spellEnd"/>
      <w:r w:rsidR="000928BA" w:rsidRPr="002F5D92">
        <w:rPr>
          <w:rFonts w:ascii="Times New Roman" w:eastAsia="Times New Roman" w:hAnsi="Times New Roman" w:cs="Times New Roman"/>
          <w:sz w:val="28"/>
          <w:szCs w:val="28"/>
        </w:rPr>
        <w:t xml:space="preserve"> </w:t>
      </w:r>
      <w:proofErr w:type="spellStart"/>
      <w:r w:rsidR="000928BA" w:rsidRPr="002F5D92">
        <w:rPr>
          <w:rFonts w:ascii="Times New Roman" w:eastAsia="Times New Roman" w:hAnsi="Times New Roman" w:cs="Times New Roman"/>
          <w:i/>
          <w:sz w:val="28"/>
          <w:szCs w:val="28"/>
        </w:rPr>
        <w:t>Network</w:t>
      </w:r>
      <w:proofErr w:type="spellEnd"/>
      <w:r w:rsidR="002F5D92" w:rsidRPr="002F5D92">
        <w:rPr>
          <w:rFonts w:ascii="Times New Roman" w:eastAsia="Times New Roman" w:hAnsi="Times New Roman" w:cs="Times New Roman"/>
          <w:i/>
          <w:sz w:val="28"/>
          <w:szCs w:val="28"/>
          <w:lang w:val="ru-RU"/>
        </w:rPr>
        <w:t xml:space="preserve">, </w:t>
      </w:r>
      <w:r w:rsidR="000928BA">
        <w:rPr>
          <w:rFonts w:ascii="Times New Roman" w:eastAsia="Times New Roman" w:hAnsi="Times New Roman" w:cs="Times New Roman"/>
          <w:sz w:val="28"/>
          <w:szCs w:val="28"/>
        </w:rPr>
        <w:t>дословно</w:t>
      </w:r>
      <w:r w:rsidR="000928BA">
        <w:rPr>
          <w:rFonts w:ascii="Times New Roman" w:eastAsia="Times New Roman" w:hAnsi="Times New Roman" w:cs="Times New Roman"/>
          <w:sz w:val="28"/>
          <w:szCs w:val="28"/>
          <w:lang w:val="ru-RU"/>
        </w:rPr>
        <w:t xml:space="preserve"> –</w:t>
      </w:r>
      <w:r w:rsidR="000928BA">
        <w:rPr>
          <w:rFonts w:ascii="Times New Roman" w:eastAsia="Times New Roman" w:hAnsi="Times New Roman" w:cs="Times New Roman"/>
          <w:sz w:val="28"/>
          <w:szCs w:val="28"/>
        </w:rPr>
        <w:t xml:space="preserve"> «остаточная сеть»). Когда более глубокая сеть начинает сворачиваться, возникает проблема: с увеличением глубины сети точность сначала увеличивается, а затем быстро ухудшается. Снижение точности обучения показывает, что не все сети легко оптимизировать</w:t>
      </w:r>
      <w:r w:rsidR="00EB1DB6" w:rsidRPr="00EB1DB6">
        <w:rPr>
          <w:rFonts w:ascii="Times New Roman" w:eastAsia="Times New Roman" w:hAnsi="Times New Roman" w:cs="Times New Roman"/>
          <w:sz w:val="28"/>
          <w:szCs w:val="28"/>
          <w:lang w:val="ru-RU"/>
        </w:rPr>
        <w:t xml:space="preserve"> [32]</w:t>
      </w:r>
      <w:r w:rsidR="000928BA">
        <w:rPr>
          <w:rFonts w:ascii="Times New Roman" w:eastAsia="Times New Roman" w:hAnsi="Times New Roman" w:cs="Times New Roman"/>
          <w:sz w:val="28"/>
          <w:szCs w:val="28"/>
        </w:rPr>
        <w:t>.</w:t>
      </w:r>
    </w:p>
    <w:p w14:paraId="5B55EAA5" w14:textId="7F2E8661" w:rsidR="000928BA" w:rsidRDefault="000928B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Давно было замечено, что если просто добавлять больше слоев, то качество такой модели растет до некоторого предела (смотрите </w:t>
      </w:r>
      <w:r w:rsidRPr="002F5D92">
        <w:rPr>
          <w:rFonts w:ascii="Times New Roman" w:eastAsia="Times New Roman" w:hAnsi="Times New Roman" w:cs="Times New Roman"/>
          <w:i/>
          <w:sz w:val="28"/>
          <w:szCs w:val="28"/>
        </w:rPr>
        <w:t>VGG</w:t>
      </w:r>
      <w:r>
        <w:rPr>
          <w:rFonts w:ascii="Times New Roman" w:eastAsia="Times New Roman" w:hAnsi="Times New Roman" w:cs="Times New Roman"/>
          <w:sz w:val="28"/>
          <w:szCs w:val="28"/>
        </w:rPr>
        <w:t xml:space="preserve">-19), а затем начинает падать. Эту проблему называют </w:t>
      </w:r>
      <w:proofErr w:type="spellStart"/>
      <w:r w:rsidRPr="00E81962">
        <w:rPr>
          <w:rFonts w:ascii="Times New Roman" w:eastAsia="Times New Roman" w:hAnsi="Times New Roman" w:cs="Times New Roman"/>
          <w:i/>
          <w:sz w:val="28"/>
          <w:szCs w:val="28"/>
        </w:rPr>
        <w:t>degradation</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problem</w:t>
      </w:r>
      <w:proofErr w:type="spellEnd"/>
      <w:r>
        <w:rPr>
          <w:rFonts w:ascii="Times New Roman" w:eastAsia="Times New Roman" w:hAnsi="Times New Roman" w:cs="Times New Roman"/>
          <w:sz w:val="28"/>
          <w:szCs w:val="28"/>
        </w:rPr>
        <w:t xml:space="preserve">, а сети, полученные стеканием большего количества слоев, </w:t>
      </w:r>
      <w:r w:rsidR="006E6D25" w:rsidRPr="002F5D92">
        <w:rPr>
          <w:rFonts w:ascii="Times New Roman" w:eastAsia="Times New Roman" w:hAnsi="Times New Roman" w:cs="Times New Roman"/>
          <w:sz w:val="28"/>
          <w:szCs w:val="28"/>
        </w:rPr>
        <w:t>–</w:t>
      </w:r>
      <w:r w:rsidR="006E6D25" w:rsidRPr="006E6D25">
        <w:rPr>
          <w:rFonts w:ascii="Times New Roman" w:eastAsia="Times New Roman" w:hAnsi="Times New Roman" w:cs="Times New Roman"/>
          <w:b/>
          <w:sz w:val="28"/>
          <w:szCs w:val="28"/>
        </w:rPr>
        <w:t xml:space="preserve"> </w:t>
      </w:r>
      <w:proofErr w:type="spellStart"/>
      <w:r w:rsidRPr="00E81962">
        <w:rPr>
          <w:rFonts w:ascii="Times New Roman" w:eastAsia="Times New Roman" w:hAnsi="Times New Roman" w:cs="Times New Roman"/>
          <w:i/>
          <w:sz w:val="28"/>
          <w:szCs w:val="28"/>
        </w:rPr>
        <w:t>plain</w:t>
      </w:r>
      <w:proofErr w:type="spellEnd"/>
      <w:r>
        <w:rPr>
          <w:rFonts w:ascii="Times New Roman" w:eastAsia="Times New Roman" w:hAnsi="Times New Roman" w:cs="Times New Roman"/>
          <w:sz w:val="28"/>
          <w:szCs w:val="28"/>
        </w:rPr>
        <w:t>, или плоские сети. Авторы смогли найти такую топологию, при которой качество модели растет при добавлении новых слоев</w:t>
      </w:r>
      <w:r w:rsidR="00EB1DB6" w:rsidRPr="00EB1DB6">
        <w:rPr>
          <w:rFonts w:ascii="Times New Roman" w:eastAsia="Times New Roman" w:hAnsi="Times New Roman" w:cs="Times New Roman"/>
          <w:sz w:val="28"/>
          <w:szCs w:val="28"/>
          <w:lang w:val="ru-RU"/>
        </w:rPr>
        <w:t xml:space="preserve"> [32]</w:t>
      </w:r>
      <w:r>
        <w:rPr>
          <w:rFonts w:ascii="Times New Roman" w:eastAsia="Times New Roman" w:hAnsi="Times New Roman" w:cs="Times New Roman"/>
          <w:sz w:val="28"/>
          <w:szCs w:val="28"/>
        </w:rPr>
        <w:t>.</w:t>
      </w:r>
    </w:p>
    <w:p w14:paraId="0A17B388" w14:textId="445CEEA7" w:rsidR="006E6D25" w:rsidRPr="00E81962" w:rsidRDefault="000928B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Чтобы преодолеть эту проблему, </w:t>
      </w:r>
      <w:proofErr w:type="spellStart"/>
      <w:r w:rsidRPr="00E81962">
        <w:rPr>
          <w:rFonts w:ascii="Times New Roman" w:eastAsia="Times New Roman" w:hAnsi="Times New Roman" w:cs="Times New Roman"/>
          <w:i/>
          <w:sz w:val="28"/>
          <w:szCs w:val="28"/>
        </w:rPr>
        <w:t>Microsoft</w:t>
      </w:r>
      <w:proofErr w:type="spellEnd"/>
      <w:r>
        <w:rPr>
          <w:rFonts w:ascii="Times New Roman" w:eastAsia="Times New Roman" w:hAnsi="Times New Roman" w:cs="Times New Roman"/>
          <w:sz w:val="28"/>
          <w:szCs w:val="28"/>
        </w:rPr>
        <w:t xml:space="preserve"> ввела глубокую «остаточную» структуру обучения. Вместо того, чтобы надеяться на то, что каждые несколько </w:t>
      </w:r>
      <w:proofErr w:type="spellStart"/>
      <w:r w:rsidRPr="00E81962">
        <w:rPr>
          <w:rFonts w:ascii="Times New Roman" w:eastAsia="Times New Roman" w:hAnsi="Times New Roman" w:cs="Times New Roman"/>
          <w:i/>
          <w:sz w:val="28"/>
          <w:szCs w:val="28"/>
        </w:rPr>
        <w:t>stacked</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layers</w:t>
      </w:r>
      <w:proofErr w:type="spellEnd"/>
      <w:r>
        <w:rPr>
          <w:rFonts w:ascii="Times New Roman" w:eastAsia="Times New Roman" w:hAnsi="Times New Roman" w:cs="Times New Roman"/>
          <w:sz w:val="28"/>
          <w:szCs w:val="28"/>
        </w:rPr>
        <w:t xml:space="preserve"> непосредственно соответствуют желаемому основному представлению, они явно позволяют этим слоям соответствовать «остаточному» представлению. </w:t>
      </w:r>
      <w:r w:rsidR="0092573A">
        <w:rPr>
          <w:rFonts w:ascii="Times New Roman" w:eastAsia="Times New Roman" w:hAnsi="Times New Roman" w:cs="Times New Roman"/>
          <w:sz w:val="28"/>
          <w:szCs w:val="28"/>
        </w:rPr>
        <w:t xml:space="preserve">Формулировка </w:t>
      </w:r>
      <m:oMath>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m:t>
            </m:r>
          </m:e>
        </m:d>
        <m:r>
          <w:rPr>
            <w:rFonts w:ascii="Cambria Math" w:eastAsia="Times New Roman" w:hAnsi="Cambria Math" w:cs="Times New Roman"/>
            <w:sz w:val="28"/>
            <w:szCs w:val="28"/>
          </w:rPr>
          <m:t>+x</m:t>
        </m:r>
      </m:oMath>
      <w:r w:rsidR="0092573A">
        <w:rPr>
          <w:rFonts w:ascii="Times New Roman" w:eastAsia="Times New Roman" w:hAnsi="Times New Roman" w:cs="Times New Roman"/>
          <w:sz w:val="28"/>
          <w:szCs w:val="28"/>
        </w:rPr>
        <w:t xml:space="preserve"> может быть реализована с помощью нейронных </w:t>
      </w:r>
      <w:r w:rsidR="0092573A" w:rsidRPr="005F1299">
        <w:rPr>
          <w:rFonts w:ascii="Times New Roman" w:eastAsia="Times New Roman" w:hAnsi="Times New Roman" w:cs="Times New Roman"/>
          <w:sz w:val="28"/>
          <w:szCs w:val="28"/>
        </w:rPr>
        <w:t>сетей с соединениями для быстрого доступа</w:t>
      </w:r>
      <w:r w:rsidRPr="005F1299">
        <w:rPr>
          <w:rFonts w:ascii="Times New Roman" w:eastAsia="Times New Roman" w:hAnsi="Times New Roman" w:cs="Times New Roman"/>
          <w:sz w:val="28"/>
          <w:szCs w:val="28"/>
          <w:lang w:val="ru-RU"/>
        </w:rPr>
        <w:t xml:space="preserve"> </w:t>
      </w:r>
      <w:r w:rsidR="008953FE" w:rsidRPr="005F1299">
        <w:rPr>
          <w:rFonts w:ascii="Times New Roman" w:eastAsia="Times New Roman" w:hAnsi="Times New Roman" w:cs="Times New Roman"/>
          <w:sz w:val="28"/>
          <w:szCs w:val="28"/>
          <w:lang w:val="ru-RU"/>
        </w:rPr>
        <w:t>(</w:t>
      </w:r>
      <w:proofErr w:type="spellStart"/>
      <w:r w:rsidRPr="005F1299">
        <w:rPr>
          <w:rFonts w:ascii="Times New Roman" w:eastAsia="Times New Roman" w:hAnsi="Times New Roman" w:cs="Times New Roman"/>
          <w:i/>
          <w:sz w:val="28"/>
          <w:szCs w:val="28"/>
        </w:rPr>
        <w:t>residual</w:t>
      </w:r>
      <w:proofErr w:type="spellEnd"/>
      <w:r w:rsidRPr="005F1299">
        <w:rPr>
          <w:rFonts w:ascii="Times New Roman" w:eastAsia="Times New Roman" w:hAnsi="Times New Roman" w:cs="Times New Roman"/>
          <w:sz w:val="28"/>
          <w:szCs w:val="28"/>
        </w:rPr>
        <w:t xml:space="preserve"> </w:t>
      </w:r>
      <w:proofErr w:type="spellStart"/>
      <w:r w:rsidRPr="005F1299">
        <w:rPr>
          <w:rFonts w:ascii="Times New Roman" w:eastAsia="Times New Roman" w:hAnsi="Times New Roman" w:cs="Times New Roman"/>
          <w:i/>
          <w:sz w:val="28"/>
          <w:szCs w:val="28"/>
        </w:rPr>
        <w:t>connections</w:t>
      </w:r>
      <w:proofErr w:type="spellEnd"/>
      <w:r w:rsidR="008953FE" w:rsidRPr="005F1299">
        <w:rPr>
          <w:rFonts w:ascii="Times New Roman" w:eastAsia="Times New Roman" w:hAnsi="Times New Roman" w:cs="Times New Roman"/>
          <w:sz w:val="28"/>
          <w:szCs w:val="28"/>
          <w:lang w:val="ru-RU"/>
        </w:rPr>
        <w:t>)</w:t>
      </w:r>
      <w:r w:rsidR="00EB1DB6" w:rsidRPr="00EB1DB6">
        <w:rPr>
          <w:rFonts w:ascii="Times New Roman" w:eastAsia="Times New Roman" w:hAnsi="Times New Roman" w:cs="Times New Roman"/>
          <w:sz w:val="28"/>
          <w:szCs w:val="28"/>
          <w:lang w:val="ru-RU"/>
        </w:rPr>
        <w:t xml:space="preserve"> [32]</w:t>
      </w:r>
      <w:r w:rsidRPr="005F1299">
        <w:rPr>
          <w:rFonts w:ascii="Times New Roman" w:eastAsia="Times New Roman" w:hAnsi="Times New Roman" w:cs="Times New Roman"/>
          <w:sz w:val="28"/>
          <w:szCs w:val="28"/>
          <w:lang w:val="ru-RU"/>
        </w:rPr>
        <w:t>.</w:t>
      </w:r>
      <w:r w:rsidR="0092573A">
        <w:rPr>
          <w:rFonts w:ascii="Times New Roman" w:eastAsia="Times New Roman" w:hAnsi="Times New Roman" w:cs="Times New Roman"/>
          <w:b/>
          <w:sz w:val="28"/>
          <w:szCs w:val="28"/>
        </w:rPr>
        <w:t xml:space="preserve"> </w:t>
      </w:r>
    </w:p>
    <w:p w14:paraId="4A4F17FC" w14:textId="77777777" w:rsidR="00E81962"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3.4 показан пример остаточного обучения, а именно построение блока.</w:t>
      </w:r>
    </w:p>
    <w:p w14:paraId="7F470C78" w14:textId="4F2673F6" w:rsidR="008953FE" w:rsidRPr="002A242F" w:rsidRDefault="00E81962" w:rsidP="002A242F">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3B64104" w14:textId="77777777" w:rsidR="0092573A" w:rsidRDefault="0092573A" w:rsidP="00595665">
      <w:pPr>
        <w:jc w:val="center"/>
      </w:pPr>
      <w:r w:rsidRPr="002E5558">
        <w:rPr>
          <w:noProof/>
        </w:rPr>
        <w:lastRenderedPageBreak/>
        <w:drawing>
          <wp:inline distT="114300" distB="114300" distL="114300" distR="114300" wp14:anchorId="4B1DF558" wp14:editId="575A0869">
            <wp:extent cx="5730875" cy="2552700"/>
            <wp:effectExtent l="0" t="0" r="3175" b="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48"/>
                    <a:srcRect b="4281"/>
                    <a:stretch/>
                  </pic:blipFill>
                  <pic:spPr bwMode="auto">
                    <a:xfrm>
                      <a:off x="0" y="0"/>
                      <a:ext cx="5731200" cy="2552845"/>
                    </a:xfrm>
                    <a:prstGeom prst="rect">
                      <a:avLst/>
                    </a:prstGeom>
                    <a:ln>
                      <a:noFill/>
                    </a:ln>
                    <a:extLst>
                      <a:ext uri="{53640926-AAD7-44D8-BBD7-CCE9431645EC}">
                        <a14:shadowObscured xmlns:a14="http://schemas.microsoft.com/office/drawing/2010/main"/>
                      </a:ext>
                    </a:extLst>
                  </pic:spPr>
                </pic:pic>
              </a:graphicData>
            </a:graphic>
          </wp:inline>
        </w:drawing>
      </w:r>
    </w:p>
    <w:p w14:paraId="61E9262B" w14:textId="77777777" w:rsidR="0092573A" w:rsidRDefault="0092573A" w:rsidP="00595665">
      <w:pPr>
        <w:ind w:firstLine="720"/>
        <w:jc w:val="both"/>
        <w:rPr>
          <w:rFonts w:ascii="Times New Roman" w:eastAsia="Times New Roman" w:hAnsi="Times New Roman" w:cs="Times New Roman"/>
          <w:sz w:val="28"/>
          <w:szCs w:val="28"/>
        </w:rPr>
      </w:pPr>
    </w:p>
    <w:p w14:paraId="486A3928" w14:textId="32031877" w:rsidR="0092573A" w:rsidRPr="00EB1DB6" w:rsidRDefault="0092573A" w:rsidP="00595665">
      <w:pPr>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Рисунок 3.4 – Построение блока при остаточном обучении</w:t>
      </w:r>
      <w:r w:rsidR="00EB1DB6" w:rsidRPr="00EB1DB6">
        <w:rPr>
          <w:rFonts w:ascii="Times New Roman" w:eastAsia="Times New Roman" w:hAnsi="Times New Roman" w:cs="Times New Roman"/>
          <w:b/>
          <w:sz w:val="24"/>
          <w:szCs w:val="28"/>
          <w:lang w:val="ru-RU"/>
        </w:rPr>
        <w:t xml:space="preserve"> [32]</w:t>
      </w:r>
    </w:p>
    <w:p w14:paraId="2E1F7ED6" w14:textId="77777777" w:rsidR="0092573A" w:rsidRDefault="0092573A" w:rsidP="00595665">
      <w:pPr>
        <w:jc w:val="both"/>
        <w:rPr>
          <w:rFonts w:ascii="Times New Roman" w:eastAsia="Times New Roman" w:hAnsi="Times New Roman" w:cs="Times New Roman"/>
          <w:sz w:val="28"/>
          <w:szCs w:val="28"/>
        </w:rPr>
      </w:pPr>
    </w:p>
    <w:p w14:paraId="0951A047" w14:textId="229BA010" w:rsidR="008953FE" w:rsidRDefault="008953FE"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Используя </w:t>
      </w:r>
      <w:proofErr w:type="spellStart"/>
      <w:r w:rsidRPr="00E81962">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rPr>
        <w:t>, можно решить множество проблем, таких как:</w:t>
      </w:r>
    </w:p>
    <w:p w14:paraId="1B7E70AD" w14:textId="665D6069" w:rsidR="008953FE" w:rsidRDefault="008953FE" w:rsidP="00595665">
      <w:pPr>
        <w:numPr>
          <w:ilvl w:val="0"/>
          <w:numId w:val="39"/>
        </w:numPr>
        <w:tabs>
          <w:tab w:val="left" w:pos="993"/>
        </w:tabs>
        <w:ind w:left="0" w:firstLine="709"/>
        <w:jc w:val="both"/>
        <w:rPr>
          <w:rFonts w:ascii="Times New Roman" w:eastAsia="Times New Roman" w:hAnsi="Times New Roman" w:cs="Times New Roman"/>
          <w:sz w:val="28"/>
          <w:szCs w:val="28"/>
        </w:rPr>
      </w:pPr>
      <w:proofErr w:type="spellStart"/>
      <w:r w:rsidRPr="00E81962">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rPr>
        <w:t xml:space="preserve"> относительно легко оптимизировать: «простые» сети (которые просто складывают слои) показывают большую ошибку обучения, когда глубина увеличивается</w:t>
      </w:r>
      <w:r w:rsidR="002F5D92" w:rsidRPr="002F5D92">
        <w:rPr>
          <w:rFonts w:ascii="Times New Roman" w:eastAsia="Times New Roman" w:hAnsi="Times New Roman" w:cs="Times New Roman"/>
          <w:sz w:val="28"/>
          <w:szCs w:val="28"/>
          <w:lang w:val="ru-RU"/>
        </w:rPr>
        <w:t>;</w:t>
      </w:r>
    </w:p>
    <w:p w14:paraId="5CB56F1E" w14:textId="77777777" w:rsidR="008953FE" w:rsidRDefault="008953FE" w:rsidP="00595665">
      <w:pPr>
        <w:numPr>
          <w:ilvl w:val="0"/>
          <w:numId w:val="39"/>
        </w:numPr>
        <w:tabs>
          <w:tab w:val="left" w:pos="993"/>
        </w:tabs>
        <w:ind w:left="0" w:firstLine="709"/>
        <w:jc w:val="both"/>
        <w:rPr>
          <w:rFonts w:ascii="Times New Roman" w:eastAsia="Times New Roman" w:hAnsi="Times New Roman" w:cs="Times New Roman"/>
          <w:sz w:val="28"/>
          <w:szCs w:val="28"/>
        </w:rPr>
      </w:pPr>
      <w:proofErr w:type="spellStart"/>
      <w:r w:rsidRPr="00E81962">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rPr>
        <w:t xml:space="preserve"> позволяет относительно легко увеличить точность благодаря увеличению глубины, чего с другими сетями добиться сложнее.</w:t>
      </w:r>
    </w:p>
    <w:p w14:paraId="3774BCAC" w14:textId="77777777" w:rsidR="008953FE" w:rsidRDefault="008953FE" w:rsidP="00595665">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3.5 показано сравнение скорости </w:t>
      </w:r>
      <w:proofErr w:type="spellStart"/>
      <w:r w:rsidRPr="00E81962">
        <w:rPr>
          <w:rFonts w:ascii="Times New Roman" w:eastAsia="Times New Roman" w:hAnsi="Times New Roman" w:cs="Times New Roman"/>
          <w:i/>
          <w:sz w:val="28"/>
          <w:szCs w:val="28"/>
        </w:rPr>
        <w:t>ResNet</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с разным количеством слоев.</w:t>
      </w:r>
    </w:p>
    <w:p w14:paraId="1476E61B" w14:textId="77777777" w:rsidR="0092573A" w:rsidRDefault="0092573A" w:rsidP="00595665">
      <w:pPr>
        <w:jc w:val="both"/>
        <w:rPr>
          <w:rFonts w:ascii="Times New Roman" w:eastAsia="Times New Roman" w:hAnsi="Times New Roman" w:cs="Times New Roman"/>
          <w:sz w:val="28"/>
          <w:szCs w:val="28"/>
        </w:rPr>
      </w:pPr>
    </w:p>
    <w:p w14:paraId="3066688F" w14:textId="77777777" w:rsidR="0092573A" w:rsidRDefault="0092573A" w:rsidP="00595665">
      <w:pPr>
        <w:jc w:val="center"/>
      </w:pPr>
      <w:r w:rsidRPr="002E5558">
        <w:rPr>
          <w:noProof/>
        </w:rPr>
        <w:drawing>
          <wp:inline distT="114300" distB="114300" distL="114300" distR="114300" wp14:anchorId="34017D03" wp14:editId="38259FE7">
            <wp:extent cx="5110163" cy="2232513"/>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110163" cy="2232513"/>
                    </a:xfrm>
                    <a:prstGeom prst="rect">
                      <a:avLst/>
                    </a:prstGeom>
                    <a:ln/>
                  </pic:spPr>
                </pic:pic>
              </a:graphicData>
            </a:graphic>
          </wp:inline>
        </w:drawing>
      </w:r>
    </w:p>
    <w:p w14:paraId="63C60C1D" w14:textId="77777777" w:rsidR="0092573A" w:rsidRDefault="0092573A" w:rsidP="00595665">
      <w:pPr>
        <w:ind w:firstLine="720"/>
        <w:jc w:val="both"/>
        <w:rPr>
          <w:rFonts w:ascii="Times New Roman" w:eastAsia="Times New Roman" w:hAnsi="Times New Roman" w:cs="Times New Roman"/>
          <w:sz w:val="28"/>
          <w:szCs w:val="28"/>
        </w:rPr>
      </w:pPr>
    </w:p>
    <w:p w14:paraId="3FCBB064" w14:textId="0B9F6C37" w:rsidR="0092573A" w:rsidRPr="00EB1DB6" w:rsidRDefault="0092573A" w:rsidP="00595665">
      <w:pPr>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 xml:space="preserve">Рисунок 3.5 – Сравнение </w:t>
      </w:r>
      <w:proofErr w:type="spellStart"/>
      <w:r w:rsidRPr="00E81962">
        <w:rPr>
          <w:rFonts w:ascii="Times New Roman" w:eastAsia="Times New Roman" w:hAnsi="Times New Roman" w:cs="Times New Roman"/>
          <w:b/>
          <w:i/>
          <w:sz w:val="24"/>
          <w:szCs w:val="28"/>
        </w:rPr>
        <w:t>ResNet</w:t>
      </w:r>
      <w:proofErr w:type="spellEnd"/>
      <w:r w:rsidRPr="006E6D25">
        <w:rPr>
          <w:rFonts w:ascii="Times New Roman" w:eastAsia="Times New Roman" w:hAnsi="Times New Roman" w:cs="Times New Roman"/>
          <w:b/>
          <w:sz w:val="24"/>
          <w:szCs w:val="28"/>
        </w:rPr>
        <w:t xml:space="preserve"> с разным количеством слоев</w:t>
      </w:r>
      <w:r w:rsidR="00EB1DB6">
        <w:rPr>
          <w:rFonts w:ascii="Times New Roman" w:eastAsia="Times New Roman" w:hAnsi="Times New Roman" w:cs="Times New Roman"/>
          <w:b/>
          <w:sz w:val="24"/>
          <w:szCs w:val="28"/>
          <w:lang w:val="ru-RU"/>
        </w:rPr>
        <w:t xml:space="preserve"> </w:t>
      </w:r>
      <w:r w:rsidR="00EB1DB6" w:rsidRPr="00EB1DB6">
        <w:rPr>
          <w:rFonts w:ascii="Times New Roman" w:eastAsia="Times New Roman" w:hAnsi="Times New Roman" w:cs="Times New Roman"/>
          <w:b/>
          <w:sz w:val="24"/>
          <w:szCs w:val="28"/>
          <w:lang w:val="ru-RU"/>
        </w:rPr>
        <w:t>[32]</w:t>
      </w:r>
    </w:p>
    <w:p w14:paraId="043ACFD6" w14:textId="77777777" w:rsidR="0092573A" w:rsidRDefault="0092573A" w:rsidP="00595665">
      <w:pPr>
        <w:ind w:firstLine="720"/>
        <w:jc w:val="both"/>
        <w:rPr>
          <w:rFonts w:ascii="Times New Roman" w:eastAsia="Times New Roman" w:hAnsi="Times New Roman" w:cs="Times New Roman"/>
          <w:sz w:val="28"/>
          <w:szCs w:val="28"/>
        </w:rPr>
      </w:pPr>
    </w:p>
    <w:p w14:paraId="5F44009C" w14:textId="77777777" w:rsidR="008953FE" w:rsidRDefault="008953FE" w:rsidP="00595665">
      <w:pPr>
        <w:ind w:firstLine="720"/>
        <w:jc w:val="both"/>
        <w:rPr>
          <w:rFonts w:ascii="Times New Roman" w:eastAsia="Times New Roman" w:hAnsi="Times New Roman" w:cs="Times New Roman"/>
          <w:sz w:val="28"/>
          <w:szCs w:val="28"/>
        </w:rPr>
      </w:pPr>
      <w:r w:rsidRPr="005F1299">
        <w:rPr>
          <w:rFonts w:ascii="Times New Roman" w:eastAsia="Times New Roman" w:hAnsi="Times New Roman" w:cs="Times New Roman"/>
          <w:sz w:val="28"/>
          <w:szCs w:val="28"/>
        </w:rPr>
        <w:t xml:space="preserve">50-слойная </w:t>
      </w:r>
      <w:proofErr w:type="spellStart"/>
      <w:r w:rsidRPr="005F1299">
        <w:rPr>
          <w:rFonts w:ascii="Times New Roman" w:eastAsia="Times New Roman" w:hAnsi="Times New Roman" w:cs="Times New Roman"/>
          <w:i/>
          <w:sz w:val="28"/>
          <w:szCs w:val="28"/>
        </w:rPr>
        <w:t>ResNet</w:t>
      </w:r>
      <w:proofErr w:type="spellEnd"/>
      <w:r w:rsidRPr="005F129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каждый блок в 34-слойной сети заменяется блоком другой конфигурации (большей размерности), в результате получается 50-слойная </w:t>
      </w:r>
      <w:proofErr w:type="spellStart"/>
      <w:r w:rsidRPr="00E81962">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rPr>
        <w:t xml:space="preserve"> (</w:t>
      </w:r>
      <w:r w:rsidR="00E81962">
        <w:rPr>
          <w:rFonts w:ascii="Times New Roman" w:eastAsia="Times New Roman" w:hAnsi="Times New Roman" w:cs="Times New Roman"/>
          <w:sz w:val="28"/>
          <w:szCs w:val="28"/>
          <w:lang w:val="ru-RU"/>
        </w:rPr>
        <w:t>рисунок 3.5</w:t>
      </w:r>
      <w:r>
        <w:rPr>
          <w:rFonts w:ascii="Times New Roman" w:eastAsia="Times New Roman" w:hAnsi="Times New Roman" w:cs="Times New Roman"/>
          <w:sz w:val="28"/>
          <w:szCs w:val="28"/>
        </w:rPr>
        <w:t>).</w:t>
      </w:r>
    </w:p>
    <w:p w14:paraId="4ED83F88" w14:textId="458961A0" w:rsidR="0092573A" w:rsidRDefault="008953FE" w:rsidP="00595665">
      <w:pPr>
        <w:ind w:firstLine="720"/>
        <w:jc w:val="both"/>
        <w:rPr>
          <w:rFonts w:ascii="Times New Roman" w:eastAsia="Times New Roman" w:hAnsi="Times New Roman" w:cs="Times New Roman"/>
          <w:sz w:val="28"/>
          <w:szCs w:val="28"/>
        </w:rPr>
      </w:pPr>
      <w:proofErr w:type="spellStart"/>
      <w:r w:rsidRPr="005F1299">
        <w:rPr>
          <w:rFonts w:ascii="Times New Roman" w:eastAsia="Times New Roman" w:hAnsi="Times New Roman" w:cs="Times New Roman"/>
          <w:i/>
          <w:sz w:val="28"/>
          <w:szCs w:val="28"/>
        </w:rPr>
        <w:lastRenderedPageBreak/>
        <w:t>Residual</w:t>
      </w:r>
      <w:proofErr w:type="spellEnd"/>
      <w:r w:rsidRPr="005F1299">
        <w:rPr>
          <w:rFonts w:ascii="Times New Roman" w:eastAsia="Times New Roman" w:hAnsi="Times New Roman" w:cs="Times New Roman"/>
          <w:sz w:val="28"/>
          <w:szCs w:val="28"/>
        </w:rPr>
        <w:t xml:space="preserve"> </w:t>
      </w:r>
      <w:proofErr w:type="spellStart"/>
      <w:r w:rsidRPr="005F1299">
        <w:rPr>
          <w:rFonts w:ascii="Times New Roman" w:eastAsia="Times New Roman" w:hAnsi="Times New Roman" w:cs="Times New Roman"/>
          <w:i/>
          <w:sz w:val="28"/>
          <w:szCs w:val="28"/>
        </w:rPr>
        <w:t>Connection</w:t>
      </w:r>
      <w:proofErr w:type="spellEnd"/>
      <w:r w:rsidR="005F129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расширение для глубоких </w:t>
      </w:r>
      <w:proofErr w:type="spellStart"/>
      <w:r>
        <w:rPr>
          <w:rFonts w:ascii="Times New Roman" w:eastAsia="Times New Roman" w:hAnsi="Times New Roman" w:cs="Times New Roman"/>
          <w:sz w:val="28"/>
          <w:szCs w:val="28"/>
        </w:rPr>
        <w:t>сверточных</w:t>
      </w:r>
      <w:proofErr w:type="spellEnd"/>
      <w:r>
        <w:rPr>
          <w:rFonts w:ascii="Times New Roman" w:eastAsia="Times New Roman" w:hAnsi="Times New Roman" w:cs="Times New Roman"/>
          <w:sz w:val="28"/>
          <w:szCs w:val="28"/>
        </w:rPr>
        <w:t xml:space="preserve"> сетей, которые эмпирически показали повышение производительности в классификации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ImageNet</w:t>
      </w:r>
      <w:proofErr w:type="spellEnd"/>
      <w:r>
        <w:rPr>
          <w:rFonts w:ascii="Times New Roman" w:eastAsia="Times New Roman" w:hAnsi="Times New Roman" w:cs="Times New Roman"/>
          <w:sz w:val="28"/>
          <w:szCs w:val="28"/>
        </w:rPr>
        <w:t xml:space="preserve">. Эти расширения могут использоваться в других задачах, требующих глубоких сетей, таких как локализация, семантическая сегментация, генеративные состязательные сети, </w:t>
      </w:r>
      <w:proofErr w:type="spellStart"/>
      <w:r>
        <w:rPr>
          <w:rFonts w:ascii="Times New Roman" w:eastAsia="Times New Roman" w:hAnsi="Times New Roman" w:cs="Times New Roman"/>
          <w:sz w:val="28"/>
          <w:szCs w:val="28"/>
        </w:rPr>
        <w:t>суперразрешение</w:t>
      </w:r>
      <w:proofErr w:type="spellEnd"/>
      <w:r>
        <w:rPr>
          <w:rFonts w:ascii="Times New Roman" w:eastAsia="Times New Roman" w:hAnsi="Times New Roman" w:cs="Times New Roman"/>
          <w:sz w:val="28"/>
          <w:szCs w:val="28"/>
        </w:rPr>
        <w:t xml:space="preserve"> и другие</w:t>
      </w:r>
      <w:r w:rsidR="00EB1DB6" w:rsidRPr="00EB1DB6">
        <w:rPr>
          <w:rFonts w:ascii="Times New Roman" w:eastAsia="Times New Roman" w:hAnsi="Times New Roman" w:cs="Times New Roman"/>
          <w:sz w:val="28"/>
          <w:szCs w:val="28"/>
          <w:lang w:val="ru-RU"/>
        </w:rPr>
        <w:t xml:space="preserve"> [32]</w:t>
      </w:r>
      <w:r>
        <w:rPr>
          <w:rFonts w:ascii="Times New Roman" w:eastAsia="Times New Roman" w:hAnsi="Times New Roman" w:cs="Times New Roman"/>
          <w:sz w:val="28"/>
          <w:szCs w:val="28"/>
        </w:rPr>
        <w:t>.</w:t>
      </w:r>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Особенность </w:t>
      </w:r>
      <w:proofErr w:type="spellStart"/>
      <w:r w:rsidRPr="00E81962">
        <w:rPr>
          <w:rFonts w:ascii="Times New Roman" w:eastAsia="Times New Roman" w:hAnsi="Times New Roman" w:cs="Times New Roman"/>
          <w:i/>
          <w:sz w:val="28"/>
          <w:szCs w:val="28"/>
        </w:rPr>
        <w:t>ResNet</w:t>
      </w:r>
      <w:proofErr w:type="spellEnd"/>
      <w:r>
        <w:rPr>
          <w:rFonts w:ascii="Times New Roman" w:eastAsia="Times New Roman" w:hAnsi="Times New Roman" w:cs="Times New Roman"/>
          <w:sz w:val="28"/>
          <w:szCs w:val="28"/>
        </w:rPr>
        <w:t xml:space="preserve"> архитектур заключается в том, что они моделируют внутреннее состояние сети.</w:t>
      </w:r>
    </w:p>
    <w:p w14:paraId="590A1C98" w14:textId="77777777" w:rsidR="0092573A" w:rsidRPr="00E967B8" w:rsidRDefault="0092573A" w:rsidP="00595665">
      <w:pPr>
        <w:jc w:val="both"/>
        <w:rPr>
          <w:rFonts w:ascii="Times New Roman" w:eastAsia="Times New Roman" w:hAnsi="Times New Roman" w:cs="Times New Roman"/>
          <w:sz w:val="28"/>
          <w:szCs w:val="28"/>
          <w:lang w:val="ru-RU"/>
        </w:rPr>
      </w:pPr>
    </w:p>
    <w:p w14:paraId="73F7EB67"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Описание </w:t>
      </w:r>
      <w:proofErr w:type="spellStart"/>
      <w:r>
        <w:rPr>
          <w:rFonts w:ascii="Times New Roman" w:eastAsia="Times New Roman" w:hAnsi="Times New Roman" w:cs="Times New Roman"/>
          <w:b/>
          <w:sz w:val="28"/>
          <w:szCs w:val="28"/>
        </w:rPr>
        <w:t>датасетов</w:t>
      </w:r>
      <w:proofErr w:type="spellEnd"/>
    </w:p>
    <w:p w14:paraId="090EB5BF" w14:textId="77777777" w:rsidR="0092573A" w:rsidRDefault="0092573A" w:rsidP="00595665">
      <w:pPr>
        <w:ind w:firstLine="720"/>
        <w:jc w:val="both"/>
        <w:rPr>
          <w:rFonts w:ascii="Times New Roman" w:eastAsia="Times New Roman" w:hAnsi="Times New Roman" w:cs="Times New Roman"/>
          <w:sz w:val="28"/>
          <w:szCs w:val="28"/>
        </w:rPr>
      </w:pPr>
    </w:p>
    <w:p w14:paraId="145F2673" w14:textId="274897DA" w:rsidR="005F1299" w:rsidRDefault="005F1299" w:rsidP="00595665">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ходе выполнения поиска необходимых </w:t>
      </w:r>
      <w:proofErr w:type="spellStart"/>
      <w:r>
        <w:rPr>
          <w:rFonts w:ascii="Times New Roman" w:eastAsia="Times New Roman" w:hAnsi="Times New Roman" w:cs="Times New Roman"/>
          <w:sz w:val="28"/>
          <w:szCs w:val="28"/>
          <w:lang w:val="ru-RU"/>
        </w:rPr>
        <w:t>датасетов</w:t>
      </w:r>
      <w:proofErr w:type="spellEnd"/>
      <w:r>
        <w:rPr>
          <w:rFonts w:ascii="Times New Roman" w:eastAsia="Times New Roman" w:hAnsi="Times New Roman" w:cs="Times New Roman"/>
          <w:sz w:val="28"/>
          <w:szCs w:val="28"/>
          <w:lang w:val="ru-RU"/>
        </w:rPr>
        <w:t xml:space="preserve"> были найдены такие наборы данных как </w:t>
      </w:r>
      <w:r w:rsidRPr="00E81962">
        <w:rPr>
          <w:rFonts w:ascii="Times New Roman" w:eastAsia="Times New Roman" w:hAnsi="Times New Roman" w:cs="Times New Roman"/>
          <w:b/>
          <w:i/>
          <w:sz w:val="28"/>
          <w:szCs w:val="28"/>
        </w:rPr>
        <w:t>KDEF</w:t>
      </w:r>
      <w:r w:rsidRPr="005F1299">
        <w:rPr>
          <w:rFonts w:ascii="Times New Roman" w:eastAsia="Times New Roman" w:hAnsi="Times New Roman" w:cs="Times New Roman"/>
          <w:i/>
          <w:sz w:val="28"/>
          <w:szCs w:val="28"/>
          <w:lang w:val="ru-RU"/>
        </w:rPr>
        <w:t>,</w:t>
      </w:r>
      <w:r>
        <w:rPr>
          <w:rFonts w:ascii="Times New Roman" w:eastAsia="Times New Roman" w:hAnsi="Times New Roman" w:cs="Times New Roman"/>
          <w:b/>
          <w:i/>
          <w:sz w:val="28"/>
          <w:szCs w:val="28"/>
          <w:lang w:val="ru-RU"/>
        </w:rPr>
        <w:t xml:space="preserve"> </w:t>
      </w:r>
      <w:r w:rsidRPr="00031B07">
        <w:rPr>
          <w:rFonts w:ascii="Times New Roman" w:eastAsia="Times New Roman" w:hAnsi="Times New Roman" w:cs="Times New Roman"/>
          <w:b/>
          <w:i/>
          <w:sz w:val="28"/>
          <w:szCs w:val="28"/>
          <w:lang w:val="en-US"/>
        </w:rPr>
        <w:t>JAFFE</w:t>
      </w:r>
      <w:r w:rsidRPr="005F1299">
        <w:rPr>
          <w:rFonts w:ascii="Times New Roman" w:eastAsia="Times New Roman" w:hAnsi="Times New Roman" w:cs="Times New Roman"/>
          <w:i/>
          <w:sz w:val="28"/>
          <w:szCs w:val="28"/>
          <w:lang w:val="ru-RU"/>
        </w:rPr>
        <w:t>,</w:t>
      </w:r>
      <w:r w:rsidRPr="005F1299">
        <w:rPr>
          <w:rFonts w:ascii="Times New Roman" w:eastAsia="Times New Roman" w:hAnsi="Times New Roman" w:cs="Times New Roman"/>
          <w:b/>
          <w:i/>
          <w:sz w:val="28"/>
          <w:szCs w:val="28"/>
        </w:rPr>
        <w:t xml:space="preserve"> </w:t>
      </w:r>
      <w:r w:rsidRPr="00031B07">
        <w:rPr>
          <w:rFonts w:ascii="Times New Roman" w:eastAsia="Times New Roman" w:hAnsi="Times New Roman" w:cs="Times New Roman"/>
          <w:b/>
          <w:i/>
          <w:sz w:val="28"/>
          <w:szCs w:val="28"/>
        </w:rPr>
        <w:t>FER</w:t>
      </w:r>
      <w:r w:rsidRPr="005C0435">
        <w:rPr>
          <w:rFonts w:ascii="Times New Roman" w:eastAsia="Times New Roman" w:hAnsi="Times New Roman" w:cs="Times New Roman"/>
          <w:b/>
          <w:sz w:val="28"/>
          <w:szCs w:val="28"/>
        </w:rPr>
        <w:t>2013</w:t>
      </w:r>
      <w:r w:rsidRPr="005F1299">
        <w:rPr>
          <w:rFonts w:ascii="Times New Roman" w:eastAsia="Times New Roman" w:hAnsi="Times New Roman" w:cs="Times New Roman"/>
          <w:sz w:val="28"/>
          <w:szCs w:val="28"/>
          <w:lang w:val="ru-RU"/>
        </w:rPr>
        <w:t>.</w:t>
      </w:r>
    </w:p>
    <w:p w14:paraId="26F65BC4" w14:textId="542B3250" w:rsidR="002F5D92" w:rsidRDefault="002F5D92" w:rsidP="00595665">
      <w:pPr>
        <w:ind w:firstLine="720"/>
        <w:jc w:val="both"/>
        <w:rPr>
          <w:rFonts w:ascii="Times New Roman" w:eastAsia="Times New Roman" w:hAnsi="Times New Roman" w:cs="Times New Roman"/>
          <w:sz w:val="28"/>
          <w:szCs w:val="28"/>
          <w:lang w:val="ru-RU"/>
        </w:rPr>
      </w:pPr>
    </w:p>
    <w:p w14:paraId="1836052D" w14:textId="50FDB023" w:rsidR="002F5D92" w:rsidRPr="002F5D92" w:rsidRDefault="002F5D92" w:rsidP="00595665">
      <w:pPr>
        <w:ind w:firstLine="720"/>
        <w:jc w:val="both"/>
        <w:rPr>
          <w:rFonts w:ascii="Times New Roman" w:eastAsia="Times New Roman" w:hAnsi="Times New Roman" w:cs="Times New Roman"/>
          <w:b/>
          <w:sz w:val="28"/>
          <w:szCs w:val="28"/>
          <w:lang w:val="ru-RU"/>
        </w:rPr>
      </w:pPr>
      <w:r w:rsidRPr="002F5D92">
        <w:rPr>
          <w:rFonts w:ascii="Times New Roman" w:eastAsia="Times New Roman" w:hAnsi="Times New Roman" w:cs="Times New Roman"/>
          <w:b/>
          <w:sz w:val="28"/>
          <w:szCs w:val="28"/>
          <w:lang w:val="ru-RU"/>
        </w:rPr>
        <w:t xml:space="preserve">3.2.1 Набор данных </w:t>
      </w:r>
      <w:r w:rsidRPr="002F5D92">
        <w:rPr>
          <w:rFonts w:ascii="Times New Roman" w:eastAsia="Times New Roman" w:hAnsi="Times New Roman" w:cs="Times New Roman"/>
          <w:b/>
          <w:i/>
          <w:sz w:val="28"/>
          <w:szCs w:val="28"/>
          <w:lang w:val="ru-RU"/>
        </w:rPr>
        <w:t>KDEF</w:t>
      </w:r>
    </w:p>
    <w:p w14:paraId="2F5B082E" w14:textId="77777777" w:rsidR="002F5D92" w:rsidRPr="005F1299" w:rsidRDefault="002F5D92" w:rsidP="00595665">
      <w:pPr>
        <w:ind w:firstLine="720"/>
        <w:jc w:val="both"/>
        <w:rPr>
          <w:rFonts w:ascii="Times New Roman" w:eastAsia="Times New Roman" w:hAnsi="Times New Roman" w:cs="Times New Roman"/>
          <w:sz w:val="28"/>
          <w:szCs w:val="28"/>
          <w:lang w:val="ru-RU"/>
        </w:rPr>
      </w:pPr>
    </w:p>
    <w:p w14:paraId="2152B6E3" w14:textId="036FD9F0" w:rsidR="0092573A" w:rsidRDefault="0092573A" w:rsidP="00595665">
      <w:pPr>
        <w:ind w:firstLine="720"/>
        <w:jc w:val="both"/>
        <w:rPr>
          <w:rFonts w:ascii="Times New Roman" w:eastAsia="Times New Roman" w:hAnsi="Times New Roman" w:cs="Times New Roman"/>
          <w:sz w:val="28"/>
          <w:szCs w:val="28"/>
        </w:rPr>
      </w:pPr>
      <w:proofErr w:type="spellStart"/>
      <w:r w:rsidRPr="00E81962">
        <w:rPr>
          <w:rFonts w:ascii="Times New Roman" w:eastAsia="Times New Roman" w:hAnsi="Times New Roman" w:cs="Times New Roman"/>
          <w:b/>
          <w:i/>
          <w:sz w:val="28"/>
          <w:szCs w:val="28"/>
        </w:rPr>
        <w:t>The</w:t>
      </w:r>
      <w:proofErr w:type="spellEnd"/>
      <w:r w:rsidRPr="00E81962">
        <w:rPr>
          <w:rFonts w:ascii="Times New Roman" w:eastAsia="Times New Roman" w:hAnsi="Times New Roman" w:cs="Times New Roman"/>
          <w:b/>
          <w:i/>
          <w:sz w:val="28"/>
          <w:szCs w:val="28"/>
        </w:rPr>
        <w:t xml:space="preserve"> </w:t>
      </w:r>
      <w:proofErr w:type="spellStart"/>
      <w:r w:rsidRPr="00E81962">
        <w:rPr>
          <w:rFonts w:ascii="Times New Roman" w:eastAsia="Times New Roman" w:hAnsi="Times New Roman" w:cs="Times New Roman"/>
          <w:b/>
          <w:i/>
          <w:sz w:val="28"/>
          <w:szCs w:val="28"/>
        </w:rPr>
        <w:t>Karolinska</w:t>
      </w:r>
      <w:proofErr w:type="spellEnd"/>
      <w:r w:rsidRPr="00E81962">
        <w:rPr>
          <w:rFonts w:ascii="Times New Roman" w:eastAsia="Times New Roman" w:hAnsi="Times New Roman" w:cs="Times New Roman"/>
          <w:b/>
          <w:i/>
          <w:sz w:val="28"/>
          <w:szCs w:val="28"/>
        </w:rPr>
        <w:t xml:space="preserve"> </w:t>
      </w:r>
      <w:proofErr w:type="spellStart"/>
      <w:r w:rsidRPr="00E81962">
        <w:rPr>
          <w:rFonts w:ascii="Times New Roman" w:eastAsia="Times New Roman" w:hAnsi="Times New Roman" w:cs="Times New Roman"/>
          <w:b/>
          <w:i/>
          <w:sz w:val="28"/>
          <w:szCs w:val="28"/>
        </w:rPr>
        <w:t>Directed</w:t>
      </w:r>
      <w:proofErr w:type="spellEnd"/>
      <w:r w:rsidRPr="00E81962">
        <w:rPr>
          <w:rFonts w:ascii="Times New Roman" w:eastAsia="Times New Roman" w:hAnsi="Times New Roman" w:cs="Times New Roman"/>
          <w:b/>
          <w:i/>
          <w:sz w:val="28"/>
          <w:szCs w:val="28"/>
        </w:rPr>
        <w:t xml:space="preserve"> </w:t>
      </w:r>
      <w:proofErr w:type="spellStart"/>
      <w:r w:rsidRPr="00E81962">
        <w:rPr>
          <w:rFonts w:ascii="Times New Roman" w:eastAsia="Times New Roman" w:hAnsi="Times New Roman" w:cs="Times New Roman"/>
          <w:b/>
          <w:i/>
          <w:sz w:val="28"/>
          <w:szCs w:val="28"/>
        </w:rPr>
        <w:t>Emotional</w:t>
      </w:r>
      <w:proofErr w:type="spellEnd"/>
      <w:r w:rsidRPr="00E81962">
        <w:rPr>
          <w:rFonts w:ascii="Times New Roman" w:eastAsia="Times New Roman" w:hAnsi="Times New Roman" w:cs="Times New Roman"/>
          <w:b/>
          <w:i/>
          <w:sz w:val="28"/>
          <w:szCs w:val="28"/>
        </w:rPr>
        <w:t xml:space="preserve"> </w:t>
      </w:r>
      <w:proofErr w:type="spellStart"/>
      <w:r w:rsidRPr="00E81962">
        <w:rPr>
          <w:rFonts w:ascii="Times New Roman" w:eastAsia="Times New Roman" w:hAnsi="Times New Roman" w:cs="Times New Roman"/>
          <w:b/>
          <w:i/>
          <w:sz w:val="28"/>
          <w:szCs w:val="28"/>
        </w:rPr>
        <w:t>Faces</w:t>
      </w:r>
      <w:proofErr w:type="spellEnd"/>
      <w:r>
        <w:rPr>
          <w:rFonts w:ascii="Times New Roman" w:eastAsia="Times New Roman" w:hAnsi="Times New Roman" w:cs="Times New Roman"/>
          <w:b/>
          <w:sz w:val="28"/>
          <w:szCs w:val="28"/>
        </w:rPr>
        <w:t xml:space="preserve"> (</w:t>
      </w:r>
      <w:r w:rsidRPr="00E81962">
        <w:rPr>
          <w:rFonts w:ascii="Times New Roman" w:eastAsia="Times New Roman" w:hAnsi="Times New Roman" w:cs="Times New Roman"/>
          <w:b/>
          <w:i/>
          <w:sz w:val="28"/>
          <w:szCs w:val="28"/>
        </w:rPr>
        <w:t>KDEF</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 это набор из 4900 изображений человеческих выражений лица. Набор картинок содержит 70 человек, отображающих 7 различных эмоциональных выражений. Каждое выражение рассматривается с 5 разных углов</w:t>
      </w:r>
      <w:r w:rsidR="00EB1DB6" w:rsidRPr="00723F02">
        <w:rPr>
          <w:rFonts w:ascii="Times New Roman" w:eastAsia="Times New Roman" w:hAnsi="Times New Roman" w:cs="Times New Roman"/>
          <w:sz w:val="28"/>
          <w:szCs w:val="28"/>
          <w:lang w:val="ru-RU"/>
          <w:rPrChange w:id="42" w:author="Олег Аксенов" w:date="2021-04-17T17:43:00Z">
            <w:rPr>
              <w:rFonts w:ascii="Times New Roman" w:eastAsia="Times New Roman" w:hAnsi="Times New Roman" w:cs="Times New Roman"/>
              <w:sz w:val="28"/>
              <w:szCs w:val="28"/>
              <w:lang w:val="en-US"/>
            </w:rPr>
          </w:rPrChange>
        </w:rPr>
        <w:t xml:space="preserve"> [33]</w:t>
      </w:r>
      <w:r>
        <w:rPr>
          <w:rFonts w:ascii="Times New Roman" w:eastAsia="Times New Roman" w:hAnsi="Times New Roman" w:cs="Times New Roman"/>
          <w:sz w:val="28"/>
          <w:szCs w:val="28"/>
        </w:rPr>
        <w:t>.</w:t>
      </w:r>
    </w:p>
    <w:p w14:paraId="7D3EE346" w14:textId="27534C2F" w:rsidR="008953FE" w:rsidRDefault="008953FE"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состав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входят 70 актеров-любителей, 35 женщин и 35 мужчин. Критерии отбора: возраст от 20 до 30 лет. В </w:t>
      </w:r>
      <w:proofErr w:type="spellStart"/>
      <w:r>
        <w:rPr>
          <w:rFonts w:ascii="Times New Roman" w:eastAsia="Times New Roman" w:hAnsi="Times New Roman" w:cs="Times New Roman"/>
          <w:sz w:val="28"/>
          <w:szCs w:val="28"/>
        </w:rPr>
        <w:t>датасете</w:t>
      </w:r>
      <w:proofErr w:type="spellEnd"/>
      <w:r>
        <w:rPr>
          <w:rFonts w:ascii="Times New Roman" w:eastAsia="Times New Roman" w:hAnsi="Times New Roman" w:cs="Times New Roman"/>
          <w:sz w:val="28"/>
          <w:szCs w:val="28"/>
        </w:rPr>
        <w:t xml:space="preserve"> нет изображений с бородами, усами, сережками и очками и видимого макияжа во время фотосессии</w:t>
      </w:r>
      <w:r w:rsidR="00EB1DB6" w:rsidRPr="00EB1DB6">
        <w:rPr>
          <w:rFonts w:ascii="Times New Roman" w:eastAsia="Times New Roman" w:hAnsi="Times New Roman" w:cs="Times New Roman"/>
          <w:sz w:val="28"/>
          <w:szCs w:val="28"/>
          <w:lang w:val="ru-RU"/>
        </w:rPr>
        <w:t xml:space="preserve"> [33]</w:t>
      </w:r>
      <w:r>
        <w:rPr>
          <w:rFonts w:ascii="Times New Roman" w:eastAsia="Times New Roman" w:hAnsi="Times New Roman" w:cs="Times New Roman"/>
          <w:sz w:val="28"/>
          <w:szCs w:val="28"/>
        </w:rPr>
        <w:t xml:space="preserve">. </w:t>
      </w:r>
    </w:p>
    <w:p w14:paraId="70A1F933" w14:textId="274BD76B" w:rsidR="008953FE" w:rsidRDefault="008953FE"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Методика получения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Все испытуемые заранее получили письменные инструкции. Эти инструкции включали в себя описание семи различных выражений лица, которые они должны были использовать во время фотосессии. Испытуемого попросили репетировать различные выражения лица в течение 1 часа перед тем, как прийти на фотосессию. Было обозначено, что испытуемый должен попытаться вызвать эмоцию, которая должна быть выражена, и, сохраняя способ выражения эмоции, которая кажется ему естественной, постараться сделать выражение сильным и ясным. Все испытуемые были одеты в специальные серые футболки. Они сидели на расстоянии примерно трех метров от камеры. Абсолютное расстояние было адаптировано для каждого объекта путем регулировки положения камеры до тех пор, пока глаза и рот объекта не оказались в определенных, заранее определенных вертикальных и горизонтальных положениях на экране сетки камеры. Свет был настроен так, чтобы излучать мягкий непрямой свет, равномерно распределенный по обеим сторонам лица. После сеанса репетиции испытуемые снимались в одном выражении за раз до тех пор, пока все семь выражений не были сняты (первая серия). Испытуемые снова были сфотографированы во всех выражениях и ракурсах (вторая серия)</w:t>
      </w:r>
      <w:r w:rsidR="00EB1DB6" w:rsidRPr="00EB1DB6">
        <w:rPr>
          <w:rFonts w:ascii="Times New Roman" w:eastAsia="Times New Roman" w:hAnsi="Times New Roman" w:cs="Times New Roman"/>
          <w:sz w:val="28"/>
          <w:szCs w:val="28"/>
          <w:lang w:val="ru-RU"/>
        </w:rPr>
        <w:t xml:space="preserve"> [33]</w:t>
      </w:r>
      <w:r>
        <w:rPr>
          <w:rFonts w:ascii="Times New Roman" w:eastAsia="Times New Roman" w:hAnsi="Times New Roman" w:cs="Times New Roman"/>
          <w:sz w:val="28"/>
          <w:szCs w:val="28"/>
        </w:rPr>
        <w:t xml:space="preserve">. </w:t>
      </w:r>
    </w:p>
    <w:p w14:paraId="10E214A3" w14:textId="2393DA1F"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sz w:val="28"/>
          <w:szCs w:val="28"/>
        </w:rPr>
        <w:t>Оборудование для фотосессии включало</w:t>
      </w:r>
      <w:r w:rsidR="00EB1DB6">
        <w:rPr>
          <w:rFonts w:ascii="Times New Roman" w:eastAsia="Times New Roman" w:hAnsi="Times New Roman" w:cs="Times New Roman"/>
          <w:sz w:val="28"/>
          <w:szCs w:val="28"/>
          <w:lang w:val="en-US"/>
        </w:rPr>
        <w:t>[33]</w:t>
      </w:r>
      <w:r>
        <w:rPr>
          <w:rFonts w:ascii="Times New Roman" w:eastAsia="Times New Roman" w:hAnsi="Times New Roman" w:cs="Times New Roman"/>
          <w:sz w:val="28"/>
          <w:szCs w:val="28"/>
        </w:rPr>
        <w:t>:</w:t>
      </w:r>
    </w:p>
    <w:p w14:paraId="4C3E7579" w14:textId="678B2631" w:rsidR="0092573A" w:rsidRDefault="0092573A" w:rsidP="00595665">
      <w:pPr>
        <w:numPr>
          <w:ilvl w:val="0"/>
          <w:numId w:val="1"/>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Камера: </w:t>
      </w:r>
      <w:proofErr w:type="spellStart"/>
      <w:r w:rsidRPr="00E81962">
        <w:rPr>
          <w:rFonts w:ascii="Times New Roman" w:eastAsia="Times New Roman" w:hAnsi="Times New Roman" w:cs="Times New Roman"/>
          <w:i/>
          <w:sz w:val="28"/>
          <w:szCs w:val="28"/>
        </w:rPr>
        <w:t>Pentax</w:t>
      </w:r>
      <w:proofErr w:type="spellEnd"/>
      <w:r>
        <w:rPr>
          <w:rFonts w:ascii="Times New Roman" w:eastAsia="Times New Roman" w:hAnsi="Times New Roman" w:cs="Times New Roman"/>
          <w:sz w:val="28"/>
          <w:szCs w:val="28"/>
        </w:rPr>
        <w:t xml:space="preserve"> </w:t>
      </w:r>
      <w:r w:rsidRPr="00E81962">
        <w:rPr>
          <w:rFonts w:ascii="Times New Roman" w:eastAsia="Times New Roman" w:hAnsi="Times New Roman" w:cs="Times New Roman"/>
          <w:i/>
          <w:sz w:val="28"/>
          <w:szCs w:val="28"/>
        </w:rPr>
        <w:t>LX</w:t>
      </w:r>
      <w:r w:rsidR="002F5D92">
        <w:rPr>
          <w:rFonts w:ascii="Times New Roman" w:eastAsia="Times New Roman" w:hAnsi="Times New Roman" w:cs="Times New Roman"/>
          <w:sz w:val="28"/>
          <w:szCs w:val="28"/>
          <w:lang w:val="en-US"/>
        </w:rPr>
        <w:t>.</w:t>
      </w:r>
    </w:p>
    <w:p w14:paraId="132D8F02" w14:textId="5631D8A8" w:rsidR="0092573A" w:rsidRDefault="0092573A" w:rsidP="00595665">
      <w:pPr>
        <w:numPr>
          <w:ilvl w:val="0"/>
          <w:numId w:val="1"/>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Объектив: </w:t>
      </w:r>
      <w:proofErr w:type="spellStart"/>
      <w:r w:rsidRPr="00E81962">
        <w:rPr>
          <w:rFonts w:ascii="Times New Roman" w:eastAsia="Times New Roman" w:hAnsi="Times New Roman" w:cs="Times New Roman"/>
          <w:i/>
          <w:sz w:val="28"/>
          <w:szCs w:val="28"/>
        </w:rPr>
        <w:t>Pentax</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original</w:t>
      </w:r>
      <w:proofErr w:type="spellEnd"/>
      <w:r>
        <w:rPr>
          <w:rFonts w:ascii="Times New Roman" w:eastAsia="Times New Roman" w:hAnsi="Times New Roman" w:cs="Times New Roman"/>
          <w:sz w:val="28"/>
          <w:szCs w:val="28"/>
        </w:rPr>
        <w:t xml:space="preserve"> 135 </w:t>
      </w:r>
      <w:proofErr w:type="spellStart"/>
      <w:r w:rsidRPr="00E81962">
        <w:rPr>
          <w:rFonts w:ascii="Times New Roman" w:eastAsia="Times New Roman" w:hAnsi="Times New Roman" w:cs="Times New Roman"/>
          <w:i/>
          <w:sz w:val="28"/>
          <w:szCs w:val="28"/>
        </w:rPr>
        <w:t>mm</w:t>
      </w:r>
      <w:proofErr w:type="spellEnd"/>
      <w:r w:rsidR="002F5D92">
        <w:rPr>
          <w:rFonts w:ascii="Times New Roman" w:eastAsia="Times New Roman" w:hAnsi="Times New Roman" w:cs="Times New Roman"/>
          <w:sz w:val="28"/>
          <w:szCs w:val="28"/>
          <w:lang w:val="en-US"/>
        </w:rPr>
        <w:t>.</w:t>
      </w:r>
    </w:p>
    <w:p w14:paraId="55D3F05B" w14:textId="411DA46C" w:rsidR="0092573A" w:rsidRDefault="0092573A" w:rsidP="00595665">
      <w:pPr>
        <w:numPr>
          <w:ilvl w:val="0"/>
          <w:numId w:val="1"/>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Дополнительно: </w:t>
      </w:r>
      <w:proofErr w:type="spellStart"/>
      <w:r w:rsidRPr="00E81962">
        <w:rPr>
          <w:rFonts w:ascii="Times New Roman" w:eastAsia="Times New Roman" w:hAnsi="Times New Roman" w:cs="Times New Roman"/>
          <w:i/>
          <w:sz w:val="28"/>
          <w:szCs w:val="28"/>
        </w:rPr>
        <w:t>Grid</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screen</w:t>
      </w:r>
      <w:proofErr w:type="spellEnd"/>
      <w:r w:rsidR="002F5D92">
        <w:rPr>
          <w:rFonts w:ascii="Times New Roman" w:eastAsia="Times New Roman" w:hAnsi="Times New Roman" w:cs="Times New Roman"/>
          <w:sz w:val="28"/>
          <w:szCs w:val="28"/>
          <w:lang w:val="en-US"/>
        </w:rPr>
        <w:t>.</w:t>
      </w:r>
    </w:p>
    <w:p w14:paraId="3EB8A87A" w14:textId="77777777" w:rsidR="0092573A" w:rsidRDefault="0092573A" w:rsidP="00595665">
      <w:pPr>
        <w:numPr>
          <w:ilvl w:val="0"/>
          <w:numId w:val="1"/>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Освещение: 3 лампы по 500 </w:t>
      </w:r>
      <w:r w:rsidRPr="00E81962">
        <w:rPr>
          <w:rFonts w:ascii="Times New Roman" w:eastAsia="Times New Roman" w:hAnsi="Times New Roman" w:cs="Times New Roman"/>
          <w:i/>
          <w:sz w:val="28"/>
          <w:szCs w:val="28"/>
        </w:rPr>
        <w:t>W</w:t>
      </w:r>
      <w:r>
        <w:rPr>
          <w:rFonts w:ascii="Times New Roman" w:eastAsia="Times New Roman" w:hAnsi="Times New Roman" w:cs="Times New Roman"/>
          <w:sz w:val="28"/>
          <w:szCs w:val="28"/>
        </w:rPr>
        <w:t>.</w:t>
      </w:r>
    </w:p>
    <w:p w14:paraId="4D242CDB" w14:textId="4379A4B5"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Оцифровка изображений происходила на </w:t>
      </w:r>
      <w:proofErr w:type="spellStart"/>
      <w:r w:rsidRPr="00E81962">
        <w:rPr>
          <w:rFonts w:ascii="Times New Roman" w:eastAsia="Times New Roman" w:hAnsi="Times New Roman" w:cs="Times New Roman"/>
          <w:i/>
          <w:sz w:val="28"/>
          <w:szCs w:val="28"/>
        </w:rPr>
        <w:t>Macintosh</w:t>
      </w:r>
      <w:proofErr w:type="spellEnd"/>
      <w:r>
        <w:rPr>
          <w:rFonts w:ascii="Times New Roman" w:eastAsia="Times New Roman" w:hAnsi="Times New Roman" w:cs="Times New Roman"/>
          <w:sz w:val="28"/>
          <w:szCs w:val="28"/>
        </w:rPr>
        <w:t xml:space="preserve"> 8500/120, </w:t>
      </w:r>
      <w:proofErr w:type="spellStart"/>
      <w:r w:rsidRPr="00E81962">
        <w:rPr>
          <w:rFonts w:ascii="Times New Roman" w:eastAsia="Times New Roman" w:hAnsi="Times New Roman" w:cs="Times New Roman"/>
          <w:i/>
          <w:sz w:val="28"/>
          <w:szCs w:val="28"/>
        </w:rPr>
        <w:t>Polaroid</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Sprintscan</w:t>
      </w:r>
      <w:proofErr w:type="spellEnd"/>
      <w:r>
        <w:rPr>
          <w:rFonts w:ascii="Times New Roman" w:eastAsia="Times New Roman" w:hAnsi="Times New Roman" w:cs="Times New Roman"/>
          <w:sz w:val="28"/>
          <w:szCs w:val="28"/>
        </w:rPr>
        <w:t xml:space="preserve"> 35. Программное обеспечение: </w:t>
      </w:r>
      <w:proofErr w:type="spellStart"/>
      <w:r w:rsidRPr="00E81962">
        <w:rPr>
          <w:rFonts w:ascii="Times New Roman" w:eastAsia="Times New Roman" w:hAnsi="Times New Roman" w:cs="Times New Roman"/>
          <w:i/>
          <w:sz w:val="28"/>
          <w:szCs w:val="28"/>
        </w:rPr>
        <w:t>Adobe</w:t>
      </w:r>
      <w:proofErr w:type="spellEnd"/>
      <w:r>
        <w:rPr>
          <w:rFonts w:ascii="Times New Roman" w:eastAsia="Times New Roman" w:hAnsi="Times New Roman" w:cs="Times New Roman"/>
          <w:sz w:val="28"/>
          <w:szCs w:val="28"/>
        </w:rPr>
        <w:t xml:space="preserve"> </w:t>
      </w:r>
      <w:proofErr w:type="spellStart"/>
      <w:r w:rsidRPr="00E81962">
        <w:rPr>
          <w:rFonts w:ascii="Times New Roman" w:eastAsia="Times New Roman" w:hAnsi="Times New Roman" w:cs="Times New Roman"/>
          <w:i/>
          <w:sz w:val="28"/>
          <w:szCs w:val="28"/>
        </w:rPr>
        <w:t>Photoshop</w:t>
      </w:r>
      <w:proofErr w:type="spellEnd"/>
      <w:r>
        <w:rPr>
          <w:rFonts w:ascii="Times New Roman" w:eastAsia="Times New Roman" w:hAnsi="Times New Roman" w:cs="Times New Roman"/>
          <w:sz w:val="28"/>
          <w:szCs w:val="28"/>
        </w:rPr>
        <w:t xml:space="preserve"> 4. Настройки: позитивы (36</w:t>
      </w:r>
      <w:r w:rsidR="00031B07">
        <w:rPr>
          <w:rFonts w:ascii="Times New Roman" w:eastAsia="Times New Roman" w:hAnsi="Times New Roman" w:cs="Times New Roman"/>
          <w:sz w:val="28"/>
          <w:szCs w:val="28"/>
          <w:lang w:val="ru-RU"/>
        </w:rPr>
        <w:t>х</w:t>
      </w:r>
      <w:r>
        <w:rPr>
          <w:rFonts w:ascii="Times New Roman" w:eastAsia="Times New Roman" w:hAnsi="Times New Roman" w:cs="Times New Roman"/>
          <w:sz w:val="28"/>
          <w:szCs w:val="28"/>
        </w:rPr>
        <w:t xml:space="preserve">24 мм) сканировались в цвете </w:t>
      </w:r>
      <w:r w:rsidRPr="00E81962">
        <w:rPr>
          <w:rFonts w:ascii="Times New Roman" w:eastAsia="Times New Roman" w:hAnsi="Times New Roman" w:cs="Times New Roman"/>
          <w:i/>
          <w:sz w:val="28"/>
          <w:szCs w:val="28"/>
        </w:rPr>
        <w:t>RGB</w:t>
      </w:r>
      <w:r>
        <w:rPr>
          <w:rFonts w:ascii="Times New Roman" w:eastAsia="Times New Roman" w:hAnsi="Times New Roman" w:cs="Times New Roman"/>
          <w:sz w:val="28"/>
          <w:szCs w:val="28"/>
        </w:rPr>
        <w:t xml:space="preserve"> с разрешением 625 точек на дюйм. Дополнительно: Каждое изображение было настроено на цифровую сетку. И снова вертикальное и горизонтальное положение глаз и рта были скорректированы в соответствии с определенными положениями на сетке, а затем обрезаны до размера 562 пикселей в ширину и 762 пикселей в высоту</w:t>
      </w:r>
      <w:r w:rsidR="00EB1DB6" w:rsidRPr="00EB1DB6">
        <w:rPr>
          <w:rFonts w:ascii="Times New Roman" w:eastAsia="Times New Roman" w:hAnsi="Times New Roman" w:cs="Times New Roman"/>
          <w:sz w:val="28"/>
          <w:szCs w:val="28"/>
          <w:lang w:val="ru-RU"/>
        </w:rPr>
        <w:t xml:space="preserve"> [33]</w:t>
      </w:r>
      <w:r>
        <w:rPr>
          <w:rFonts w:ascii="Times New Roman" w:eastAsia="Times New Roman" w:hAnsi="Times New Roman" w:cs="Times New Roman"/>
          <w:sz w:val="28"/>
          <w:szCs w:val="28"/>
        </w:rPr>
        <w:t>. Пример каждой эмоции представлен на рисунке 3.6.</w:t>
      </w:r>
    </w:p>
    <w:p w14:paraId="7FD9B3E8" w14:textId="6210C60E"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Детали </w:t>
      </w:r>
      <w:proofErr w:type="spellStart"/>
      <w:r>
        <w:rPr>
          <w:rFonts w:ascii="Times New Roman" w:eastAsia="Times New Roman" w:hAnsi="Times New Roman" w:cs="Times New Roman"/>
          <w:sz w:val="28"/>
          <w:szCs w:val="28"/>
        </w:rPr>
        <w:t>датасета</w:t>
      </w:r>
      <w:proofErr w:type="spellEnd"/>
      <w:r w:rsidR="00EB1DB6">
        <w:rPr>
          <w:rFonts w:ascii="Times New Roman" w:eastAsia="Times New Roman" w:hAnsi="Times New Roman" w:cs="Times New Roman"/>
          <w:sz w:val="28"/>
          <w:szCs w:val="28"/>
          <w:lang w:val="en-US"/>
        </w:rPr>
        <w:t xml:space="preserve"> [33]</w:t>
      </w:r>
      <w:r>
        <w:rPr>
          <w:rFonts w:ascii="Times New Roman" w:eastAsia="Times New Roman" w:hAnsi="Times New Roman" w:cs="Times New Roman"/>
          <w:sz w:val="28"/>
          <w:szCs w:val="28"/>
        </w:rPr>
        <w:t>:</w:t>
      </w:r>
    </w:p>
    <w:p w14:paraId="5DD7D021" w14:textId="1D32A51F"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у</w:t>
      </w:r>
      <w:r w:rsidR="0092573A" w:rsidRPr="00031B07">
        <w:rPr>
          <w:rFonts w:ascii="Times New Roman" w:eastAsia="Times New Roman" w:hAnsi="Times New Roman" w:cs="Times New Roman"/>
          <w:sz w:val="28"/>
          <w:szCs w:val="28"/>
        </w:rPr>
        <w:t>частники: 70 (35 мужчин и 35 женщин)</w:t>
      </w:r>
      <w:r w:rsidR="002F5D92">
        <w:rPr>
          <w:rFonts w:ascii="Times New Roman" w:eastAsia="Times New Roman" w:hAnsi="Times New Roman" w:cs="Times New Roman"/>
          <w:sz w:val="28"/>
          <w:szCs w:val="28"/>
          <w:lang w:val="en-US"/>
        </w:rPr>
        <w:t>;</w:t>
      </w:r>
    </w:p>
    <w:p w14:paraId="3B585DC7" w14:textId="36C8C383"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w:t>
      </w:r>
      <w:proofErr w:type="spellStart"/>
      <w:r w:rsidR="0092573A" w:rsidRPr="00031B07">
        <w:rPr>
          <w:rFonts w:ascii="Times New Roman" w:eastAsia="Times New Roman" w:hAnsi="Times New Roman" w:cs="Times New Roman"/>
          <w:sz w:val="28"/>
          <w:szCs w:val="28"/>
        </w:rPr>
        <w:t>озраст</w:t>
      </w:r>
      <w:proofErr w:type="spellEnd"/>
      <w:r w:rsidR="0092573A" w:rsidRPr="00031B07">
        <w:rPr>
          <w:rFonts w:ascii="Times New Roman" w:eastAsia="Times New Roman" w:hAnsi="Times New Roman" w:cs="Times New Roman"/>
          <w:sz w:val="28"/>
          <w:szCs w:val="28"/>
        </w:rPr>
        <w:t>: м 25 лет, от 20 до 30 лет</w:t>
      </w:r>
      <w:r w:rsidR="002F5D92" w:rsidRPr="002F5D92">
        <w:rPr>
          <w:rFonts w:ascii="Times New Roman" w:eastAsia="Times New Roman" w:hAnsi="Times New Roman" w:cs="Times New Roman"/>
          <w:sz w:val="28"/>
          <w:szCs w:val="28"/>
          <w:lang w:val="ru-RU"/>
        </w:rPr>
        <w:t>;</w:t>
      </w:r>
    </w:p>
    <w:p w14:paraId="48126253" w14:textId="72B0402A"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w:t>
      </w:r>
      <w:proofErr w:type="spellStart"/>
      <w:r w:rsidR="0092573A" w:rsidRPr="00031B07">
        <w:rPr>
          <w:rFonts w:ascii="Times New Roman" w:eastAsia="Times New Roman" w:hAnsi="Times New Roman" w:cs="Times New Roman"/>
          <w:sz w:val="28"/>
          <w:szCs w:val="28"/>
        </w:rPr>
        <w:t>ыражения</w:t>
      </w:r>
      <w:proofErr w:type="spellEnd"/>
      <w:r w:rsidR="0092573A" w:rsidRPr="00031B07">
        <w:rPr>
          <w:rFonts w:ascii="Times New Roman" w:eastAsia="Times New Roman" w:hAnsi="Times New Roman" w:cs="Times New Roman"/>
          <w:sz w:val="28"/>
          <w:szCs w:val="28"/>
        </w:rPr>
        <w:t>: 7 (нейтральный, счастливый, сердитый, испуганный, противный, грустный, удивленный)</w:t>
      </w:r>
      <w:r w:rsidR="002F5D92" w:rsidRPr="002F5D92">
        <w:rPr>
          <w:rFonts w:ascii="Times New Roman" w:eastAsia="Times New Roman" w:hAnsi="Times New Roman" w:cs="Times New Roman"/>
          <w:sz w:val="28"/>
          <w:szCs w:val="28"/>
          <w:lang w:val="ru-RU"/>
        </w:rPr>
        <w:t>;</w:t>
      </w:r>
    </w:p>
    <w:p w14:paraId="0452EB7D" w14:textId="104D781B"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у</w:t>
      </w:r>
      <w:proofErr w:type="spellStart"/>
      <w:r w:rsidR="0092573A" w:rsidRPr="00031B07">
        <w:rPr>
          <w:rFonts w:ascii="Times New Roman" w:eastAsia="Times New Roman" w:hAnsi="Times New Roman" w:cs="Times New Roman"/>
          <w:sz w:val="28"/>
          <w:szCs w:val="28"/>
        </w:rPr>
        <w:t>глы</w:t>
      </w:r>
      <w:proofErr w:type="spellEnd"/>
      <w:r w:rsidR="0092573A" w:rsidRPr="00031B07">
        <w:rPr>
          <w:rFonts w:ascii="Times New Roman" w:eastAsia="Times New Roman" w:hAnsi="Times New Roman" w:cs="Times New Roman"/>
          <w:sz w:val="28"/>
          <w:szCs w:val="28"/>
        </w:rPr>
        <w:t>: 5 (полный левый профиль, половина левого профиля, прямой, половина правого профиля, полный правый профиль)</w:t>
      </w:r>
      <w:r w:rsidR="002F5D92" w:rsidRPr="002F5D92">
        <w:rPr>
          <w:rFonts w:ascii="Times New Roman" w:eastAsia="Times New Roman" w:hAnsi="Times New Roman" w:cs="Times New Roman"/>
          <w:sz w:val="28"/>
          <w:szCs w:val="28"/>
          <w:lang w:val="ru-RU"/>
        </w:rPr>
        <w:t>;</w:t>
      </w:r>
    </w:p>
    <w:p w14:paraId="7C20CC02" w14:textId="77777777"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с</w:t>
      </w:r>
      <w:proofErr w:type="spellStart"/>
      <w:r w:rsidR="0092573A" w:rsidRPr="00031B07">
        <w:rPr>
          <w:rFonts w:ascii="Times New Roman" w:eastAsia="Times New Roman" w:hAnsi="Times New Roman" w:cs="Times New Roman"/>
          <w:sz w:val="28"/>
          <w:szCs w:val="28"/>
        </w:rPr>
        <w:t>ессии</w:t>
      </w:r>
      <w:proofErr w:type="spellEnd"/>
      <w:r w:rsidR="0092573A" w:rsidRPr="00031B07">
        <w:rPr>
          <w:rFonts w:ascii="Times New Roman" w:eastAsia="Times New Roman" w:hAnsi="Times New Roman" w:cs="Times New Roman"/>
          <w:sz w:val="28"/>
          <w:szCs w:val="28"/>
        </w:rPr>
        <w:t>: 2;</w:t>
      </w:r>
    </w:p>
    <w:p w14:paraId="113F725F" w14:textId="77777777"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к</w:t>
      </w:r>
      <w:proofErr w:type="spellStart"/>
      <w:r w:rsidR="0092573A" w:rsidRPr="00031B07">
        <w:rPr>
          <w:rFonts w:ascii="Times New Roman" w:eastAsia="Times New Roman" w:hAnsi="Times New Roman" w:cs="Times New Roman"/>
          <w:sz w:val="28"/>
          <w:szCs w:val="28"/>
        </w:rPr>
        <w:t>оличество</w:t>
      </w:r>
      <w:proofErr w:type="spellEnd"/>
      <w:r w:rsidR="0092573A" w:rsidRPr="00031B07">
        <w:rPr>
          <w:rFonts w:ascii="Times New Roman" w:eastAsia="Times New Roman" w:hAnsi="Times New Roman" w:cs="Times New Roman"/>
          <w:sz w:val="28"/>
          <w:szCs w:val="28"/>
        </w:rPr>
        <w:t xml:space="preserve"> изображений: 4900;</w:t>
      </w:r>
    </w:p>
    <w:p w14:paraId="4A1373EA" w14:textId="51B8FCE4"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0092573A" w:rsidRPr="00031B07">
        <w:rPr>
          <w:rFonts w:ascii="Times New Roman" w:eastAsia="Times New Roman" w:hAnsi="Times New Roman" w:cs="Times New Roman"/>
          <w:sz w:val="28"/>
          <w:szCs w:val="28"/>
        </w:rPr>
        <w:t>азмер</w:t>
      </w:r>
      <w:proofErr w:type="spellEnd"/>
      <w:r w:rsidR="0092573A" w:rsidRPr="00031B07">
        <w:rPr>
          <w:rFonts w:ascii="Times New Roman" w:eastAsia="Times New Roman" w:hAnsi="Times New Roman" w:cs="Times New Roman"/>
          <w:sz w:val="28"/>
          <w:szCs w:val="28"/>
        </w:rPr>
        <w:t>: 562</w:t>
      </w:r>
      <w:r w:rsidR="000C4AE6">
        <w:rPr>
          <w:rFonts w:ascii="Times New Roman" w:eastAsia="Times New Roman" w:hAnsi="Times New Roman" w:cs="Times New Roman"/>
          <w:sz w:val="28"/>
          <w:szCs w:val="28"/>
          <w:lang w:val="en-US"/>
        </w:rPr>
        <w:t>×</w:t>
      </w:r>
      <w:r w:rsidR="0092573A" w:rsidRPr="00031B07">
        <w:rPr>
          <w:rFonts w:ascii="Times New Roman" w:eastAsia="Times New Roman" w:hAnsi="Times New Roman" w:cs="Times New Roman"/>
          <w:sz w:val="28"/>
          <w:szCs w:val="28"/>
        </w:rPr>
        <w:t>762 пикселей;</w:t>
      </w:r>
    </w:p>
    <w:p w14:paraId="6752A3D5" w14:textId="35C685AC"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0092573A" w:rsidRPr="00031B07">
        <w:rPr>
          <w:rFonts w:ascii="Times New Roman" w:eastAsia="Times New Roman" w:hAnsi="Times New Roman" w:cs="Times New Roman"/>
          <w:sz w:val="28"/>
          <w:szCs w:val="28"/>
        </w:rPr>
        <w:t>азрешение</w:t>
      </w:r>
      <w:proofErr w:type="spellEnd"/>
      <w:r w:rsidR="0092573A" w:rsidRPr="00031B07">
        <w:rPr>
          <w:rFonts w:ascii="Times New Roman" w:eastAsia="Times New Roman" w:hAnsi="Times New Roman" w:cs="Times New Roman"/>
          <w:sz w:val="28"/>
          <w:szCs w:val="28"/>
        </w:rPr>
        <w:t>: 72</w:t>
      </w:r>
      <w:r w:rsidR="000C4AE6">
        <w:rPr>
          <w:rFonts w:ascii="Times New Roman" w:eastAsia="Times New Roman" w:hAnsi="Times New Roman" w:cs="Times New Roman"/>
          <w:sz w:val="28"/>
          <w:szCs w:val="28"/>
          <w:lang w:val="en-US"/>
        </w:rPr>
        <w:t>×</w:t>
      </w:r>
      <w:r w:rsidR="0092573A" w:rsidRPr="00031B07">
        <w:rPr>
          <w:rFonts w:ascii="Times New Roman" w:eastAsia="Times New Roman" w:hAnsi="Times New Roman" w:cs="Times New Roman"/>
          <w:sz w:val="28"/>
          <w:szCs w:val="28"/>
        </w:rPr>
        <w:t xml:space="preserve">72 точек на дюйм; </w:t>
      </w:r>
    </w:p>
    <w:p w14:paraId="68641BB0" w14:textId="77777777" w:rsidR="0092573A" w:rsidRPr="00031B07" w:rsidRDefault="005149EC" w:rsidP="00595665">
      <w:pPr>
        <w:pStyle w:val="ListParagraph"/>
        <w:numPr>
          <w:ilvl w:val="0"/>
          <w:numId w:val="40"/>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ц</w:t>
      </w:r>
      <w:proofErr w:type="spellStart"/>
      <w:r w:rsidR="0092573A" w:rsidRPr="00031B07">
        <w:rPr>
          <w:rFonts w:ascii="Times New Roman" w:eastAsia="Times New Roman" w:hAnsi="Times New Roman" w:cs="Times New Roman"/>
          <w:sz w:val="28"/>
          <w:szCs w:val="28"/>
        </w:rPr>
        <w:t>вета</w:t>
      </w:r>
      <w:proofErr w:type="spellEnd"/>
      <w:r w:rsidR="0092573A" w:rsidRPr="00031B07">
        <w:rPr>
          <w:rFonts w:ascii="Times New Roman" w:eastAsia="Times New Roman" w:hAnsi="Times New Roman" w:cs="Times New Roman"/>
          <w:sz w:val="28"/>
          <w:szCs w:val="28"/>
        </w:rPr>
        <w:t>: 16,7 миллиона (32 бит);</w:t>
      </w:r>
    </w:p>
    <w:p w14:paraId="63870BB2" w14:textId="77777777" w:rsidR="0092573A" w:rsidRPr="00031B07" w:rsidRDefault="005149EC" w:rsidP="00595665">
      <w:pPr>
        <w:pStyle w:val="ListParagraph"/>
        <w:numPr>
          <w:ilvl w:val="0"/>
          <w:numId w:val="40"/>
        </w:numPr>
        <w:tabs>
          <w:tab w:val="left" w:pos="993"/>
          <w:tab w:val="left" w:pos="1134"/>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0092573A" w:rsidRPr="00031B07">
        <w:rPr>
          <w:rFonts w:ascii="Times New Roman" w:eastAsia="Times New Roman" w:hAnsi="Times New Roman" w:cs="Times New Roman"/>
          <w:sz w:val="28"/>
          <w:szCs w:val="28"/>
        </w:rPr>
        <w:t>азмер</w:t>
      </w:r>
      <w:proofErr w:type="spellEnd"/>
      <w:r w:rsidR="0092573A" w:rsidRPr="00031B07">
        <w:rPr>
          <w:rFonts w:ascii="Times New Roman" w:eastAsia="Times New Roman" w:hAnsi="Times New Roman" w:cs="Times New Roman"/>
          <w:sz w:val="28"/>
          <w:szCs w:val="28"/>
        </w:rPr>
        <w:t xml:space="preserve"> оригинальный: 1,6 Мб; </w:t>
      </w:r>
    </w:p>
    <w:p w14:paraId="4ED8A6EC" w14:textId="77777777" w:rsidR="0092573A" w:rsidRPr="00031B07" w:rsidRDefault="005149EC" w:rsidP="00595665">
      <w:pPr>
        <w:pStyle w:val="ListParagraph"/>
        <w:numPr>
          <w:ilvl w:val="0"/>
          <w:numId w:val="40"/>
        </w:numPr>
        <w:tabs>
          <w:tab w:val="left" w:pos="993"/>
          <w:tab w:val="left" w:pos="1134"/>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с</w:t>
      </w:r>
      <w:r w:rsidR="0092573A" w:rsidRPr="00031B07">
        <w:rPr>
          <w:rFonts w:ascii="Times New Roman" w:eastAsia="Times New Roman" w:hAnsi="Times New Roman" w:cs="Times New Roman"/>
          <w:sz w:val="28"/>
          <w:szCs w:val="28"/>
        </w:rPr>
        <w:t>жатый размер: примерно 122 КБ (от 85 до 158 КБ);</w:t>
      </w:r>
    </w:p>
    <w:p w14:paraId="68887DDB" w14:textId="77777777" w:rsidR="0092573A" w:rsidRPr="00031B07" w:rsidRDefault="005149EC" w:rsidP="00595665">
      <w:pPr>
        <w:pStyle w:val="ListParagraph"/>
        <w:numPr>
          <w:ilvl w:val="0"/>
          <w:numId w:val="40"/>
        </w:numPr>
        <w:tabs>
          <w:tab w:val="left" w:pos="993"/>
          <w:tab w:val="left" w:pos="1134"/>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ф</w:t>
      </w:r>
      <w:proofErr w:type="spellStart"/>
      <w:r w:rsidR="0092573A" w:rsidRPr="00031B07">
        <w:rPr>
          <w:rFonts w:ascii="Times New Roman" w:eastAsia="Times New Roman" w:hAnsi="Times New Roman" w:cs="Times New Roman"/>
          <w:sz w:val="28"/>
          <w:szCs w:val="28"/>
        </w:rPr>
        <w:t>ормат</w:t>
      </w:r>
      <w:proofErr w:type="spellEnd"/>
      <w:r w:rsidR="0092573A" w:rsidRPr="00031B07">
        <w:rPr>
          <w:rFonts w:ascii="Times New Roman" w:eastAsia="Times New Roman" w:hAnsi="Times New Roman" w:cs="Times New Roman"/>
          <w:sz w:val="28"/>
          <w:szCs w:val="28"/>
        </w:rPr>
        <w:t xml:space="preserve"> файла: </w:t>
      </w:r>
      <w:r w:rsidR="0092573A" w:rsidRPr="00031B07">
        <w:rPr>
          <w:rFonts w:ascii="Times New Roman" w:eastAsia="Times New Roman" w:hAnsi="Times New Roman" w:cs="Times New Roman"/>
          <w:i/>
          <w:sz w:val="28"/>
          <w:szCs w:val="28"/>
        </w:rPr>
        <w:t>JPEG</w:t>
      </w:r>
      <w:r w:rsidR="0092573A" w:rsidRPr="00031B07">
        <w:rPr>
          <w:rFonts w:ascii="Times New Roman" w:eastAsia="Times New Roman" w:hAnsi="Times New Roman" w:cs="Times New Roman"/>
          <w:sz w:val="28"/>
          <w:szCs w:val="28"/>
        </w:rPr>
        <w:t>;</w:t>
      </w:r>
    </w:p>
    <w:p w14:paraId="57511765" w14:textId="77777777" w:rsidR="0092573A" w:rsidRPr="00031B07" w:rsidRDefault="005149EC" w:rsidP="00595665">
      <w:pPr>
        <w:pStyle w:val="ListParagraph"/>
        <w:numPr>
          <w:ilvl w:val="0"/>
          <w:numId w:val="40"/>
        </w:numPr>
        <w:tabs>
          <w:tab w:val="left" w:pos="993"/>
          <w:tab w:val="left" w:pos="1134"/>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к</w:t>
      </w:r>
      <w:proofErr w:type="spellStart"/>
      <w:r w:rsidR="0092573A" w:rsidRPr="00031B07">
        <w:rPr>
          <w:rFonts w:ascii="Times New Roman" w:eastAsia="Times New Roman" w:hAnsi="Times New Roman" w:cs="Times New Roman"/>
          <w:sz w:val="28"/>
          <w:szCs w:val="28"/>
        </w:rPr>
        <w:t>ачество</w:t>
      </w:r>
      <w:proofErr w:type="spellEnd"/>
      <w:r w:rsidR="0092573A" w:rsidRPr="00031B07">
        <w:rPr>
          <w:rFonts w:ascii="Times New Roman" w:eastAsia="Times New Roman" w:hAnsi="Times New Roman" w:cs="Times New Roman"/>
          <w:sz w:val="28"/>
          <w:szCs w:val="28"/>
        </w:rPr>
        <w:t xml:space="preserve"> сжатия: 94%. </w:t>
      </w:r>
    </w:p>
    <w:p w14:paraId="5CFB598D"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Пример изображения </w:t>
      </w:r>
      <w:r w:rsidRPr="00031B07">
        <w:rPr>
          <w:rFonts w:ascii="Times New Roman" w:eastAsia="Times New Roman" w:hAnsi="Times New Roman" w:cs="Times New Roman"/>
          <w:i/>
          <w:sz w:val="28"/>
          <w:szCs w:val="28"/>
        </w:rPr>
        <w:t>AF01ANFL</w:t>
      </w:r>
      <w:r>
        <w:rPr>
          <w:rFonts w:ascii="Times New Roman" w:eastAsia="Times New Roman" w:hAnsi="Times New Roman" w:cs="Times New Roman"/>
          <w:sz w:val="28"/>
          <w:szCs w:val="28"/>
        </w:rPr>
        <w:t>.</w:t>
      </w:r>
      <w:r w:rsidRPr="00031B07">
        <w:rPr>
          <w:rFonts w:ascii="Times New Roman" w:eastAsia="Times New Roman" w:hAnsi="Times New Roman" w:cs="Times New Roman"/>
          <w:i/>
          <w:sz w:val="28"/>
          <w:szCs w:val="28"/>
        </w:rPr>
        <w:t>jpeg</w:t>
      </w:r>
      <w:r>
        <w:rPr>
          <w:rFonts w:ascii="Times New Roman" w:eastAsia="Times New Roman" w:hAnsi="Times New Roman" w:cs="Times New Roman"/>
          <w:sz w:val="28"/>
          <w:szCs w:val="28"/>
        </w:rPr>
        <w:t>:</w:t>
      </w:r>
    </w:p>
    <w:p w14:paraId="31A76A96" w14:textId="77777777" w:rsidR="00031B07" w:rsidRDefault="0092573A" w:rsidP="00595665">
      <w:pPr>
        <w:ind w:firstLine="708"/>
        <w:jc w:val="both"/>
        <w:rPr>
          <w:rFonts w:ascii="Times New Roman" w:eastAsia="Times New Roman" w:hAnsi="Times New Roman" w:cs="Times New Roman"/>
          <w:i/>
          <w:sz w:val="28"/>
          <w:szCs w:val="28"/>
        </w:rPr>
      </w:pPr>
      <w:proofErr w:type="spellStart"/>
      <w:r>
        <w:rPr>
          <w:rFonts w:ascii="Times New Roman" w:eastAsia="Times New Roman" w:hAnsi="Times New Roman" w:cs="Times New Roman"/>
          <w:i/>
          <w:sz w:val="28"/>
          <w:szCs w:val="28"/>
        </w:rPr>
        <w:t>Letter</w:t>
      </w:r>
      <w:proofErr w:type="spellEnd"/>
      <w:r>
        <w:rPr>
          <w:rFonts w:ascii="Times New Roman" w:eastAsia="Times New Roman" w:hAnsi="Times New Roman" w:cs="Times New Roman"/>
          <w:i/>
          <w:sz w:val="28"/>
          <w:szCs w:val="28"/>
        </w:rPr>
        <w:t xml:space="preserve"> </w:t>
      </w:r>
      <w:r w:rsidRPr="00031B07">
        <w:rPr>
          <w:rFonts w:ascii="Times New Roman" w:eastAsia="Times New Roman" w:hAnsi="Times New Roman" w:cs="Times New Roman"/>
          <w:sz w:val="28"/>
          <w:szCs w:val="28"/>
        </w:rPr>
        <w:t>1</w:t>
      </w:r>
      <w:r>
        <w:rPr>
          <w:rFonts w:ascii="Times New Roman" w:eastAsia="Times New Roman" w:hAnsi="Times New Roman" w:cs="Times New Roman"/>
          <w:i/>
          <w:sz w:val="28"/>
          <w:szCs w:val="28"/>
        </w:rPr>
        <w:t xml:space="preserve">: </w:t>
      </w:r>
    </w:p>
    <w:p w14:paraId="7EB0D9B3" w14:textId="77777777" w:rsidR="0092573A" w:rsidRPr="005149EC" w:rsidRDefault="0092573A" w:rsidP="00595665">
      <w:pPr>
        <w:pStyle w:val="ListParagraph"/>
        <w:numPr>
          <w:ilvl w:val="0"/>
          <w:numId w:val="40"/>
        </w:numPr>
        <w:tabs>
          <w:tab w:val="left" w:pos="1418"/>
        </w:tabs>
        <w:ind w:left="709" w:firstLine="425"/>
        <w:jc w:val="both"/>
        <w:rPr>
          <w:rFonts w:ascii="Times New Roman" w:eastAsia="Times New Roman" w:hAnsi="Times New Roman" w:cs="Times New Roman"/>
          <w:sz w:val="28"/>
          <w:szCs w:val="28"/>
          <w:lang w:val="ru-RU"/>
        </w:rPr>
      </w:pPr>
      <w:r w:rsidRPr="005149EC">
        <w:rPr>
          <w:rFonts w:ascii="Times New Roman" w:eastAsia="Times New Roman" w:hAnsi="Times New Roman" w:cs="Times New Roman"/>
          <w:sz w:val="28"/>
          <w:szCs w:val="28"/>
        </w:rPr>
        <w:t>Сессия</w:t>
      </w:r>
      <w:r w:rsidR="00031B07" w:rsidRPr="005149EC">
        <w:rPr>
          <w:rFonts w:ascii="Times New Roman" w:eastAsia="Times New Roman" w:hAnsi="Times New Roman" w:cs="Times New Roman"/>
          <w:i/>
          <w:sz w:val="28"/>
          <w:szCs w:val="28"/>
          <w:lang w:val="ru-RU"/>
        </w:rPr>
        <w:t xml:space="preserve">: </w:t>
      </w:r>
      <w:r w:rsidRPr="005149EC">
        <w:rPr>
          <w:rFonts w:ascii="Times New Roman" w:eastAsia="Times New Roman" w:hAnsi="Times New Roman" w:cs="Times New Roman"/>
          <w:i/>
          <w:sz w:val="28"/>
          <w:szCs w:val="28"/>
        </w:rPr>
        <w:t>A</w:t>
      </w:r>
      <w:r w:rsidR="00031B07" w:rsidRPr="005149EC">
        <w:rPr>
          <w:rFonts w:ascii="Times New Roman" w:eastAsia="Times New Roman" w:hAnsi="Times New Roman" w:cs="Times New Roman"/>
          <w:i/>
          <w:sz w:val="28"/>
          <w:szCs w:val="28"/>
          <w:lang w:val="ru-RU"/>
        </w:rPr>
        <w:t xml:space="preserve"> </w:t>
      </w:r>
      <w:r w:rsidR="00031B07" w:rsidRPr="005149EC">
        <w:rPr>
          <w:rFonts w:ascii="Times New Roman" w:eastAsia="Times New Roman" w:hAnsi="Times New Roman" w:cs="Times New Roman"/>
          <w:sz w:val="28"/>
          <w:szCs w:val="28"/>
          <w:lang w:val="ru-RU"/>
        </w:rPr>
        <w:t xml:space="preserve">– </w:t>
      </w:r>
      <w:r w:rsidRPr="005149EC">
        <w:rPr>
          <w:rFonts w:ascii="Times New Roman" w:eastAsia="Times New Roman" w:hAnsi="Times New Roman" w:cs="Times New Roman"/>
          <w:sz w:val="28"/>
          <w:szCs w:val="28"/>
        </w:rPr>
        <w:t>первая серия</w:t>
      </w:r>
      <w:r w:rsidR="00031B07" w:rsidRPr="005149EC">
        <w:rPr>
          <w:rFonts w:ascii="Times New Roman" w:eastAsia="Times New Roman" w:hAnsi="Times New Roman" w:cs="Times New Roman"/>
          <w:sz w:val="28"/>
          <w:szCs w:val="28"/>
          <w:lang w:val="ru-RU"/>
        </w:rPr>
        <w:t xml:space="preserve">, </w:t>
      </w:r>
      <w:r w:rsidRPr="005149EC">
        <w:rPr>
          <w:rFonts w:ascii="Times New Roman" w:eastAsia="Times New Roman" w:hAnsi="Times New Roman" w:cs="Times New Roman"/>
          <w:i/>
          <w:sz w:val="28"/>
          <w:szCs w:val="28"/>
        </w:rPr>
        <w:t>B</w:t>
      </w:r>
      <w:r w:rsidRPr="005149EC">
        <w:rPr>
          <w:rFonts w:ascii="Times New Roman" w:eastAsia="Times New Roman" w:hAnsi="Times New Roman" w:cs="Times New Roman"/>
          <w:sz w:val="28"/>
          <w:szCs w:val="28"/>
        </w:rPr>
        <w:t xml:space="preserve"> </w:t>
      </w:r>
      <w:r w:rsidR="00031B07" w:rsidRPr="005149EC">
        <w:rPr>
          <w:rFonts w:ascii="Times New Roman" w:eastAsia="Times New Roman" w:hAnsi="Times New Roman" w:cs="Times New Roman"/>
          <w:sz w:val="28"/>
          <w:szCs w:val="28"/>
          <w:lang w:val="ru-RU"/>
        </w:rPr>
        <w:t>–</w:t>
      </w:r>
      <w:r w:rsidRPr="005149EC">
        <w:rPr>
          <w:rFonts w:ascii="Times New Roman" w:eastAsia="Times New Roman" w:hAnsi="Times New Roman" w:cs="Times New Roman"/>
          <w:sz w:val="28"/>
          <w:szCs w:val="28"/>
        </w:rPr>
        <w:t xml:space="preserve"> вторая серия</w:t>
      </w:r>
      <w:r w:rsidR="00031B07" w:rsidRPr="005149EC">
        <w:rPr>
          <w:rFonts w:ascii="Times New Roman" w:eastAsia="Times New Roman" w:hAnsi="Times New Roman" w:cs="Times New Roman"/>
          <w:sz w:val="28"/>
          <w:szCs w:val="28"/>
          <w:lang w:val="ru-RU"/>
        </w:rPr>
        <w:t>.</w:t>
      </w:r>
    </w:p>
    <w:p w14:paraId="619CA6BB" w14:textId="77777777" w:rsidR="00031B07" w:rsidRDefault="0092573A" w:rsidP="00595665">
      <w:pPr>
        <w:ind w:firstLine="708"/>
        <w:jc w:val="both"/>
        <w:rPr>
          <w:rFonts w:ascii="Times New Roman" w:eastAsia="Times New Roman" w:hAnsi="Times New Roman" w:cs="Times New Roman"/>
          <w:i/>
          <w:sz w:val="28"/>
          <w:szCs w:val="28"/>
        </w:rPr>
      </w:pPr>
      <w:proofErr w:type="spellStart"/>
      <w:r>
        <w:rPr>
          <w:rFonts w:ascii="Times New Roman" w:eastAsia="Times New Roman" w:hAnsi="Times New Roman" w:cs="Times New Roman"/>
          <w:i/>
          <w:sz w:val="28"/>
          <w:szCs w:val="28"/>
        </w:rPr>
        <w:t>Letter</w:t>
      </w:r>
      <w:proofErr w:type="spellEnd"/>
      <w:r>
        <w:rPr>
          <w:rFonts w:ascii="Times New Roman" w:eastAsia="Times New Roman" w:hAnsi="Times New Roman" w:cs="Times New Roman"/>
          <w:i/>
          <w:sz w:val="28"/>
          <w:szCs w:val="28"/>
        </w:rPr>
        <w:t xml:space="preserve"> </w:t>
      </w:r>
      <w:r w:rsidRPr="00031B07">
        <w:rPr>
          <w:rFonts w:ascii="Times New Roman" w:eastAsia="Times New Roman" w:hAnsi="Times New Roman" w:cs="Times New Roman"/>
          <w:sz w:val="28"/>
          <w:szCs w:val="28"/>
        </w:rPr>
        <w:t>2</w:t>
      </w:r>
      <w:r>
        <w:rPr>
          <w:rFonts w:ascii="Times New Roman" w:eastAsia="Times New Roman" w:hAnsi="Times New Roman" w:cs="Times New Roman"/>
          <w:i/>
          <w:sz w:val="28"/>
          <w:szCs w:val="28"/>
        </w:rPr>
        <w:t xml:space="preserve">: </w:t>
      </w:r>
    </w:p>
    <w:p w14:paraId="51B533C4" w14:textId="77777777" w:rsidR="0092573A" w:rsidRPr="005149EC" w:rsidRDefault="0092573A" w:rsidP="00595665">
      <w:pPr>
        <w:pStyle w:val="ListParagraph"/>
        <w:numPr>
          <w:ilvl w:val="0"/>
          <w:numId w:val="40"/>
        </w:numPr>
        <w:jc w:val="both"/>
        <w:rPr>
          <w:rFonts w:ascii="Times New Roman" w:eastAsia="Times New Roman" w:hAnsi="Times New Roman" w:cs="Times New Roman"/>
          <w:sz w:val="28"/>
          <w:szCs w:val="28"/>
          <w:lang w:val="ru-RU"/>
        </w:rPr>
      </w:pPr>
      <w:r w:rsidRPr="005149EC">
        <w:rPr>
          <w:rFonts w:ascii="Times New Roman" w:eastAsia="Times New Roman" w:hAnsi="Times New Roman" w:cs="Times New Roman"/>
          <w:sz w:val="28"/>
          <w:szCs w:val="28"/>
        </w:rPr>
        <w:t>Пол</w:t>
      </w:r>
      <w:r w:rsidR="00031B07" w:rsidRPr="005149EC">
        <w:rPr>
          <w:rFonts w:ascii="Times New Roman" w:eastAsia="Times New Roman" w:hAnsi="Times New Roman" w:cs="Times New Roman"/>
          <w:sz w:val="28"/>
          <w:szCs w:val="28"/>
          <w:lang w:val="ru-RU"/>
        </w:rPr>
        <w:t xml:space="preserve">: </w:t>
      </w:r>
      <w:r w:rsidRPr="005149EC">
        <w:rPr>
          <w:rFonts w:ascii="Times New Roman" w:eastAsia="Times New Roman" w:hAnsi="Times New Roman" w:cs="Times New Roman"/>
          <w:sz w:val="28"/>
          <w:szCs w:val="28"/>
        </w:rPr>
        <w:t xml:space="preserve">F </w:t>
      </w:r>
      <w:r w:rsidR="00031B07" w:rsidRPr="005149EC">
        <w:rPr>
          <w:rFonts w:ascii="Times New Roman" w:eastAsia="Times New Roman" w:hAnsi="Times New Roman" w:cs="Times New Roman"/>
          <w:sz w:val="28"/>
          <w:szCs w:val="28"/>
          <w:lang w:val="ru-RU"/>
        </w:rPr>
        <w:t>–</w:t>
      </w:r>
      <w:r w:rsidRPr="005149EC">
        <w:rPr>
          <w:rFonts w:ascii="Times New Roman" w:eastAsia="Times New Roman" w:hAnsi="Times New Roman" w:cs="Times New Roman"/>
          <w:sz w:val="28"/>
          <w:szCs w:val="28"/>
        </w:rPr>
        <w:t xml:space="preserve"> женский</w:t>
      </w:r>
      <w:r w:rsidR="00031B07" w:rsidRPr="005149EC">
        <w:rPr>
          <w:rFonts w:ascii="Times New Roman" w:eastAsia="Times New Roman" w:hAnsi="Times New Roman" w:cs="Times New Roman"/>
          <w:sz w:val="28"/>
          <w:szCs w:val="28"/>
          <w:lang w:val="ru-RU"/>
        </w:rPr>
        <w:t xml:space="preserve">, </w:t>
      </w:r>
      <w:r w:rsidRPr="005149EC">
        <w:rPr>
          <w:rFonts w:ascii="Times New Roman" w:eastAsia="Times New Roman" w:hAnsi="Times New Roman" w:cs="Times New Roman"/>
          <w:i/>
          <w:sz w:val="28"/>
          <w:szCs w:val="28"/>
        </w:rPr>
        <w:t>M</w:t>
      </w:r>
      <w:r w:rsidRPr="005149EC">
        <w:rPr>
          <w:rFonts w:ascii="Times New Roman" w:eastAsia="Times New Roman" w:hAnsi="Times New Roman" w:cs="Times New Roman"/>
          <w:sz w:val="28"/>
          <w:szCs w:val="28"/>
        </w:rPr>
        <w:t xml:space="preserve"> </w:t>
      </w:r>
      <w:r w:rsidR="00031B07" w:rsidRPr="005149EC">
        <w:rPr>
          <w:rFonts w:ascii="Times New Roman" w:eastAsia="Times New Roman" w:hAnsi="Times New Roman" w:cs="Times New Roman"/>
          <w:sz w:val="28"/>
          <w:szCs w:val="28"/>
          <w:lang w:val="ru-RU"/>
        </w:rPr>
        <w:t>–</w:t>
      </w:r>
      <w:r w:rsidRPr="005149EC">
        <w:rPr>
          <w:rFonts w:ascii="Times New Roman" w:eastAsia="Times New Roman" w:hAnsi="Times New Roman" w:cs="Times New Roman"/>
          <w:sz w:val="28"/>
          <w:szCs w:val="28"/>
        </w:rPr>
        <w:t xml:space="preserve"> самец</w:t>
      </w:r>
      <w:r w:rsidR="00031B07" w:rsidRPr="005149EC">
        <w:rPr>
          <w:rFonts w:ascii="Times New Roman" w:eastAsia="Times New Roman" w:hAnsi="Times New Roman" w:cs="Times New Roman"/>
          <w:sz w:val="28"/>
          <w:szCs w:val="28"/>
          <w:lang w:val="ru-RU"/>
        </w:rPr>
        <w:t>.</w:t>
      </w:r>
    </w:p>
    <w:p w14:paraId="2F8FCC42" w14:textId="77777777" w:rsidR="00031B07" w:rsidRDefault="0092573A" w:rsidP="00595665">
      <w:pPr>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i/>
          <w:sz w:val="28"/>
          <w:szCs w:val="28"/>
        </w:rPr>
        <w:t>Letter</w:t>
      </w:r>
      <w:proofErr w:type="spellEnd"/>
      <w:r>
        <w:rPr>
          <w:rFonts w:ascii="Times New Roman" w:eastAsia="Times New Roman" w:hAnsi="Times New Roman" w:cs="Times New Roman"/>
          <w:i/>
          <w:sz w:val="28"/>
          <w:szCs w:val="28"/>
        </w:rPr>
        <w:t xml:space="preserve"> </w:t>
      </w:r>
      <w:r w:rsidRPr="00031B07">
        <w:rPr>
          <w:rFonts w:ascii="Times New Roman" w:eastAsia="Times New Roman" w:hAnsi="Times New Roman" w:cs="Times New Roman"/>
          <w:sz w:val="28"/>
          <w:szCs w:val="28"/>
        </w:rPr>
        <w:t>3</w:t>
      </w:r>
      <w:r>
        <w:rPr>
          <w:rFonts w:ascii="Times New Roman" w:eastAsia="Times New Roman" w:hAnsi="Times New Roman" w:cs="Times New Roman"/>
          <w:i/>
          <w:sz w:val="28"/>
          <w:szCs w:val="28"/>
        </w:rPr>
        <w:t xml:space="preserve"> </w:t>
      </w:r>
      <w:r w:rsidRPr="00031B07">
        <w:rPr>
          <w:rFonts w:ascii="Times New Roman" w:eastAsia="Times New Roman" w:hAnsi="Times New Roman" w:cs="Times New Roman"/>
          <w:sz w:val="28"/>
          <w:szCs w:val="28"/>
        </w:rPr>
        <w:t>и</w:t>
      </w:r>
      <w:r>
        <w:rPr>
          <w:rFonts w:ascii="Times New Roman" w:eastAsia="Times New Roman" w:hAnsi="Times New Roman" w:cs="Times New Roman"/>
          <w:i/>
          <w:sz w:val="28"/>
          <w:szCs w:val="28"/>
        </w:rPr>
        <w:t xml:space="preserve"> </w:t>
      </w:r>
      <w:r w:rsidRPr="00031B07">
        <w:rPr>
          <w:rFonts w:ascii="Times New Roman" w:eastAsia="Times New Roman" w:hAnsi="Times New Roman" w:cs="Times New Roman"/>
          <w:sz w:val="28"/>
          <w:szCs w:val="28"/>
        </w:rPr>
        <w:t xml:space="preserve">4: </w:t>
      </w:r>
    </w:p>
    <w:p w14:paraId="3A9BC297" w14:textId="77777777" w:rsidR="0092573A" w:rsidRPr="005149EC" w:rsidRDefault="00031B07" w:rsidP="00595665">
      <w:pPr>
        <w:pStyle w:val="ListParagraph"/>
        <w:numPr>
          <w:ilvl w:val="0"/>
          <w:numId w:val="40"/>
        </w:numPr>
        <w:jc w:val="both"/>
        <w:rPr>
          <w:rFonts w:ascii="Times New Roman" w:eastAsia="Times New Roman" w:hAnsi="Times New Roman" w:cs="Times New Roman"/>
          <w:sz w:val="28"/>
          <w:szCs w:val="28"/>
          <w:lang w:val="ru-RU"/>
        </w:rPr>
      </w:pPr>
      <w:r w:rsidRPr="005149EC">
        <w:rPr>
          <w:rFonts w:ascii="Times New Roman" w:eastAsia="Times New Roman" w:hAnsi="Times New Roman" w:cs="Times New Roman"/>
          <w:sz w:val="28"/>
          <w:szCs w:val="28"/>
          <w:lang w:val="ru-RU"/>
        </w:rPr>
        <w:t>И</w:t>
      </w:r>
      <w:proofErr w:type="spellStart"/>
      <w:r w:rsidR="0092573A" w:rsidRPr="005149EC">
        <w:rPr>
          <w:rFonts w:ascii="Times New Roman" w:eastAsia="Times New Roman" w:hAnsi="Times New Roman" w:cs="Times New Roman"/>
          <w:sz w:val="28"/>
          <w:szCs w:val="28"/>
        </w:rPr>
        <w:t>дентификационный</w:t>
      </w:r>
      <w:proofErr w:type="spellEnd"/>
      <w:r w:rsidR="0092573A" w:rsidRPr="005149EC">
        <w:rPr>
          <w:rFonts w:ascii="Times New Roman" w:eastAsia="Times New Roman" w:hAnsi="Times New Roman" w:cs="Times New Roman"/>
          <w:sz w:val="28"/>
          <w:szCs w:val="28"/>
        </w:rPr>
        <w:t xml:space="preserve"> номер</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sz w:val="28"/>
          <w:szCs w:val="28"/>
        </w:rPr>
        <w:t>01</w:t>
      </w:r>
      <w:r w:rsidRPr="005149EC">
        <w:rPr>
          <w:rFonts w:ascii="Times New Roman" w:eastAsia="Times New Roman" w:hAnsi="Times New Roman" w:cs="Times New Roman"/>
          <w:sz w:val="28"/>
          <w:szCs w:val="28"/>
          <w:lang w:val="ru-RU"/>
        </w:rPr>
        <w:t>-</w:t>
      </w:r>
      <w:r w:rsidR="0092573A" w:rsidRPr="005149EC">
        <w:rPr>
          <w:rFonts w:ascii="Times New Roman" w:eastAsia="Times New Roman" w:hAnsi="Times New Roman" w:cs="Times New Roman"/>
          <w:sz w:val="28"/>
          <w:szCs w:val="28"/>
        </w:rPr>
        <w:t>35</w:t>
      </w:r>
      <w:r w:rsidRPr="005149EC">
        <w:rPr>
          <w:rFonts w:ascii="Times New Roman" w:eastAsia="Times New Roman" w:hAnsi="Times New Roman" w:cs="Times New Roman"/>
          <w:sz w:val="28"/>
          <w:szCs w:val="28"/>
          <w:lang w:val="ru-RU"/>
        </w:rPr>
        <w:t>.</w:t>
      </w:r>
    </w:p>
    <w:p w14:paraId="0484E0B1" w14:textId="77777777" w:rsidR="00031B07" w:rsidRDefault="0092573A" w:rsidP="00595665">
      <w:pPr>
        <w:ind w:firstLine="708"/>
        <w:jc w:val="both"/>
        <w:rPr>
          <w:rFonts w:ascii="Times New Roman" w:eastAsia="Times New Roman" w:hAnsi="Times New Roman" w:cs="Times New Roman"/>
          <w:i/>
          <w:sz w:val="28"/>
          <w:szCs w:val="28"/>
        </w:rPr>
      </w:pPr>
      <w:proofErr w:type="spellStart"/>
      <w:r>
        <w:rPr>
          <w:rFonts w:ascii="Times New Roman" w:eastAsia="Times New Roman" w:hAnsi="Times New Roman" w:cs="Times New Roman"/>
          <w:i/>
          <w:sz w:val="28"/>
          <w:szCs w:val="28"/>
        </w:rPr>
        <w:t>Letter</w:t>
      </w:r>
      <w:proofErr w:type="spellEnd"/>
      <w:r>
        <w:rPr>
          <w:rFonts w:ascii="Times New Roman" w:eastAsia="Times New Roman" w:hAnsi="Times New Roman" w:cs="Times New Roman"/>
          <w:i/>
          <w:sz w:val="28"/>
          <w:szCs w:val="28"/>
        </w:rPr>
        <w:t xml:space="preserve"> </w:t>
      </w:r>
      <w:r w:rsidRPr="00031B07">
        <w:rPr>
          <w:rFonts w:ascii="Times New Roman" w:eastAsia="Times New Roman" w:hAnsi="Times New Roman" w:cs="Times New Roman"/>
          <w:sz w:val="28"/>
          <w:szCs w:val="28"/>
        </w:rPr>
        <w:t>5 и 6</w:t>
      </w:r>
      <w:r>
        <w:rPr>
          <w:rFonts w:ascii="Times New Roman" w:eastAsia="Times New Roman" w:hAnsi="Times New Roman" w:cs="Times New Roman"/>
          <w:i/>
          <w:sz w:val="28"/>
          <w:szCs w:val="28"/>
        </w:rPr>
        <w:t xml:space="preserve">: </w:t>
      </w:r>
    </w:p>
    <w:p w14:paraId="78ACA4DD" w14:textId="77777777" w:rsidR="0092573A" w:rsidRPr="005149EC" w:rsidRDefault="00031B07" w:rsidP="00595665">
      <w:pPr>
        <w:pStyle w:val="ListParagraph"/>
        <w:numPr>
          <w:ilvl w:val="0"/>
          <w:numId w:val="40"/>
        </w:numPr>
        <w:ind w:left="709" w:firstLine="360"/>
        <w:jc w:val="both"/>
        <w:rPr>
          <w:rFonts w:ascii="Times New Roman" w:eastAsia="Times New Roman" w:hAnsi="Times New Roman" w:cs="Times New Roman"/>
          <w:sz w:val="28"/>
          <w:szCs w:val="28"/>
          <w:lang w:val="ru-RU"/>
        </w:rPr>
      </w:pPr>
      <w:r w:rsidRPr="005149EC">
        <w:rPr>
          <w:rFonts w:ascii="Times New Roman" w:eastAsia="Times New Roman" w:hAnsi="Times New Roman" w:cs="Times New Roman"/>
          <w:sz w:val="28"/>
          <w:szCs w:val="28"/>
          <w:lang w:val="ru-RU"/>
        </w:rPr>
        <w:lastRenderedPageBreak/>
        <w:t>В</w:t>
      </w:r>
      <w:proofErr w:type="spellStart"/>
      <w:r w:rsidR="0092573A" w:rsidRPr="005149EC">
        <w:rPr>
          <w:rFonts w:ascii="Times New Roman" w:eastAsia="Times New Roman" w:hAnsi="Times New Roman" w:cs="Times New Roman"/>
          <w:sz w:val="28"/>
          <w:szCs w:val="28"/>
        </w:rPr>
        <w:t>ыражение</w:t>
      </w:r>
      <w:proofErr w:type="spellEnd"/>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AF</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w:t>
      </w:r>
      <w:r w:rsidR="0092573A" w:rsidRPr="005149EC">
        <w:rPr>
          <w:rFonts w:ascii="Times New Roman" w:eastAsia="Times New Roman" w:hAnsi="Times New Roman" w:cs="Times New Roman"/>
          <w:sz w:val="28"/>
          <w:szCs w:val="28"/>
        </w:rPr>
        <w:t xml:space="preserve"> страх</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AN</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w:t>
      </w:r>
      <w:r w:rsidR="0092573A" w:rsidRPr="005149EC">
        <w:rPr>
          <w:rFonts w:ascii="Times New Roman" w:eastAsia="Times New Roman" w:hAnsi="Times New Roman" w:cs="Times New Roman"/>
          <w:sz w:val="28"/>
          <w:szCs w:val="28"/>
        </w:rPr>
        <w:t xml:space="preserve"> злость</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DI</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w:t>
      </w:r>
      <w:r w:rsidR="0092573A" w:rsidRPr="005149EC">
        <w:rPr>
          <w:rFonts w:ascii="Times New Roman" w:eastAsia="Times New Roman" w:hAnsi="Times New Roman" w:cs="Times New Roman"/>
          <w:sz w:val="28"/>
          <w:szCs w:val="28"/>
        </w:rPr>
        <w:t xml:space="preserve"> отвращение</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HA</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w:t>
      </w:r>
      <w:r w:rsidR="0092573A" w:rsidRPr="005149EC">
        <w:rPr>
          <w:rFonts w:ascii="Times New Roman" w:eastAsia="Times New Roman" w:hAnsi="Times New Roman" w:cs="Times New Roman"/>
          <w:sz w:val="28"/>
          <w:szCs w:val="28"/>
        </w:rPr>
        <w:t xml:space="preserve"> счастье</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NE</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sz w:val="28"/>
          <w:szCs w:val="28"/>
        </w:rPr>
        <w:t>нейтральный</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SA</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sz w:val="28"/>
          <w:szCs w:val="28"/>
        </w:rPr>
        <w:t>грусть</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SU</w:t>
      </w:r>
      <w:r w:rsidR="0092573A" w:rsidRPr="005149EC">
        <w:rPr>
          <w:rFonts w:ascii="Times New Roman" w:eastAsia="Times New Roman" w:hAnsi="Times New Roman" w:cs="Times New Roman"/>
          <w:sz w:val="28"/>
          <w:szCs w:val="28"/>
        </w:rPr>
        <w:t xml:space="preserve"> </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sz w:val="28"/>
          <w:szCs w:val="28"/>
        </w:rPr>
        <w:t>удивление</w:t>
      </w:r>
      <w:r w:rsidRPr="005149EC">
        <w:rPr>
          <w:rFonts w:ascii="Times New Roman" w:eastAsia="Times New Roman" w:hAnsi="Times New Roman" w:cs="Times New Roman"/>
          <w:sz w:val="28"/>
          <w:szCs w:val="28"/>
          <w:lang w:val="ru-RU"/>
        </w:rPr>
        <w:t>.</w:t>
      </w:r>
    </w:p>
    <w:p w14:paraId="123DA5D4" w14:textId="77777777" w:rsidR="00031B07" w:rsidRDefault="0092573A" w:rsidP="00595665">
      <w:pPr>
        <w:ind w:firstLine="708"/>
        <w:jc w:val="both"/>
        <w:rPr>
          <w:rFonts w:ascii="Times New Roman" w:eastAsia="Times New Roman" w:hAnsi="Times New Roman" w:cs="Times New Roman"/>
          <w:i/>
          <w:sz w:val="28"/>
          <w:szCs w:val="28"/>
        </w:rPr>
      </w:pPr>
      <w:proofErr w:type="spellStart"/>
      <w:r>
        <w:rPr>
          <w:rFonts w:ascii="Times New Roman" w:eastAsia="Times New Roman" w:hAnsi="Times New Roman" w:cs="Times New Roman"/>
          <w:i/>
          <w:sz w:val="28"/>
          <w:szCs w:val="28"/>
        </w:rPr>
        <w:t>Letter</w:t>
      </w:r>
      <w:proofErr w:type="spellEnd"/>
      <w:r>
        <w:rPr>
          <w:rFonts w:ascii="Times New Roman" w:eastAsia="Times New Roman" w:hAnsi="Times New Roman" w:cs="Times New Roman"/>
          <w:i/>
          <w:sz w:val="28"/>
          <w:szCs w:val="28"/>
        </w:rPr>
        <w:t xml:space="preserve"> </w:t>
      </w:r>
      <w:r w:rsidRPr="00031B07">
        <w:rPr>
          <w:rFonts w:ascii="Times New Roman" w:hAnsi="Times New Roman" w:cs="Times New Roman"/>
          <w:sz w:val="28"/>
          <w:szCs w:val="28"/>
        </w:rPr>
        <w:t>7 и 8</w:t>
      </w:r>
      <w:r>
        <w:rPr>
          <w:rFonts w:ascii="Times New Roman" w:eastAsia="Times New Roman" w:hAnsi="Times New Roman" w:cs="Times New Roman"/>
          <w:i/>
          <w:sz w:val="28"/>
          <w:szCs w:val="28"/>
        </w:rPr>
        <w:t>:</w:t>
      </w:r>
    </w:p>
    <w:p w14:paraId="620F6D16" w14:textId="77777777" w:rsidR="0092573A" w:rsidRPr="005149EC" w:rsidRDefault="00031B07" w:rsidP="00595665">
      <w:pPr>
        <w:pStyle w:val="ListParagraph"/>
        <w:numPr>
          <w:ilvl w:val="0"/>
          <w:numId w:val="40"/>
        </w:numPr>
        <w:ind w:left="709" w:firstLine="360"/>
        <w:jc w:val="both"/>
        <w:rPr>
          <w:rFonts w:ascii="Times New Roman" w:eastAsia="Times New Roman" w:hAnsi="Times New Roman" w:cs="Times New Roman"/>
          <w:sz w:val="28"/>
          <w:szCs w:val="28"/>
          <w:lang w:val="ru-RU"/>
        </w:rPr>
      </w:pPr>
      <w:r w:rsidRPr="005149EC">
        <w:rPr>
          <w:rFonts w:ascii="Times New Roman" w:eastAsia="Times New Roman" w:hAnsi="Times New Roman" w:cs="Times New Roman"/>
          <w:sz w:val="28"/>
          <w:szCs w:val="28"/>
          <w:lang w:val="ru-RU"/>
        </w:rPr>
        <w:t>У</w:t>
      </w:r>
      <w:r w:rsidR="0092573A" w:rsidRPr="005149EC">
        <w:rPr>
          <w:rFonts w:ascii="Times New Roman" w:eastAsia="Times New Roman" w:hAnsi="Times New Roman" w:cs="Times New Roman"/>
          <w:sz w:val="28"/>
          <w:szCs w:val="28"/>
        </w:rPr>
        <w:t>гол</w:t>
      </w:r>
      <w:r w:rsidR="0092573A" w:rsidRPr="005149EC">
        <w:rPr>
          <w:rFonts w:ascii="Times New Roman" w:eastAsia="Times New Roman" w:hAnsi="Times New Roman" w:cs="Times New Roman"/>
          <w:i/>
          <w:sz w:val="28"/>
          <w:szCs w:val="28"/>
        </w:rPr>
        <w:t xml:space="preserve"> F</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L</w:t>
      </w:r>
      <w:r w:rsidR="0092573A" w:rsidRPr="005149EC">
        <w:rPr>
          <w:rFonts w:ascii="Times New Roman" w:eastAsia="Times New Roman" w:hAnsi="Times New Roman" w:cs="Times New Roman"/>
          <w:sz w:val="28"/>
          <w:szCs w:val="28"/>
        </w:rPr>
        <w:t xml:space="preserve"> = полный левый профиль</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HL</w:t>
      </w:r>
      <w:r w:rsidR="0092573A" w:rsidRPr="005149EC">
        <w:rPr>
          <w:rFonts w:ascii="Times New Roman" w:eastAsia="Times New Roman" w:hAnsi="Times New Roman" w:cs="Times New Roman"/>
          <w:sz w:val="28"/>
          <w:szCs w:val="28"/>
        </w:rPr>
        <w:t xml:space="preserve"> = половина левого профиля</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S</w:t>
      </w:r>
      <w:r w:rsidR="0092573A" w:rsidRPr="005149EC">
        <w:rPr>
          <w:rFonts w:ascii="Times New Roman" w:eastAsia="Times New Roman" w:hAnsi="Times New Roman" w:cs="Times New Roman"/>
          <w:sz w:val="28"/>
          <w:szCs w:val="28"/>
        </w:rPr>
        <w:t xml:space="preserve"> = прямой</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HR</w:t>
      </w:r>
      <w:r w:rsidR="0092573A" w:rsidRPr="005149EC">
        <w:rPr>
          <w:rFonts w:ascii="Times New Roman" w:eastAsia="Times New Roman" w:hAnsi="Times New Roman" w:cs="Times New Roman"/>
          <w:sz w:val="28"/>
          <w:szCs w:val="28"/>
        </w:rPr>
        <w:t xml:space="preserve"> = половина правого профиля</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FR</w:t>
      </w:r>
      <w:r w:rsidR="0092573A" w:rsidRPr="005149EC">
        <w:rPr>
          <w:rFonts w:ascii="Times New Roman" w:eastAsia="Times New Roman" w:hAnsi="Times New Roman" w:cs="Times New Roman"/>
          <w:sz w:val="28"/>
          <w:szCs w:val="28"/>
        </w:rPr>
        <w:t xml:space="preserve"> = полный правый </w:t>
      </w:r>
      <w:r w:rsidRPr="005149EC">
        <w:rPr>
          <w:rFonts w:ascii="Times New Roman" w:eastAsia="Times New Roman" w:hAnsi="Times New Roman" w:cs="Times New Roman"/>
          <w:sz w:val="28"/>
          <w:szCs w:val="28"/>
        </w:rPr>
        <w:br/>
      </w:r>
      <w:r w:rsidR="0092573A" w:rsidRPr="005149EC">
        <w:rPr>
          <w:rFonts w:ascii="Times New Roman" w:eastAsia="Times New Roman" w:hAnsi="Times New Roman" w:cs="Times New Roman"/>
          <w:sz w:val="28"/>
          <w:szCs w:val="28"/>
        </w:rPr>
        <w:t>профиль</w:t>
      </w:r>
      <w:r w:rsidRPr="005149EC">
        <w:rPr>
          <w:rFonts w:ascii="Times New Roman" w:eastAsia="Times New Roman" w:hAnsi="Times New Roman" w:cs="Times New Roman"/>
          <w:sz w:val="28"/>
          <w:szCs w:val="28"/>
          <w:lang w:val="ru-RU"/>
        </w:rPr>
        <w:t>.</w:t>
      </w:r>
    </w:p>
    <w:p w14:paraId="04D8D23E" w14:textId="77777777" w:rsidR="00031B07" w:rsidRDefault="0092573A" w:rsidP="00595665">
      <w:pPr>
        <w:ind w:firstLine="708"/>
        <w:jc w:val="both"/>
        <w:rPr>
          <w:rFonts w:ascii="Times New Roman" w:eastAsia="Times New Roman" w:hAnsi="Times New Roman" w:cs="Times New Roman"/>
          <w:sz w:val="28"/>
          <w:szCs w:val="28"/>
        </w:rPr>
      </w:pPr>
      <w:r w:rsidRPr="00031B07">
        <w:rPr>
          <w:rFonts w:ascii="Times New Roman" w:eastAsia="Times New Roman" w:hAnsi="Times New Roman" w:cs="Times New Roman"/>
          <w:sz w:val="28"/>
          <w:szCs w:val="28"/>
        </w:rPr>
        <w:t>Расширение</w:t>
      </w:r>
      <w:r>
        <w:rPr>
          <w:rFonts w:ascii="Times New Roman" w:eastAsia="Times New Roman" w:hAnsi="Times New Roman" w:cs="Times New Roman"/>
          <w:sz w:val="28"/>
          <w:szCs w:val="28"/>
        </w:rPr>
        <w:t xml:space="preserve">: </w:t>
      </w:r>
    </w:p>
    <w:p w14:paraId="0D06418F" w14:textId="77777777" w:rsidR="0092573A" w:rsidRPr="005149EC" w:rsidRDefault="00031B07" w:rsidP="00595665">
      <w:pPr>
        <w:pStyle w:val="ListParagraph"/>
        <w:numPr>
          <w:ilvl w:val="0"/>
          <w:numId w:val="40"/>
        </w:numPr>
        <w:jc w:val="both"/>
        <w:rPr>
          <w:rFonts w:ascii="Times New Roman" w:eastAsia="Times New Roman" w:hAnsi="Times New Roman" w:cs="Times New Roman"/>
          <w:sz w:val="28"/>
          <w:szCs w:val="28"/>
        </w:rPr>
      </w:pPr>
      <w:r w:rsidRPr="005149EC">
        <w:rPr>
          <w:rFonts w:ascii="Times New Roman" w:eastAsia="Times New Roman" w:hAnsi="Times New Roman" w:cs="Times New Roman"/>
          <w:sz w:val="28"/>
          <w:szCs w:val="28"/>
          <w:lang w:val="ru-RU"/>
        </w:rPr>
        <w:t>Ф</w:t>
      </w:r>
      <w:proofErr w:type="spellStart"/>
      <w:r w:rsidR="0092573A" w:rsidRPr="005149EC">
        <w:rPr>
          <w:rFonts w:ascii="Times New Roman" w:eastAsia="Times New Roman" w:hAnsi="Times New Roman" w:cs="Times New Roman"/>
          <w:sz w:val="28"/>
          <w:szCs w:val="28"/>
        </w:rPr>
        <w:t>ормат</w:t>
      </w:r>
      <w:proofErr w:type="spellEnd"/>
      <w:r w:rsidR="0092573A" w:rsidRPr="005149EC">
        <w:rPr>
          <w:rFonts w:ascii="Times New Roman" w:eastAsia="Times New Roman" w:hAnsi="Times New Roman" w:cs="Times New Roman"/>
          <w:sz w:val="28"/>
          <w:szCs w:val="28"/>
        </w:rPr>
        <w:t xml:space="preserve"> изображения</w:t>
      </w:r>
      <w:r w:rsidRPr="005149EC">
        <w:rPr>
          <w:rFonts w:ascii="Times New Roman" w:eastAsia="Times New Roman" w:hAnsi="Times New Roman" w:cs="Times New Roman"/>
          <w:sz w:val="28"/>
          <w:szCs w:val="28"/>
          <w:lang w:val="ru-RU"/>
        </w:rPr>
        <w:t xml:space="preserve">: </w:t>
      </w:r>
      <w:r w:rsidR="0092573A" w:rsidRPr="005149EC">
        <w:rPr>
          <w:rFonts w:ascii="Times New Roman" w:eastAsia="Times New Roman" w:hAnsi="Times New Roman" w:cs="Times New Roman"/>
          <w:i/>
          <w:sz w:val="28"/>
          <w:szCs w:val="28"/>
        </w:rPr>
        <w:t>JPG</w:t>
      </w:r>
      <w:r w:rsidR="0092573A" w:rsidRPr="005149EC">
        <w:rPr>
          <w:rFonts w:ascii="Times New Roman" w:eastAsia="Times New Roman" w:hAnsi="Times New Roman" w:cs="Times New Roman"/>
          <w:sz w:val="28"/>
          <w:szCs w:val="28"/>
        </w:rPr>
        <w:t xml:space="preserve"> = </w:t>
      </w:r>
      <w:proofErr w:type="spellStart"/>
      <w:r w:rsidR="0092573A" w:rsidRPr="005149EC">
        <w:rPr>
          <w:rFonts w:ascii="Times New Roman" w:eastAsia="Times New Roman" w:hAnsi="Times New Roman" w:cs="Times New Roman"/>
          <w:i/>
          <w:sz w:val="28"/>
          <w:szCs w:val="28"/>
        </w:rPr>
        <w:t>jpeg</w:t>
      </w:r>
      <w:proofErr w:type="spellEnd"/>
      <w:r w:rsidR="0092573A" w:rsidRPr="005149EC">
        <w:rPr>
          <w:rFonts w:ascii="Times New Roman" w:eastAsia="Times New Roman" w:hAnsi="Times New Roman" w:cs="Times New Roman"/>
          <w:sz w:val="28"/>
          <w:szCs w:val="28"/>
        </w:rPr>
        <w:t>.</w:t>
      </w:r>
    </w:p>
    <w:p w14:paraId="440DC4CB" w14:textId="77777777" w:rsidR="0092573A" w:rsidRDefault="0092573A" w:rsidP="00595665">
      <w:pPr>
        <w:jc w:val="both"/>
        <w:rPr>
          <w:rFonts w:ascii="Times New Roman" w:eastAsia="Times New Roman" w:hAnsi="Times New Roman" w:cs="Times New Roman"/>
          <w:sz w:val="28"/>
          <w:szCs w:val="28"/>
        </w:rPr>
      </w:pPr>
    </w:p>
    <w:p w14:paraId="5F438246" w14:textId="77777777" w:rsidR="0092573A" w:rsidRDefault="0092573A" w:rsidP="00595665">
      <w:pPr>
        <w:jc w:val="center"/>
      </w:pPr>
      <w:r w:rsidRPr="002E5558">
        <w:rPr>
          <w:noProof/>
        </w:rPr>
        <w:drawing>
          <wp:inline distT="114300" distB="114300" distL="114300" distR="114300" wp14:anchorId="16742328" wp14:editId="00757EE4">
            <wp:extent cx="5129213" cy="2965060"/>
            <wp:effectExtent l="0" t="0" r="0" b="0"/>
            <wp:docPr id="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129213" cy="2965060"/>
                    </a:xfrm>
                    <a:prstGeom prst="rect">
                      <a:avLst/>
                    </a:prstGeom>
                    <a:ln/>
                  </pic:spPr>
                </pic:pic>
              </a:graphicData>
            </a:graphic>
          </wp:inline>
        </w:drawing>
      </w:r>
    </w:p>
    <w:p w14:paraId="3BE9B22A" w14:textId="77777777" w:rsidR="0092573A" w:rsidRDefault="0092573A" w:rsidP="00595665">
      <w:pPr>
        <w:jc w:val="center"/>
        <w:rPr>
          <w:rFonts w:ascii="Times New Roman" w:eastAsia="Times New Roman" w:hAnsi="Times New Roman" w:cs="Times New Roman"/>
          <w:sz w:val="28"/>
          <w:szCs w:val="28"/>
        </w:rPr>
      </w:pPr>
    </w:p>
    <w:p w14:paraId="0F64BCF8" w14:textId="77777777" w:rsidR="006E6D25" w:rsidRPr="006E6D25" w:rsidRDefault="0092573A"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 xml:space="preserve">Рисунок 3.6 – Пример каждой эмоции (гнев, страх, отвращение, счастье, грусть, </w:t>
      </w:r>
    </w:p>
    <w:p w14:paraId="26B2230D" w14:textId="46E307BB" w:rsidR="0092573A" w:rsidRPr="00EB1DB6" w:rsidRDefault="0092573A" w:rsidP="00595665">
      <w:pPr>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 xml:space="preserve">удивление и нейтральный) набора данных </w:t>
      </w:r>
      <w:r w:rsidRPr="00031B07">
        <w:rPr>
          <w:rFonts w:ascii="Times New Roman" w:eastAsia="Times New Roman" w:hAnsi="Times New Roman" w:cs="Times New Roman"/>
          <w:b/>
          <w:i/>
          <w:sz w:val="24"/>
          <w:szCs w:val="28"/>
        </w:rPr>
        <w:t>KDEF</w:t>
      </w:r>
      <w:r w:rsidR="00EB1DB6" w:rsidRPr="002F5D92">
        <w:rPr>
          <w:rFonts w:ascii="Times New Roman" w:eastAsia="Times New Roman" w:hAnsi="Times New Roman" w:cs="Times New Roman"/>
          <w:b/>
          <w:i/>
          <w:sz w:val="24"/>
          <w:szCs w:val="28"/>
          <w:lang w:val="ru-RU"/>
        </w:rPr>
        <w:t xml:space="preserve"> </w:t>
      </w:r>
      <w:r w:rsidR="00EB1DB6" w:rsidRPr="002F5D92">
        <w:rPr>
          <w:rFonts w:ascii="Times New Roman" w:eastAsia="Times New Roman" w:hAnsi="Times New Roman" w:cs="Times New Roman"/>
          <w:b/>
          <w:sz w:val="24"/>
          <w:szCs w:val="24"/>
          <w:lang w:val="ru-RU"/>
        </w:rPr>
        <w:t>[33]</w:t>
      </w:r>
    </w:p>
    <w:p w14:paraId="1AF782F7" w14:textId="7CD76BF0" w:rsidR="00D739E2" w:rsidRDefault="00D739E2" w:rsidP="00595665">
      <w:pPr>
        <w:ind w:firstLine="720"/>
        <w:jc w:val="both"/>
        <w:rPr>
          <w:rFonts w:ascii="Times New Roman" w:eastAsia="Times New Roman" w:hAnsi="Times New Roman" w:cs="Times New Roman"/>
          <w:color w:val="1155CC"/>
          <w:sz w:val="28"/>
          <w:szCs w:val="28"/>
          <w:u w:val="single"/>
        </w:rPr>
      </w:pPr>
    </w:p>
    <w:p w14:paraId="21A0CF75" w14:textId="618DAB06" w:rsidR="002F5D92" w:rsidRPr="002F5D92" w:rsidRDefault="002F5D92" w:rsidP="002F5D92">
      <w:pPr>
        <w:ind w:firstLine="720"/>
        <w:jc w:val="both"/>
        <w:rPr>
          <w:rFonts w:ascii="Times New Roman" w:eastAsia="Times New Roman" w:hAnsi="Times New Roman" w:cs="Times New Roman"/>
          <w:b/>
          <w:sz w:val="28"/>
          <w:szCs w:val="28"/>
          <w:lang w:val="ru-RU"/>
        </w:rPr>
      </w:pPr>
      <w:r w:rsidRPr="002F5D92">
        <w:rPr>
          <w:rFonts w:ascii="Times New Roman" w:eastAsia="Times New Roman" w:hAnsi="Times New Roman" w:cs="Times New Roman"/>
          <w:b/>
          <w:sz w:val="28"/>
          <w:szCs w:val="28"/>
          <w:lang w:val="ru-RU"/>
        </w:rPr>
        <w:t xml:space="preserve">3.2.2 Набор данных </w:t>
      </w:r>
      <w:r w:rsidRPr="00031B07">
        <w:rPr>
          <w:rFonts w:ascii="Times New Roman" w:eastAsia="Times New Roman" w:hAnsi="Times New Roman" w:cs="Times New Roman"/>
          <w:b/>
          <w:i/>
          <w:sz w:val="28"/>
          <w:szCs w:val="28"/>
          <w:lang w:val="en-US"/>
        </w:rPr>
        <w:t>JAFFE</w:t>
      </w:r>
    </w:p>
    <w:p w14:paraId="6F54C1EF" w14:textId="77777777" w:rsidR="002F5D92" w:rsidRDefault="002F5D92" w:rsidP="00595665">
      <w:pPr>
        <w:ind w:firstLine="720"/>
        <w:jc w:val="both"/>
        <w:rPr>
          <w:rFonts w:ascii="Times New Roman" w:eastAsia="Times New Roman" w:hAnsi="Times New Roman" w:cs="Times New Roman"/>
          <w:color w:val="1155CC"/>
          <w:sz w:val="28"/>
          <w:szCs w:val="28"/>
          <w:u w:val="single"/>
        </w:rPr>
      </w:pPr>
    </w:p>
    <w:p w14:paraId="2467FE05" w14:textId="0B7D4053" w:rsidR="0092573A" w:rsidRDefault="0092573A" w:rsidP="002F5D92">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Набор данных </w:t>
      </w:r>
      <w:r w:rsidR="002F5D92" w:rsidRPr="00031B07">
        <w:rPr>
          <w:rFonts w:ascii="Times New Roman" w:eastAsia="Times New Roman" w:hAnsi="Times New Roman" w:cs="Times New Roman"/>
          <w:b/>
          <w:i/>
          <w:sz w:val="28"/>
          <w:szCs w:val="28"/>
          <w:lang w:val="en-US"/>
        </w:rPr>
        <w:t>JAFFE</w:t>
      </w:r>
      <w:r w:rsidR="002F5D92" w:rsidRPr="002F5D92">
        <w:rPr>
          <w:rFonts w:ascii="Times New Roman" w:eastAsia="Times New Roman" w:hAnsi="Times New Roman" w:cs="Times New Roman"/>
          <w:b/>
          <w:i/>
          <w:sz w:val="28"/>
          <w:szCs w:val="28"/>
          <w:lang w:val="ru-RU"/>
        </w:rPr>
        <w:t xml:space="preserve"> </w:t>
      </w:r>
      <w:r w:rsidR="002F5D92" w:rsidRPr="002F5D92">
        <w:rPr>
          <w:rFonts w:ascii="Times New Roman" w:eastAsia="Times New Roman" w:hAnsi="Times New Roman" w:cs="Times New Roman"/>
          <w:sz w:val="28"/>
          <w:szCs w:val="28"/>
          <w:lang w:val="ru-RU"/>
        </w:rPr>
        <w:t>(</w:t>
      </w:r>
      <w:r w:rsidR="002F5D92" w:rsidRPr="002F5D92">
        <w:rPr>
          <w:rFonts w:ascii="Times New Roman" w:eastAsia="Times New Roman" w:hAnsi="Times New Roman" w:cs="Times New Roman"/>
          <w:i/>
          <w:sz w:val="28"/>
          <w:szCs w:val="28"/>
          <w:lang w:val="en-US"/>
        </w:rPr>
        <w:t>The</w:t>
      </w:r>
      <w:r w:rsidR="002F5D92" w:rsidRPr="002F5D92">
        <w:rPr>
          <w:rFonts w:ascii="Times New Roman" w:eastAsia="Times New Roman" w:hAnsi="Times New Roman" w:cs="Times New Roman"/>
          <w:i/>
          <w:sz w:val="28"/>
          <w:szCs w:val="28"/>
          <w:lang w:val="ru-RU"/>
        </w:rPr>
        <w:t xml:space="preserve"> </w:t>
      </w:r>
      <w:r w:rsidR="002F5D92" w:rsidRPr="002F5D92">
        <w:rPr>
          <w:rFonts w:ascii="Times New Roman" w:eastAsia="Times New Roman" w:hAnsi="Times New Roman" w:cs="Times New Roman"/>
          <w:i/>
          <w:sz w:val="28"/>
          <w:szCs w:val="28"/>
          <w:lang w:val="en-US"/>
        </w:rPr>
        <w:t>Japanese</w:t>
      </w:r>
      <w:r w:rsidR="002F5D92" w:rsidRPr="002F5D92">
        <w:rPr>
          <w:rFonts w:ascii="Times New Roman" w:eastAsia="Times New Roman" w:hAnsi="Times New Roman" w:cs="Times New Roman"/>
          <w:i/>
          <w:sz w:val="28"/>
          <w:szCs w:val="28"/>
          <w:lang w:val="ru-RU"/>
        </w:rPr>
        <w:t xml:space="preserve"> </w:t>
      </w:r>
      <w:r w:rsidR="002F5D92" w:rsidRPr="002F5D92">
        <w:rPr>
          <w:rFonts w:ascii="Times New Roman" w:eastAsia="Times New Roman" w:hAnsi="Times New Roman" w:cs="Times New Roman"/>
          <w:i/>
          <w:sz w:val="28"/>
          <w:szCs w:val="28"/>
          <w:lang w:val="en-US"/>
        </w:rPr>
        <w:t>Female</w:t>
      </w:r>
      <w:r w:rsidR="002F5D92" w:rsidRPr="002F5D92">
        <w:rPr>
          <w:rFonts w:ascii="Times New Roman" w:eastAsia="Times New Roman" w:hAnsi="Times New Roman" w:cs="Times New Roman"/>
          <w:i/>
          <w:sz w:val="28"/>
          <w:szCs w:val="28"/>
          <w:lang w:val="ru-RU"/>
        </w:rPr>
        <w:t xml:space="preserve"> </w:t>
      </w:r>
      <w:r w:rsidR="002F5D92" w:rsidRPr="002F5D92">
        <w:rPr>
          <w:rFonts w:ascii="Times New Roman" w:eastAsia="Times New Roman" w:hAnsi="Times New Roman" w:cs="Times New Roman"/>
          <w:i/>
          <w:sz w:val="28"/>
          <w:szCs w:val="28"/>
          <w:lang w:val="en-US"/>
        </w:rPr>
        <w:t>Facial</w:t>
      </w:r>
      <w:r w:rsidR="002F5D92" w:rsidRPr="002F5D92">
        <w:rPr>
          <w:rFonts w:ascii="Times New Roman" w:eastAsia="Times New Roman" w:hAnsi="Times New Roman" w:cs="Times New Roman"/>
          <w:i/>
          <w:sz w:val="28"/>
          <w:szCs w:val="28"/>
          <w:lang w:val="ru-RU"/>
        </w:rPr>
        <w:t xml:space="preserve"> </w:t>
      </w:r>
      <w:r w:rsidR="002F5D92" w:rsidRPr="002F5D92">
        <w:rPr>
          <w:rFonts w:ascii="Times New Roman" w:eastAsia="Times New Roman" w:hAnsi="Times New Roman" w:cs="Times New Roman"/>
          <w:i/>
          <w:sz w:val="28"/>
          <w:szCs w:val="28"/>
          <w:lang w:val="en-US"/>
        </w:rPr>
        <w:t>Expression</w:t>
      </w:r>
      <w:r w:rsidR="002F5D92" w:rsidRPr="002F5D9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содержит 213 изображений 7 выражений лица (6 основных выражений лица + 1 нейтральное), созданных 10 японскими женщинами – моделями. 60 японских испытуемых оценили каждое изображение на основе 6 прилагательных к эмоциям. База данных была спланирована и создана Майклом </w:t>
      </w:r>
      <w:proofErr w:type="spellStart"/>
      <w:r>
        <w:rPr>
          <w:rFonts w:ascii="Times New Roman" w:eastAsia="Times New Roman" w:hAnsi="Times New Roman" w:cs="Times New Roman"/>
          <w:sz w:val="28"/>
          <w:szCs w:val="28"/>
        </w:rPr>
        <w:t>Лайонс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Миюки</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Камачи</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Дзиро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Гьоба</w:t>
      </w:r>
      <w:proofErr w:type="spellEnd"/>
      <w:r>
        <w:rPr>
          <w:rFonts w:ascii="Times New Roman" w:eastAsia="Times New Roman" w:hAnsi="Times New Roman" w:cs="Times New Roman"/>
          <w:sz w:val="28"/>
          <w:szCs w:val="28"/>
        </w:rPr>
        <w:t xml:space="preserve">. Мы благодарим </w:t>
      </w:r>
      <w:proofErr w:type="spellStart"/>
      <w:r>
        <w:rPr>
          <w:rFonts w:ascii="Times New Roman" w:eastAsia="Times New Roman" w:hAnsi="Times New Roman" w:cs="Times New Roman"/>
          <w:sz w:val="28"/>
          <w:szCs w:val="28"/>
        </w:rPr>
        <w:t>Рэйко</w:t>
      </w:r>
      <w:proofErr w:type="spellEnd"/>
      <w:r>
        <w:rPr>
          <w:rFonts w:ascii="Times New Roman" w:eastAsia="Times New Roman" w:hAnsi="Times New Roman" w:cs="Times New Roman"/>
          <w:sz w:val="28"/>
          <w:szCs w:val="28"/>
        </w:rPr>
        <w:t xml:space="preserve"> Куботу за ее помощь в качестве научного сотрудника. Фотографии были сделаны на факультете психологии университета Кюсю</w:t>
      </w:r>
      <w:r w:rsidR="00DC39FB" w:rsidRPr="00723F02">
        <w:rPr>
          <w:rFonts w:ascii="Times New Roman" w:eastAsia="Times New Roman" w:hAnsi="Times New Roman" w:cs="Times New Roman"/>
          <w:sz w:val="28"/>
          <w:szCs w:val="28"/>
          <w:lang w:val="ru-RU"/>
          <w:rPrChange w:id="43" w:author="Олег Аксенов" w:date="2021-04-17T17:43:00Z">
            <w:rPr>
              <w:rFonts w:ascii="Times New Roman" w:eastAsia="Times New Roman" w:hAnsi="Times New Roman" w:cs="Times New Roman"/>
              <w:sz w:val="28"/>
              <w:szCs w:val="28"/>
              <w:lang w:val="en-US"/>
            </w:rPr>
          </w:rPrChange>
        </w:rPr>
        <w:t xml:space="preserve"> [34]</w:t>
      </w:r>
      <w:r>
        <w:rPr>
          <w:rFonts w:ascii="Times New Roman" w:eastAsia="Times New Roman" w:hAnsi="Times New Roman" w:cs="Times New Roman"/>
          <w:sz w:val="28"/>
          <w:szCs w:val="28"/>
        </w:rPr>
        <w:t xml:space="preserve">. На рисунке 3.7 представлен пример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w:t>
      </w:r>
      <w:r w:rsidRPr="00031B07">
        <w:rPr>
          <w:rFonts w:ascii="Times New Roman" w:eastAsia="Times New Roman" w:hAnsi="Times New Roman" w:cs="Times New Roman"/>
          <w:i/>
          <w:sz w:val="28"/>
          <w:szCs w:val="28"/>
        </w:rPr>
        <w:t>JAFFE</w:t>
      </w:r>
      <w:r>
        <w:rPr>
          <w:rFonts w:ascii="Times New Roman" w:eastAsia="Times New Roman" w:hAnsi="Times New Roman" w:cs="Times New Roman"/>
          <w:sz w:val="28"/>
          <w:szCs w:val="28"/>
        </w:rPr>
        <w:t>.</w:t>
      </w:r>
    </w:p>
    <w:p w14:paraId="4488D9D0" w14:textId="15A980EA"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Характеристики </w:t>
      </w:r>
      <w:proofErr w:type="spellStart"/>
      <w:r>
        <w:rPr>
          <w:rFonts w:ascii="Times New Roman" w:eastAsia="Times New Roman" w:hAnsi="Times New Roman" w:cs="Times New Roman"/>
          <w:sz w:val="28"/>
          <w:szCs w:val="28"/>
        </w:rPr>
        <w:t>датасета</w:t>
      </w:r>
      <w:proofErr w:type="spellEnd"/>
      <w:r w:rsidR="00DC39FB">
        <w:rPr>
          <w:rFonts w:ascii="Times New Roman" w:eastAsia="Times New Roman" w:hAnsi="Times New Roman" w:cs="Times New Roman"/>
          <w:sz w:val="28"/>
          <w:szCs w:val="28"/>
          <w:lang w:val="en-US"/>
        </w:rPr>
        <w:t xml:space="preserve"> [34]</w:t>
      </w:r>
      <w:r>
        <w:rPr>
          <w:rFonts w:ascii="Times New Roman" w:eastAsia="Times New Roman" w:hAnsi="Times New Roman" w:cs="Times New Roman"/>
          <w:sz w:val="28"/>
          <w:szCs w:val="28"/>
        </w:rPr>
        <w:t>:</w:t>
      </w:r>
    </w:p>
    <w:p w14:paraId="5118CBCA" w14:textId="77777777" w:rsidR="0092573A" w:rsidRDefault="0092573A"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 японских женщин;</w:t>
      </w:r>
    </w:p>
    <w:p w14:paraId="3F4EEC4F" w14:textId="77777777" w:rsidR="0092573A" w:rsidRDefault="0092573A"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выражений лица (6 основных выражений лица + 1 нейтральное);</w:t>
      </w:r>
    </w:p>
    <w:p w14:paraId="51CC6A11" w14:textId="77777777" w:rsidR="0092573A" w:rsidRDefault="00031B07"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lastRenderedPageBreak/>
        <w:t>н</w:t>
      </w:r>
      <w:proofErr w:type="spellStart"/>
      <w:r w:rsidR="0092573A">
        <w:rPr>
          <w:rFonts w:ascii="Times New Roman" w:eastAsia="Times New Roman" w:hAnsi="Times New Roman" w:cs="Times New Roman"/>
          <w:sz w:val="28"/>
          <w:szCs w:val="28"/>
        </w:rPr>
        <w:t>есколько</w:t>
      </w:r>
      <w:proofErr w:type="spellEnd"/>
      <w:r w:rsidR="0092573A">
        <w:rPr>
          <w:rFonts w:ascii="Times New Roman" w:eastAsia="Times New Roman" w:hAnsi="Times New Roman" w:cs="Times New Roman"/>
          <w:sz w:val="28"/>
          <w:szCs w:val="28"/>
        </w:rPr>
        <w:t xml:space="preserve"> изображений каждого выражения для каждого испытуемого;</w:t>
      </w:r>
    </w:p>
    <w:p w14:paraId="2A0DE013" w14:textId="77777777" w:rsidR="0092573A" w:rsidRDefault="00031B07"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w:t>
      </w:r>
      <w:r w:rsidR="0092573A">
        <w:rPr>
          <w:rFonts w:ascii="Times New Roman" w:eastAsia="Times New Roman" w:hAnsi="Times New Roman" w:cs="Times New Roman"/>
          <w:sz w:val="28"/>
          <w:szCs w:val="28"/>
        </w:rPr>
        <w:t>сего 213 изображений 60 японских зрителей оценили каждое изображение по 6 выражениям лица;</w:t>
      </w:r>
    </w:p>
    <w:p w14:paraId="715A00D5" w14:textId="77777777" w:rsidR="0092573A" w:rsidRDefault="00031B07"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0092573A">
        <w:rPr>
          <w:rFonts w:ascii="Times New Roman" w:eastAsia="Times New Roman" w:hAnsi="Times New Roman" w:cs="Times New Roman"/>
          <w:sz w:val="28"/>
          <w:szCs w:val="28"/>
        </w:rPr>
        <w:t>азрешение</w:t>
      </w:r>
      <w:proofErr w:type="spellEnd"/>
      <w:r w:rsidR="0092573A">
        <w:rPr>
          <w:rFonts w:ascii="Times New Roman" w:eastAsia="Times New Roman" w:hAnsi="Times New Roman" w:cs="Times New Roman"/>
          <w:sz w:val="28"/>
          <w:szCs w:val="28"/>
        </w:rPr>
        <w:t xml:space="preserve"> 256x256 пикселей;</w:t>
      </w:r>
    </w:p>
    <w:p w14:paraId="24DED39B" w14:textId="77777777" w:rsidR="0092573A" w:rsidRDefault="0092573A"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 битная шкала серого;</w:t>
      </w:r>
    </w:p>
    <w:p w14:paraId="1368AE43" w14:textId="77777777" w:rsidR="0092573A" w:rsidRDefault="00031B07" w:rsidP="00595665">
      <w:pPr>
        <w:numPr>
          <w:ilvl w:val="0"/>
          <w:numId w:val="42"/>
        </w:numPr>
        <w:tabs>
          <w:tab w:val="left" w:pos="993"/>
        </w:tabs>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ф</w:t>
      </w:r>
      <w:proofErr w:type="spellStart"/>
      <w:r w:rsidR="0092573A">
        <w:rPr>
          <w:rFonts w:ascii="Times New Roman" w:eastAsia="Times New Roman" w:hAnsi="Times New Roman" w:cs="Times New Roman"/>
          <w:sz w:val="28"/>
          <w:szCs w:val="28"/>
        </w:rPr>
        <w:t>ормат</w:t>
      </w:r>
      <w:proofErr w:type="spellEnd"/>
      <w:r w:rsidR="0092573A">
        <w:rPr>
          <w:rFonts w:ascii="Times New Roman" w:eastAsia="Times New Roman" w:hAnsi="Times New Roman" w:cs="Times New Roman"/>
          <w:sz w:val="28"/>
          <w:szCs w:val="28"/>
        </w:rPr>
        <w:t xml:space="preserve"> </w:t>
      </w:r>
      <w:proofErr w:type="spellStart"/>
      <w:r w:rsidR="0092573A" w:rsidRPr="00031B07">
        <w:rPr>
          <w:rFonts w:ascii="Times New Roman" w:eastAsia="Times New Roman" w:hAnsi="Times New Roman" w:cs="Times New Roman"/>
          <w:i/>
          <w:sz w:val="28"/>
          <w:szCs w:val="28"/>
        </w:rPr>
        <w:t>Tiff</w:t>
      </w:r>
      <w:proofErr w:type="spellEnd"/>
      <w:r w:rsidR="0092573A">
        <w:rPr>
          <w:rFonts w:ascii="Times New Roman" w:eastAsia="Times New Roman" w:hAnsi="Times New Roman" w:cs="Times New Roman"/>
          <w:sz w:val="28"/>
          <w:szCs w:val="28"/>
        </w:rPr>
        <w:t>, без сжатия.</w:t>
      </w:r>
    </w:p>
    <w:p w14:paraId="31F208B9" w14:textId="77777777" w:rsidR="0092573A" w:rsidRDefault="0092573A" w:rsidP="00595665">
      <w:pPr>
        <w:ind w:firstLine="720"/>
        <w:jc w:val="both"/>
        <w:rPr>
          <w:rFonts w:ascii="Times New Roman" w:eastAsia="Times New Roman" w:hAnsi="Times New Roman" w:cs="Times New Roman"/>
          <w:sz w:val="28"/>
          <w:szCs w:val="28"/>
        </w:rPr>
      </w:pPr>
    </w:p>
    <w:p w14:paraId="2D456684" w14:textId="77777777" w:rsidR="0092573A" w:rsidRDefault="0092573A" w:rsidP="00595665">
      <w:pPr>
        <w:jc w:val="center"/>
      </w:pPr>
      <w:r w:rsidRPr="002E5558">
        <w:rPr>
          <w:noProof/>
        </w:rPr>
        <w:drawing>
          <wp:inline distT="114300" distB="114300" distL="114300" distR="114300" wp14:anchorId="36919DA3" wp14:editId="0B594186">
            <wp:extent cx="5731200" cy="1739900"/>
            <wp:effectExtent l="0" t="0" r="0" b="0"/>
            <wp:docPr id="7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1"/>
                    <a:srcRect/>
                    <a:stretch>
                      <a:fillRect/>
                    </a:stretch>
                  </pic:blipFill>
                  <pic:spPr>
                    <a:xfrm>
                      <a:off x="0" y="0"/>
                      <a:ext cx="5731200" cy="1739900"/>
                    </a:xfrm>
                    <a:prstGeom prst="rect">
                      <a:avLst/>
                    </a:prstGeom>
                    <a:ln/>
                  </pic:spPr>
                </pic:pic>
              </a:graphicData>
            </a:graphic>
          </wp:inline>
        </w:drawing>
      </w:r>
    </w:p>
    <w:p w14:paraId="5A7AB077" w14:textId="77777777" w:rsidR="0092573A" w:rsidRDefault="0092573A" w:rsidP="00595665">
      <w:pPr>
        <w:jc w:val="both"/>
        <w:rPr>
          <w:rFonts w:ascii="Times New Roman" w:eastAsia="Times New Roman" w:hAnsi="Times New Roman" w:cs="Times New Roman"/>
          <w:sz w:val="28"/>
          <w:szCs w:val="28"/>
        </w:rPr>
      </w:pPr>
    </w:p>
    <w:p w14:paraId="2FD0AF41" w14:textId="3C5D0A39" w:rsidR="0092573A" w:rsidRPr="00723F02" w:rsidRDefault="0092573A" w:rsidP="00595665">
      <w:pPr>
        <w:jc w:val="center"/>
        <w:rPr>
          <w:rFonts w:ascii="Times New Roman" w:eastAsia="Times New Roman" w:hAnsi="Times New Roman" w:cs="Times New Roman"/>
          <w:b/>
          <w:sz w:val="24"/>
          <w:szCs w:val="28"/>
          <w:lang w:val="ru-RU"/>
          <w:rPrChange w:id="44"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 xml:space="preserve">Рисунок 3.7 – Пример </w:t>
      </w:r>
      <w:proofErr w:type="spellStart"/>
      <w:r w:rsidRPr="006E6D25">
        <w:rPr>
          <w:rFonts w:ascii="Times New Roman" w:eastAsia="Times New Roman" w:hAnsi="Times New Roman" w:cs="Times New Roman"/>
          <w:b/>
          <w:sz w:val="24"/>
          <w:szCs w:val="28"/>
        </w:rPr>
        <w:t>датасета</w:t>
      </w:r>
      <w:proofErr w:type="spellEnd"/>
      <w:r w:rsidRPr="006E6D25">
        <w:rPr>
          <w:rFonts w:ascii="Times New Roman" w:eastAsia="Times New Roman" w:hAnsi="Times New Roman" w:cs="Times New Roman"/>
          <w:b/>
          <w:sz w:val="24"/>
          <w:szCs w:val="28"/>
        </w:rPr>
        <w:t xml:space="preserve"> </w:t>
      </w:r>
      <w:r w:rsidRPr="00DC39FB">
        <w:rPr>
          <w:rFonts w:ascii="Times New Roman" w:eastAsia="Times New Roman" w:hAnsi="Times New Roman" w:cs="Times New Roman"/>
          <w:b/>
          <w:i/>
          <w:sz w:val="24"/>
          <w:szCs w:val="24"/>
        </w:rPr>
        <w:t>JAF</w:t>
      </w:r>
      <w:r w:rsidRPr="002F5D92">
        <w:rPr>
          <w:rFonts w:ascii="Times New Roman" w:eastAsia="Times New Roman" w:hAnsi="Times New Roman" w:cs="Times New Roman"/>
          <w:b/>
          <w:i/>
          <w:sz w:val="24"/>
          <w:szCs w:val="24"/>
        </w:rPr>
        <w:t>FE</w:t>
      </w:r>
      <w:r w:rsidR="00DC39FB" w:rsidRPr="002F5D92">
        <w:rPr>
          <w:rFonts w:ascii="Times New Roman" w:eastAsia="Times New Roman" w:hAnsi="Times New Roman" w:cs="Times New Roman"/>
          <w:b/>
          <w:i/>
          <w:sz w:val="24"/>
          <w:szCs w:val="24"/>
          <w:lang w:val="ru-RU"/>
          <w:rPrChange w:id="45" w:author="Олег Аксенов" w:date="2021-04-17T17:43:00Z">
            <w:rPr>
              <w:rFonts w:ascii="Times New Roman" w:eastAsia="Times New Roman" w:hAnsi="Times New Roman" w:cs="Times New Roman"/>
              <w:b/>
              <w:i/>
              <w:sz w:val="24"/>
              <w:szCs w:val="24"/>
              <w:lang w:val="en-US"/>
            </w:rPr>
          </w:rPrChange>
        </w:rPr>
        <w:t xml:space="preserve"> </w:t>
      </w:r>
      <w:r w:rsidR="00DC39FB" w:rsidRPr="002F5D92">
        <w:rPr>
          <w:rFonts w:ascii="Times New Roman" w:eastAsia="Times New Roman" w:hAnsi="Times New Roman" w:cs="Times New Roman"/>
          <w:b/>
          <w:sz w:val="24"/>
          <w:szCs w:val="24"/>
          <w:lang w:val="ru-RU"/>
          <w:rPrChange w:id="46" w:author="Олег Аксенов" w:date="2021-04-17T17:43:00Z">
            <w:rPr>
              <w:rFonts w:ascii="Times New Roman" w:eastAsia="Times New Roman" w:hAnsi="Times New Roman" w:cs="Times New Roman"/>
              <w:sz w:val="24"/>
              <w:szCs w:val="24"/>
              <w:lang w:val="en-US"/>
            </w:rPr>
          </w:rPrChange>
        </w:rPr>
        <w:t>[34]</w:t>
      </w:r>
    </w:p>
    <w:p w14:paraId="73E02B46" w14:textId="5F1963B4" w:rsidR="0092573A" w:rsidRDefault="0092573A" w:rsidP="00595665">
      <w:pPr>
        <w:jc w:val="both"/>
        <w:rPr>
          <w:rFonts w:ascii="Times New Roman" w:eastAsia="Times New Roman" w:hAnsi="Times New Roman" w:cs="Times New Roman"/>
          <w:sz w:val="28"/>
          <w:szCs w:val="28"/>
        </w:rPr>
      </w:pPr>
    </w:p>
    <w:p w14:paraId="1122714D" w14:textId="34E96BF5" w:rsidR="002F5D92" w:rsidRPr="002F5D92" w:rsidRDefault="002F5D92" w:rsidP="002F5D92">
      <w:pPr>
        <w:ind w:firstLine="720"/>
        <w:jc w:val="both"/>
        <w:rPr>
          <w:rFonts w:ascii="Times New Roman" w:eastAsia="Times New Roman" w:hAnsi="Times New Roman" w:cs="Times New Roman"/>
          <w:b/>
          <w:sz w:val="28"/>
          <w:szCs w:val="28"/>
          <w:lang w:val="ru-RU"/>
        </w:rPr>
      </w:pPr>
      <w:r w:rsidRPr="002F5D92">
        <w:rPr>
          <w:rFonts w:ascii="Times New Roman" w:eastAsia="Times New Roman" w:hAnsi="Times New Roman" w:cs="Times New Roman"/>
          <w:b/>
          <w:sz w:val="28"/>
          <w:szCs w:val="28"/>
          <w:lang w:val="ru-RU"/>
        </w:rPr>
        <w:t>3.2.</w:t>
      </w:r>
      <w:r w:rsidR="002A242F">
        <w:rPr>
          <w:rFonts w:ascii="Times New Roman" w:eastAsia="Times New Roman" w:hAnsi="Times New Roman" w:cs="Times New Roman"/>
          <w:b/>
          <w:sz w:val="28"/>
          <w:szCs w:val="28"/>
          <w:lang w:val="ru-RU"/>
        </w:rPr>
        <w:t>3</w:t>
      </w:r>
      <w:r w:rsidRPr="002F5D92">
        <w:rPr>
          <w:rFonts w:ascii="Times New Roman" w:eastAsia="Times New Roman" w:hAnsi="Times New Roman" w:cs="Times New Roman"/>
          <w:b/>
          <w:sz w:val="28"/>
          <w:szCs w:val="28"/>
          <w:lang w:val="ru-RU"/>
        </w:rPr>
        <w:t xml:space="preserve"> Набор данных </w:t>
      </w:r>
      <w:r w:rsidRPr="00031B07">
        <w:rPr>
          <w:rFonts w:ascii="Times New Roman" w:eastAsia="Times New Roman" w:hAnsi="Times New Roman" w:cs="Times New Roman"/>
          <w:b/>
          <w:i/>
          <w:sz w:val="28"/>
          <w:szCs w:val="28"/>
        </w:rPr>
        <w:t>FER</w:t>
      </w:r>
      <w:r w:rsidRPr="005C0435">
        <w:rPr>
          <w:rFonts w:ascii="Times New Roman" w:eastAsia="Times New Roman" w:hAnsi="Times New Roman" w:cs="Times New Roman"/>
          <w:b/>
          <w:sz w:val="28"/>
          <w:szCs w:val="28"/>
        </w:rPr>
        <w:t>2013</w:t>
      </w:r>
    </w:p>
    <w:p w14:paraId="6C12C907" w14:textId="77777777" w:rsidR="002F5D92" w:rsidRPr="002F5D92" w:rsidRDefault="002F5D92" w:rsidP="00595665">
      <w:pPr>
        <w:jc w:val="both"/>
        <w:rPr>
          <w:rFonts w:ascii="Times New Roman" w:eastAsia="Times New Roman" w:hAnsi="Times New Roman" w:cs="Times New Roman"/>
          <w:sz w:val="28"/>
          <w:szCs w:val="28"/>
          <w:lang w:val="ru-RU"/>
        </w:rPr>
      </w:pPr>
    </w:p>
    <w:p w14:paraId="79E91463" w14:textId="5389EAEB" w:rsidR="008953FE" w:rsidRDefault="002F5D92"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Д</w:t>
      </w:r>
      <w:proofErr w:type="spellStart"/>
      <w:r w:rsidR="008953FE">
        <w:rPr>
          <w:rFonts w:ascii="Times New Roman" w:eastAsia="Times New Roman" w:hAnsi="Times New Roman" w:cs="Times New Roman"/>
          <w:sz w:val="28"/>
          <w:szCs w:val="28"/>
        </w:rPr>
        <w:t>атасет</w:t>
      </w:r>
      <w:proofErr w:type="spellEnd"/>
      <w:r w:rsidR="008953FE">
        <w:rPr>
          <w:rFonts w:ascii="Times New Roman" w:eastAsia="Times New Roman" w:hAnsi="Times New Roman" w:cs="Times New Roman"/>
          <w:sz w:val="28"/>
          <w:szCs w:val="28"/>
        </w:rPr>
        <w:t xml:space="preserve"> </w:t>
      </w:r>
      <w:r w:rsidRPr="00031B07">
        <w:rPr>
          <w:rFonts w:ascii="Times New Roman" w:eastAsia="Times New Roman" w:hAnsi="Times New Roman" w:cs="Times New Roman"/>
          <w:b/>
          <w:i/>
          <w:sz w:val="28"/>
          <w:szCs w:val="28"/>
        </w:rPr>
        <w:t>FER</w:t>
      </w:r>
      <w:r w:rsidRPr="005C0435">
        <w:rPr>
          <w:rFonts w:ascii="Times New Roman" w:eastAsia="Times New Roman" w:hAnsi="Times New Roman" w:cs="Times New Roman"/>
          <w:b/>
          <w:sz w:val="28"/>
          <w:szCs w:val="28"/>
        </w:rPr>
        <w:t>2013</w:t>
      </w:r>
      <w:r>
        <w:rPr>
          <w:rFonts w:ascii="Times New Roman" w:eastAsia="Times New Roman" w:hAnsi="Times New Roman" w:cs="Times New Roman"/>
          <w:b/>
          <w:sz w:val="28"/>
          <w:szCs w:val="28"/>
          <w:lang w:val="ru-RU"/>
        </w:rPr>
        <w:t xml:space="preserve"> </w:t>
      </w:r>
      <w:r w:rsidR="008953FE">
        <w:rPr>
          <w:rFonts w:ascii="Times New Roman" w:eastAsia="Times New Roman" w:hAnsi="Times New Roman" w:cs="Times New Roman"/>
          <w:sz w:val="28"/>
          <w:szCs w:val="28"/>
        </w:rPr>
        <w:t xml:space="preserve">был взят из соревнования на </w:t>
      </w:r>
      <w:r w:rsidR="008953FE" w:rsidRPr="00031B07">
        <w:rPr>
          <w:rFonts w:ascii="Times New Roman" w:eastAsia="Times New Roman" w:hAnsi="Times New Roman" w:cs="Times New Roman"/>
          <w:b/>
          <w:i/>
          <w:sz w:val="28"/>
          <w:szCs w:val="28"/>
        </w:rPr>
        <w:t>Kaggle.com</w:t>
      </w:r>
      <w:r w:rsidR="008953FE">
        <w:rPr>
          <w:rFonts w:ascii="Times New Roman" w:eastAsia="Times New Roman" w:hAnsi="Times New Roman" w:cs="Times New Roman"/>
          <w:sz w:val="28"/>
          <w:szCs w:val="28"/>
        </w:rPr>
        <w:t xml:space="preserve"> </w:t>
      </w:r>
      <w:r w:rsidR="006E6D25" w:rsidRPr="002F5D92">
        <w:rPr>
          <w:rFonts w:ascii="Times New Roman" w:eastAsia="Times New Roman" w:hAnsi="Times New Roman" w:cs="Times New Roman"/>
          <w:sz w:val="28"/>
          <w:szCs w:val="28"/>
        </w:rPr>
        <w:t>–</w:t>
      </w:r>
      <w:r w:rsidR="008953FE">
        <w:rPr>
          <w:rFonts w:ascii="Times New Roman" w:eastAsia="Times New Roman" w:hAnsi="Times New Roman" w:cs="Times New Roman"/>
          <w:sz w:val="28"/>
          <w:szCs w:val="28"/>
        </w:rPr>
        <w:t xml:space="preserve"> задача по распознаванию выражения лица.</w:t>
      </w:r>
      <w:r w:rsidR="006E6D25">
        <w:rPr>
          <w:rFonts w:ascii="Times New Roman" w:eastAsia="Times New Roman" w:hAnsi="Times New Roman" w:cs="Times New Roman"/>
          <w:sz w:val="28"/>
          <w:szCs w:val="28"/>
          <w:lang w:val="ru-RU"/>
        </w:rPr>
        <w:t xml:space="preserve"> Данный</w:t>
      </w:r>
      <w:r w:rsidR="008953FE">
        <w:rPr>
          <w:rFonts w:ascii="Times New Roman" w:eastAsia="Times New Roman" w:hAnsi="Times New Roman" w:cs="Times New Roman"/>
          <w:sz w:val="28"/>
          <w:szCs w:val="28"/>
        </w:rPr>
        <w:t xml:space="preserve"> набор данных был подготовлен Пьером-Люком </w:t>
      </w:r>
      <w:proofErr w:type="spellStart"/>
      <w:r w:rsidR="008953FE">
        <w:rPr>
          <w:rFonts w:ascii="Times New Roman" w:eastAsia="Times New Roman" w:hAnsi="Times New Roman" w:cs="Times New Roman"/>
          <w:sz w:val="28"/>
          <w:szCs w:val="28"/>
        </w:rPr>
        <w:t>Каррье</w:t>
      </w:r>
      <w:proofErr w:type="spellEnd"/>
      <w:r w:rsidR="008953FE">
        <w:rPr>
          <w:rFonts w:ascii="Times New Roman" w:eastAsia="Times New Roman" w:hAnsi="Times New Roman" w:cs="Times New Roman"/>
          <w:sz w:val="28"/>
          <w:szCs w:val="28"/>
        </w:rPr>
        <w:t xml:space="preserve"> и Аароном </w:t>
      </w:r>
      <w:proofErr w:type="spellStart"/>
      <w:r w:rsidR="008953FE">
        <w:rPr>
          <w:rFonts w:ascii="Times New Roman" w:eastAsia="Times New Roman" w:hAnsi="Times New Roman" w:cs="Times New Roman"/>
          <w:sz w:val="28"/>
          <w:szCs w:val="28"/>
        </w:rPr>
        <w:t>Курвилем</w:t>
      </w:r>
      <w:proofErr w:type="spellEnd"/>
      <w:r w:rsidR="008953FE">
        <w:rPr>
          <w:rFonts w:ascii="Times New Roman" w:eastAsia="Times New Roman" w:hAnsi="Times New Roman" w:cs="Times New Roman"/>
          <w:sz w:val="28"/>
          <w:szCs w:val="28"/>
        </w:rPr>
        <w:t xml:space="preserve"> в рамках исследовательского</w:t>
      </w:r>
      <w:r w:rsidR="00DC39FB">
        <w:rPr>
          <w:rFonts w:ascii="Times New Roman" w:eastAsia="Times New Roman" w:hAnsi="Times New Roman" w:cs="Times New Roman"/>
          <w:sz w:val="28"/>
          <w:szCs w:val="28"/>
        </w:rPr>
        <w:br/>
      </w:r>
      <w:r w:rsidR="008953FE">
        <w:rPr>
          <w:rFonts w:ascii="Times New Roman" w:eastAsia="Times New Roman" w:hAnsi="Times New Roman" w:cs="Times New Roman"/>
          <w:sz w:val="28"/>
          <w:szCs w:val="28"/>
        </w:rPr>
        <w:t>проекта</w:t>
      </w:r>
      <w:r w:rsidR="00DC39FB">
        <w:rPr>
          <w:rFonts w:ascii="Times New Roman" w:eastAsia="Times New Roman" w:hAnsi="Times New Roman" w:cs="Times New Roman"/>
          <w:sz w:val="28"/>
          <w:szCs w:val="28"/>
          <w:lang w:val="ru-RU"/>
        </w:rPr>
        <w:t xml:space="preserve"> </w:t>
      </w:r>
      <w:r w:rsidR="00DC39FB" w:rsidRPr="00DC39FB">
        <w:rPr>
          <w:rFonts w:ascii="Times New Roman" w:eastAsia="Times New Roman" w:hAnsi="Times New Roman" w:cs="Times New Roman"/>
          <w:sz w:val="28"/>
          <w:szCs w:val="28"/>
          <w:lang w:val="ru-RU"/>
        </w:rPr>
        <w:t>[3</w:t>
      </w:r>
      <w:r w:rsidR="00DC39FB">
        <w:rPr>
          <w:rFonts w:ascii="Times New Roman" w:eastAsia="Times New Roman" w:hAnsi="Times New Roman" w:cs="Times New Roman"/>
          <w:sz w:val="28"/>
          <w:szCs w:val="28"/>
          <w:lang w:val="ru-RU"/>
        </w:rPr>
        <w:t>5</w:t>
      </w:r>
      <w:r w:rsidR="00DC39FB" w:rsidRPr="00DC39FB">
        <w:rPr>
          <w:rFonts w:ascii="Times New Roman" w:eastAsia="Times New Roman" w:hAnsi="Times New Roman" w:cs="Times New Roman"/>
          <w:sz w:val="28"/>
          <w:szCs w:val="28"/>
          <w:lang w:val="ru-RU"/>
        </w:rPr>
        <w:t>]</w:t>
      </w:r>
      <w:r w:rsidR="008953FE">
        <w:rPr>
          <w:rFonts w:ascii="Times New Roman" w:eastAsia="Times New Roman" w:hAnsi="Times New Roman" w:cs="Times New Roman"/>
          <w:sz w:val="28"/>
          <w:szCs w:val="28"/>
        </w:rPr>
        <w:t xml:space="preserve">. </w:t>
      </w:r>
    </w:p>
    <w:p w14:paraId="7DC012D2" w14:textId="1E18C4E9" w:rsidR="008953FE" w:rsidRDefault="008953FE"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состоят из изображений лиц в оттенках серого 48x48 пикселей. Лица были автоматически зарегистрированы, поэтому лицо более или менее центрировано и занимает примерно одинаковое пространство на каждом изображении</w:t>
      </w:r>
      <w:r w:rsidR="00DC39FB">
        <w:rPr>
          <w:rFonts w:ascii="Times New Roman" w:eastAsia="Times New Roman" w:hAnsi="Times New Roman" w:cs="Times New Roman"/>
          <w:sz w:val="28"/>
          <w:szCs w:val="28"/>
          <w:lang w:val="ru-RU"/>
        </w:rPr>
        <w:t xml:space="preserve"> </w:t>
      </w:r>
      <w:r w:rsidR="00DC39FB" w:rsidRPr="00DC39FB">
        <w:rPr>
          <w:rFonts w:ascii="Times New Roman" w:eastAsia="Times New Roman" w:hAnsi="Times New Roman" w:cs="Times New Roman"/>
          <w:sz w:val="28"/>
          <w:szCs w:val="28"/>
          <w:lang w:val="ru-RU"/>
        </w:rPr>
        <w:t>[3</w:t>
      </w:r>
      <w:r w:rsidR="00DC39FB">
        <w:rPr>
          <w:rFonts w:ascii="Times New Roman" w:eastAsia="Times New Roman" w:hAnsi="Times New Roman" w:cs="Times New Roman"/>
          <w:sz w:val="28"/>
          <w:szCs w:val="28"/>
          <w:lang w:val="ru-RU"/>
        </w:rPr>
        <w:t>5</w:t>
      </w:r>
      <w:r w:rsidR="00DC39FB" w:rsidRPr="00DC39FB">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На рисунке 3.8 представлены примеры изображений из данного</w:t>
      </w:r>
      <w:r w:rsidR="002F5D92">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w:t>
      </w:r>
    </w:p>
    <w:p w14:paraId="4C9F020B" w14:textId="77777777" w:rsidR="0092573A" w:rsidRDefault="0092573A" w:rsidP="00595665">
      <w:pPr>
        <w:jc w:val="both"/>
        <w:rPr>
          <w:rFonts w:ascii="Times New Roman" w:eastAsia="Times New Roman" w:hAnsi="Times New Roman" w:cs="Times New Roman"/>
          <w:sz w:val="28"/>
          <w:szCs w:val="28"/>
        </w:rPr>
      </w:pPr>
    </w:p>
    <w:p w14:paraId="0B1E2E4D" w14:textId="77777777" w:rsidR="0092573A" w:rsidRDefault="0092573A" w:rsidP="00595665">
      <w:pPr>
        <w:jc w:val="center"/>
      </w:pPr>
      <w:r w:rsidRPr="002E5558">
        <w:rPr>
          <w:noProof/>
        </w:rPr>
        <w:lastRenderedPageBreak/>
        <w:drawing>
          <wp:inline distT="114300" distB="114300" distL="114300" distR="114300" wp14:anchorId="7A335F4F" wp14:editId="1FDC4B4B">
            <wp:extent cx="5731200" cy="5753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1200" cy="5753100"/>
                    </a:xfrm>
                    <a:prstGeom prst="rect">
                      <a:avLst/>
                    </a:prstGeom>
                    <a:ln/>
                  </pic:spPr>
                </pic:pic>
              </a:graphicData>
            </a:graphic>
          </wp:inline>
        </w:drawing>
      </w:r>
    </w:p>
    <w:p w14:paraId="1FE2EC55" w14:textId="77777777" w:rsidR="0092573A" w:rsidRDefault="0092573A" w:rsidP="00595665">
      <w:pPr>
        <w:ind w:left="720" w:firstLine="720"/>
        <w:jc w:val="both"/>
        <w:rPr>
          <w:rFonts w:ascii="Times New Roman" w:eastAsia="Times New Roman" w:hAnsi="Times New Roman" w:cs="Times New Roman"/>
          <w:sz w:val="28"/>
          <w:szCs w:val="28"/>
        </w:rPr>
      </w:pPr>
    </w:p>
    <w:p w14:paraId="5F9140BC" w14:textId="5F37AD78" w:rsidR="0092573A" w:rsidRPr="00DC39FB" w:rsidRDefault="0092573A" w:rsidP="00595665">
      <w:pPr>
        <w:jc w:val="center"/>
        <w:rPr>
          <w:rFonts w:ascii="Times New Roman" w:eastAsia="Times New Roman" w:hAnsi="Times New Roman" w:cs="Times New Roman"/>
          <w:b/>
          <w:sz w:val="24"/>
          <w:szCs w:val="28"/>
          <w:lang w:val="ru-RU"/>
        </w:rPr>
      </w:pPr>
      <w:r w:rsidRPr="006E6D25">
        <w:rPr>
          <w:rFonts w:ascii="Times New Roman" w:eastAsia="Times New Roman" w:hAnsi="Times New Roman" w:cs="Times New Roman"/>
          <w:b/>
          <w:sz w:val="24"/>
          <w:szCs w:val="28"/>
        </w:rPr>
        <w:t xml:space="preserve">Рисунок 3.8 – Примеры изображений из </w:t>
      </w:r>
      <w:proofErr w:type="spellStart"/>
      <w:r w:rsidRPr="006E6D25">
        <w:rPr>
          <w:rFonts w:ascii="Times New Roman" w:eastAsia="Times New Roman" w:hAnsi="Times New Roman" w:cs="Times New Roman"/>
          <w:b/>
          <w:sz w:val="24"/>
          <w:szCs w:val="28"/>
        </w:rPr>
        <w:t>датасета</w:t>
      </w:r>
      <w:proofErr w:type="spellEnd"/>
      <w:r w:rsidRPr="006E6D25">
        <w:rPr>
          <w:rFonts w:ascii="Times New Roman" w:eastAsia="Times New Roman" w:hAnsi="Times New Roman" w:cs="Times New Roman"/>
          <w:b/>
          <w:sz w:val="24"/>
          <w:szCs w:val="28"/>
        </w:rPr>
        <w:t xml:space="preserve"> </w:t>
      </w:r>
      <w:r w:rsidRPr="002F5D92">
        <w:rPr>
          <w:rFonts w:ascii="Times New Roman" w:eastAsia="Times New Roman" w:hAnsi="Times New Roman" w:cs="Times New Roman"/>
          <w:b/>
          <w:i/>
          <w:sz w:val="24"/>
          <w:szCs w:val="24"/>
        </w:rPr>
        <w:t>FER</w:t>
      </w:r>
      <w:r w:rsidRPr="002F5D92">
        <w:rPr>
          <w:rFonts w:ascii="Times New Roman" w:eastAsia="Times New Roman" w:hAnsi="Times New Roman" w:cs="Times New Roman"/>
          <w:b/>
          <w:sz w:val="24"/>
          <w:szCs w:val="24"/>
        </w:rPr>
        <w:t>2013</w:t>
      </w:r>
      <w:r w:rsidR="00DC39FB" w:rsidRPr="002F5D92">
        <w:rPr>
          <w:rFonts w:ascii="Times New Roman" w:eastAsia="Times New Roman" w:hAnsi="Times New Roman" w:cs="Times New Roman"/>
          <w:b/>
          <w:sz w:val="24"/>
          <w:szCs w:val="24"/>
          <w:lang w:val="ru-RU"/>
        </w:rPr>
        <w:t xml:space="preserve"> [35]</w:t>
      </w:r>
    </w:p>
    <w:p w14:paraId="626D4D8D" w14:textId="77777777" w:rsidR="0092573A" w:rsidRDefault="0092573A" w:rsidP="00595665">
      <w:pPr>
        <w:jc w:val="center"/>
        <w:rPr>
          <w:rFonts w:ascii="Times New Roman" w:eastAsia="Times New Roman" w:hAnsi="Times New Roman" w:cs="Times New Roman"/>
          <w:sz w:val="28"/>
          <w:szCs w:val="28"/>
        </w:rPr>
      </w:pPr>
    </w:p>
    <w:p w14:paraId="16451196" w14:textId="77777777" w:rsidR="0092573A" w:rsidRPr="00D739E2" w:rsidRDefault="008953FE"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Задача соревнования состояла в том, чтобы классифицировать каждое лицо на основе эмоции, отображаемой в выражении лица, в одну из семи категорий (0 = гнев, 1 = отвращение, 2 = страх, 3 = счастье, 4 = грусть, 5 = удивление, 6 = нейтральный). train.csv содержит два столбца: «эмоции» и «пиксели». Столбец «эмоция» содержит числовой код от 0 до 6 включительно для эмоции, присутствующей в изображении. Столбец «пикселей» содержит строку, заключенную в кавычки для каждого изображения. Содержимое этой строки представляет собой значения пикселей, разделенных пробелом, в порядке возрастания строк. </w:t>
      </w:r>
      <w:r w:rsidRPr="00031B07">
        <w:rPr>
          <w:rFonts w:ascii="Times New Roman" w:eastAsia="Times New Roman" w:hAnsi="Times New Roman" w:cs="Times New Roman"/>
          <w:i/>
          <w:sz w:val="28"/>
          <w:szCs w:val="28"/>
        </w:rPr>
        <w:t>test.csv</w:t>
      </w:r>
      <w:r>
        <w:rPr>
          <w:rFonts w:ascii="Times New Roman" w:eastAsia="Times New Roman" w:hAnsi="Times New Roman" w:cs="Times New Roman"/>
          <w:sz w:val="28"/>
          <w:szCs w:val="28"/>
        </w:rPr>
        <w:t xml:space="preserve"> содержит только столбец «пиксели». Обучающая выборка состоит из 28 709 примеров изображений. Открытый набор для тестирования состоит из 3 589 примеров. </w:t>
      </w:r>
    </w:p>
    <w:p w14:paraId="72C06887" w14:textId="77777777" w:rsidR="0092573A" w:rsidRDefault="0092573A" w:rsidP="00595665">
      <w:pPr>
        <w:ind w:firstLine="70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3.3 Подготовка </w:t>
      </w:r>
      <w:proofErr w:type="spellStart"/>
      <w:r>
        <w:rPr>
          <w:rFonts w:ascii="Times New Roman" w:eastAsia="Times New Roman" w:hAnsi="Times New Roman" w:cs="Times New Roman"/>
          <w:b/>
          <w:sz w:val="28"/>
          <w:szCs w:val="28"/>
        </w:rPr>
        <w:t>датасета</w:t>
      </w:r>
      <w:proofErr w:type="spellEnd"/>
    </w:p>
    <w:p w14:paraId="5A76F65B" w14:textId="77777777" w:rsidR="0092573A" w:rsidRDefault="0092573A" w:rsidP="00595665">
      <w:pPr>
        <w:ind w:firstLine="720"/>
        <w:jc w:val="both"/>
        <w:rPr>
          <w:rFonts w:ascii="Times New Roman" w:eastAsia="Times New Roman" w:hAnsi="Times New Roman" w:cs="Times New Roman"/>
          <w:sz w:val="28"/>
          <w:szCs w:val="28"/>
        </w:rPr>
      </w:pPr>
    </w:p>
    <w:p w14:paraId="20D5EFE1" w14:textId="77777777" w:rsidR="008231A7" w:rsidRDefault="008231A7" w:rsidP="00595665">
      <w:pPr>
        <w:pStyle w:val="NormalWeb"/>
        <w:spacing w:before="0" w:beforeAutospacing="0" w:after="0" w:afterAutospacing="0" w:line="276" w:lineRule="auto"/>
        <w:ind w:firstLine="720"/>
        <w:jc w:val="both"/>
      </w:pPr>
      <w:r>
        <w:rPr>
          <w:color w:val="000000"/>
          <w:sz w:val="28"/>
          <w:szCs w:val="28"/>
        </w:rPr>
        <w:t xml:space="preserve">В предыдущей </w:t>
      </w:r>
      <w:proofErr w:type="spellStart"/>
      <w:r>
        <w:rPr>
          <w:color w:val="000000"/>
          <w:sz w:val="28"/>
          <w:szCs w:val="28"/>
        </w:rPr>
        <w:t>подглаве</w:t>
      </w:r>
      <w:proofErr w:type="spellEnd"/>
      <w:r>
        <w:rPr>
          <w:color w:val="000000"/>
          <w:sz w:val="28"/>
          <w:szCs w:val="28"/>
        </w:rPr>
        <w:t xml:space="preserve"> были рассмотрены три различных </w:t>
      </w:r>
      <w:proofErr w:type="spellStart"/>
      <w:r>
        <w:rPr>
          <w:color w:val="000000"/>
          <w:sz w:val="28"/>
          <w:szCs w:val="28"/>
        </w:rPr>
        <w:t>датасета</w:t>
      </w:r>
      <w:proofErr w:type="spellEnd"/>
      <w:r>
        <w:rPr>
          <w:color w:val="000000"/>
          <w:sz w:val="28"/>
          <w:szCs w:val="28"/>
        </w:rPr>
        <w:t xml:space="preserve"> с эмоциями людей. В каждом наборе данных есть особенности: </w:t>
      </w:r>
    </w:p>
    <w:p w14:paraId="4A605704" w14:textId="77777777" w:rsidR="008231A7" w:rsidRDefault="008231A7" w:rsidP="00595665">
      <w:pPr>
        <w:pStyle w:val="NormalWeb"/>
        <w:numPr>
          <w:ilvl w:val="0"/>
          <w:numId w:val="40"/>
        </w:numPr>
        <w:tabs>
          <w:tab w:val="left" w:pos="993"/>
        </w:tabs>
        <w:spacing w:before="0" w:beforeAutospacing="0" w:after="0" w:afterAutospacing="0" w:line="276" w:lineRule="auto"/>
        <w:ind w:left="0" w:firstLine="709"/>
        <w:jc w:val="both"/>
      </w:pPr>
      <w:r>
        <w:rPr>
          <w:color w:val="000000"/>
          <w:sz w:val="28"/>
          <w:szCs w:val="28"/>
        </w:rPr>
        <w:t>качество изображений;</w:t>
      </w:r>
    </w:p>
    <w:p w14:paraId="6CF70AD8" w14:textId="77777777" w:rsidR="008231A7" w:rsidRDefault="008231A7" w:rsidP="00595665">
      <w:pPr>
        <w:pStyle w:val="NormalWeb"/>
        <w:numPr>
          <w:ilvl w:val="0"/>
          <w:numId w:val="40"/>
        </w:numPr>
        <w:tabs>
          <w:tab w:val="left" w:pos="993"/>
        </w:tabs>
        <w:spacing w:before="0" w:beforeAutospacing="0" w:after="0" w:afterAutospacing="0" w:line="276" w:lineRule="auto"/>
        <w:ind w:left="0" w:firstLine="709"/>
        <w:jc w:val="both"/>
      </w:pPr>
      <w:r>
        <w:rPr>
          <w:color w:val="000000"/>
          <w:sz w:val="28"/>
          <w:szCs w:val="28"/>
        </w:rPr>
        <w:t>количество изображений;</w:t>
      </w:r>
    </w:p>
    <w:p w14:paraId="5C67EADE" w14:textId="77777777" w:rsidR="008231A7" w:rsidRDefault="008231A7" w:rsidP="00595665">
      <w:pPr>
        <w:pStyle w:val="NormalWeb"/>
        <w:numPr>
          <w:ilvl w:val="0"/>
          <w:numId w:val="40"/>
        </w:numPr>
        <w:tabs>
          <w:tab w:val="left" w:pos="993"/>
        </w:tabs>
        <w:spacing w:before="0" w:beforeAutospacing="0" w:after="0" w:afterAutospacing="0" w:line="276" w:lineRule="auto"/>
        <w:ind w:left="0" w:firstLine="709"/>
        <w:jc w:val="both"/>
      </w:pPr>
      <w:r>
        <w:rPr>
          <w:color w:val="000000"/>
          <w:sz w:val="28"/>
          <w:szCs w:val="28"/>
        </w:rPr>
        <w:t xml:space="preserve">условия формирования </w:t>
      </w:r>
      <w:proofErr w:type="spellStart"/>
      <w:r>
        <w:rPr>
          <w:color w:val="000000"/>
          <w:sz w:val="28"/>
          <w:szCs w:val="28"/>
        </w:rPr>
        <w:t>датасетов</w:t>
      </w:r>
      <w:proofErr w:type="spellEnd"/>
      <w:r>
        <w:rPr>
          <w:color w:val="000000"/>
          <w:sz w:val="28"/>
          <w:szCs w:val="28"/>
        </w:rPr>
        <w:t>.</w:t>
      </w:r>
    </w:p>
    <w:p w14:paraId="19AA1DCB" w14:textId="77777777" w:rsidR="008231A7" w:rsidRDefault="008231A7" w:rsidP="00595665">
      <w:pPr>
        <w:pStyle w:val="NormalWeb"/>
        <w:spacing w:before="0" w:beforeAutospacing="0" w:after="0" w:afterAutospacing="0" w:line="276" w:lineRule="auto"/>
        <w:ind w:firstLine="720"/>
        <w:jc w:val="both"/>
      </w:pPr>
      <w:r>
        <w:rPr>
          <w:color w:val="000000"/>
          <w:sz w:val="28"/>
          <w:szCs w:val="28"/>
        </w:rPr>
        <w:t xml:space="preserve">Учитывая данные особенности было принято решение об объединении трех </w:t>
      </w:r>
      <w:proofErr w:type="spellStart"/>
      <w:r>
        <w:rPr>
          <w:color w:val="000000"/>
          <w:sz w:val="28"/>
          <w:szCs w:val="28"/>
        </w:rPr>
        <w:t>датасетов</w:t>
      </w:r>
      <w:proofErr w:type="spellEnd"/>
      <w:r>
        <w:rPr>
          <w:color w:val="000000"/>
          <w:sz w:val="28"/>
          <w:szCs w:val="28"/>
        </w:rPr>
        <w:t xml:space="preserve"> с определенными преобразованиями каждого для увеличения вариативности и устранения недостатков. </w:t>
      </w:r>
    </w:p>
    <w:p w14:paraId="2E45B1BD" w14:textId="3A2B5901" w:rsidR="008231A7" w:rsidRDefault="008231A7" w:rsidP="00595665">
      <w:pPr>
        <w:pStyle w:val="NormalWeb"/>
        <w:spacing w:before="0" w:beforeAutospacing="0" w:after="0" w:afterAutospacing="0" w:line="276" w:lineRule="auto"/>
        <w:ind w:firstLine="720"/>
        <w:jc w:val="both"/>
      </w:pPr>
      <w:r>
        <w:rPr>
          <w:color w:val="000000"/>
          <w:sz w:val="28"/>
          <w:szCs w:val="28"/>
        </w:rPr>
        <w:t xml:space="preserve">Чтобы уточнить границы лица, для каждого </w:t>
      </w:r>
      <w:proofErr w:type="spellStart"/>
      <w:r>
        <w:rPr>
          <w:color w:val="000000"/>
          <w:sz w:val="28"/>
          <w:szCs w:val="28"/>
        </w:rPr>
        <w:t>датасета</w:t>
      </w:r>
      <w:proofErr w:type="spellEnd"/>
      <w:r>
        <w:rPr>
          <w:color w:val="000000"/>
          <w:sz w:val="28"/>
          <w:szCs w:val="28"/>
        </w:rPr>
        <w:t xml:space="preserve"> используется регрессионная модель поиска ключевых точек на основе архитектуры </w:t>
      </w:r>
      <w:r w:rsidRPr="00031B07">
        <w:rPr>
          <w:color w:val="000000"/>
          <w:sz w:val="28"/>
          <w:szCs w:val="28"/>
        </w:rPr>
        <w:t>НС</w:t>
      </w:r>
      <w:r>
        <w:rPr>
          <w:color w:val="000000"/>
          <w:sz w:val="28"/>
          <w:szCs w:val="28"/>
        </w:rPr>
        <w:t xml:space="preserve"> </w:t>
      </w:r>
      <w:proofErr w:type="spellStart"/>
      <w:r w:rsidRPr="00031B07">
        <w:rPr>
          <w:i/>
          <w:color w:val="000000"/>
          <w:sz w:val="28"/>
          <w:szCs w:val="28"/>
        </w:rPr>
        <w:t>MobileNet</w:t>
      </w:r>
      <w:proofErr w:type="spellEnd"/>
      <w:r w:rsidR="00DC39FB" w:rsidRPr="00DC39FB">
        <w:rPr>
          <w:color w:val="000000"/>
          <w:sz w:val="28"/>
          <w:szCs w:val="28"/>
        </w:rPr>
        <w:t xml:space="preserve"> [36]</w:t>
      </w:r>
      <w:r>
        <w:rPr>
          <w:color w:val="000000"/>
          <w:sz w:val="28"/>
          <w:szCs w:val="28"/>
        </w:rPr>
        <w:t>. На рисунке 3.9 изображены данные ключевые точки. </w:t>
      </w:r>
    </w:p>
    <w:p w14:paraId="42C073F4" w14:textId="77777777" w:rsidR="0092573A" w:rsidRDefault="0092573A" w:rsidP="00595665">
      <w:pPr>
        <w:ind w:firstLine="425"/>
        <w:jc w:val="both"/>
        <w:rPr>
          <w:rFonts w:ascii="Times New Roman" w:eastAsia="Times New Roman" w:hAnsi="Times New Roman" w:cs="Times New Roman"/>
          <w:sz w:val="28"/>
          <w:szCs w:val="28"/>
        </w:rPr>
      </w:pPr>
    </w:p>
    <w:p w14:paraId="6C2D3EBD" w14:textId="77777777" w:rsidR="0092573A" w:rsidRDefault="0092573A" w:rsidP="00595665">
      <w:pPr>
        <w:jc w:val="center"/>
      </w:pPr>
      <w:r w:rsidRPr="002E5558">
        <w:rPr>
          <w:noProof/>
        </w:rPr>
        <w:drawing>
          <wp:inline distT="114300" distB="114300" distL="114300" distR="114300" wp14:anchorId="61413DCF" wp14:editId="1EED0591">
            <wp:extent cx="2563650" cy="2890335"/>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2563650" cy="2890335"/>
                    </a:xfrm>
                    <a:prstGeom prst="rect">
                      <a:avLst/>
                    </a:prstGeom>
                    <a:ln/>
                  </pic:spPr>
                </pic:pic>
              </a:graphicData>
            </a:graphic>
          </wp:inline>
        </w:drawing>
      </w:r>
    </w:p>
    <w:p w14:paraId="1ECCD678" w14:textId="77777777" w:rsidR="0092573A" w:rsidRDefault="0092573A" w:rsidP="00595665">
      <w:pPr>
        <w:jc w:val="center"/>
        <w:rPr>
          <w:rFonts w:ascii="Times New Roman" w:eastAsia="Times New Roman" w:hAnsi="Times New Roman" w:cs="Times New Roman"/>
          <w:sz w:val="28"/>
          <w:szCs w:val="28"/>
        </w:rPr>
      </w:pPr>
    </w:p>
    <w:p w14:paraId="334C6C2C" w14:textId="6DD9D6C1" w:rsidR="0092573A" w:rsidRPr="00723F02" w:rsidRDefault="0092573A" w:rsidP="00595665">
      <w:pPr>
        <w:jc w:val="center"/>
        <w:rPr>
          <w:rFonts w:ascii="Times New Roman" w:eastAsia="Times New Roman" w:hAnsi="Times New Roman" w:cs="Times New Roman"/>
          <w:b/>
          <w:sz w:val="24"/>
          <w:szCs w:val="28"/>
          <w:lang w:val="ru-RU"/>
          <w:rPrChange w:id="47"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Рисунок 3.9 – Ключевые точки лица</w:t>
      </w:r>
      <w:r w:rsidR="00DC39FB" w:rsidRPr="00723F02">
        <w:rPr>
          <w:rFonts w:ascii="Times New Roman" w:eastAsia="Times New Roman" w:hAnsi="Times New Roman" w:cs="Times New Roman"/>
          <w:b/>
          <w:sz w:val="24"/>
          <w:szCs w:val="28"/>
          <w:lang w:val="ru-RU"/>
          <w:rPrChange w:id="48" w:author="Олег Аксенов" w:date="2021-04-17T17:43:00Z">
            <w:rPr>
              <w:rFonts w:ascii="Times New Roman" w:eastAsia="Times New Roman" w:hAnsi="Times New Roman" w:cs="Times New Roman"/>
              <w:b/>
              <w:sz w:val="24"/>
              <w:szCs w:val="28"/>
              <w:lang w:val="en-US"/>
            </w:rPr>
          </w:rPrChange>
        </w:rPr>
        <w:t xml:space="preserve"> </w:t>
      </w:r>
    </w:p>
    <w:p w14:paraId="15DE9EC4" w14:textId="77777777" w:rsidR="0092573A" w:rsidRDefault="0092573A" w:rsidP="00595665">
      <w:pPr>
        <w:ind w:firstLine="720"/>
        <w:jc w:val="center"/>
        <w:rPr>
          <w:rFonts w:ascii="Times New Roman" w:eastAsia="Times New Roman" w:hAnsi="Times New Roman" w:cs="Times New Roman"/>
          <w:sz w:val="28"/>
          <w:szCs w:val="28"/>
        </w:rPr>
      </w:pPr>
    </w:p>
    <w:p w14:paraId="187D8352" w14:textId="77777777" w:rsidR="008231A7" w:rsidRDefault="008231A7" w:rsidP="00595665">
      <w:pPr>
        <w:pStyle w:val="NormalWeb"/>
        <w:spacing w:before="0" w:beforeAutospacing="0" w:after="0" w:afterAutospacing="0" w:line="276" w:lineRule="auto"/>
        <w:ind w:firstLine="720"/>
        <w:jc w:val="both"/>
        <w:rPr>
          <w:color w:val="000000"/>
          <w:sz w:val="28"/>
          <w:szCs w:val="28"/>
        </w:rPr>
      </w:pPr>
      <w:r>
        <w:rPr>
          <w:color w:val="000000"/>
          <w:sz w:val="28"/>
          <w:szCs w:val="28"/>
        </w:rPr>
        <w:t xml:space="preserve">На их основе существуют различные методики, позволяющие лучше выделить границы лица для создания более узких условий работы модели классификации эмоций, </w:t>
      </w:r>
      <w:r>
        <w:rPr>
          <w:sz w:val="28"/>
          <w:szCs w:val="28"/>
        </w:rPr>
        <w:t>–</w:t>
      </w:r>
      <w:r w:rsidRPr="008953FE">
        <w:rPr>
          <w:sz w:val="28"/>
          <w:szCs w:val="28"/>
        </w:rPr>
        <w:t xml:space="preserve"> </w:t>
      </w:r>
      <w:proofErr w:type="spellStart"/>
      <w:r w:rsidRPr="00031B07">
        <w:rPr>
          <w:i/>
          <w:color w:val="000000"/>
          <w:sz w:val="28"/>
          <w:szCs w:val="28"/>
        </w:rPr>
        <w:t>Crop</w:t>
      </w:r>
      <w:proofErr w:type="spellEnd"/>
      <w:r>
        <w:rPr>
          <w:color w:val="000000"/>
          <w:sz w:val="28"/>
          <w:szCs w:val="28"/>
        </w:rPr>
        <w:t xml:space="preserve"> и четырехточечное перспективное преобразование. Алгоритм </w:t>
      </w:r>
      <w:proofErr w:type="spellStart"/>
      <w:r w:rsidRPr="00031B07">
        <w:rPr>
          <w:i/>
          <w:color w:val="000000"/>
          <w:sz w:val="28"/>
          <w:szCs w:val="28"/>
        </w:rPr>
        <w:t>Crop</w:t>
      </w:r>
      <w:proofErr w:type="spellEnd"/>
      <w:r>
        <w:rPr>
          <w:color w:val="000000"/>
          <w:sz w:val="28"/>
          <w:szCs w:val="28"/>
        </w:rPr>
        <w:t xml:space="preserve"> заключается в обрезании изображения лица по граничным ключевым точкам. Пример показан на рисунке 3.10.</w:t>
      </w:r>
    </w:p>
    <w:p w14:paraId="2223AA85" w14:textId="77777777" w:rsidR="008231A7" w:rsidRDefault="008231A7" w:rsidP="00595665">
      <w:pPr>
        <w:pStyle w:val="NormalWeb"/>
        <w:spacing w:before="0" w:beforeAutospacing="0" w:after="0" w:afterAutospacing="0" w:line="276" w:lineRule="auto"/>
        <w:jc w:val="both"/>
      </w:pPr>
    </w:p>
    <w:p w14:paraId="4D517FF7" w14:textId="77777777" w:rsidR="008231A7" w:rsidRDefault="008231A7" w:rsidP="00595665">
      <w:pPr>
        <w:pStyle w:val="NormalWeb"/>
        <w:spacing w:before="0" w:beforeAutospacing="0" w:after="0" w:afterAutospacing="0" w:line="276" w:lineRule="auto"/>
        <w:jc w:val="center"/>
      </w:pPr>
      <w:r>
        <w:rPr>
          <w:b/>
          <w:bCs/>
          <w:noProof/>
          <w:color w:val="000000"/>
          <w:sz w:val="28"/>
          <w:szCs w:val="28"/>
          <w:bdr w:val="none" w:sz="0" w:space="0" w:color="auto" w:frame="1"/>
        </w:rPr>
        <w:lastRenderedPageBreak/>
        <w:drawing>
          <wp:inline distT="0" distB="0" distL="0" distR="0" wp14:anchorId="05FB5D94" wp14:editId="17419856">
            <wp:extent cx="2124242" cy="2880000"/>
            <wp:effectExtent l="0" t="0" r="0" b="0"/>
            <wp:docPr id="2" name="Рисунок 2" descr="https://lh4.googleusercontent.com/fXI9MbSyz_R6XLD5hzkbHyIHvd2tyGe8PvCqsO8oZKPxPo0QH8jEG7JBNuvWJfH7OB209KmIg7TVQIGI9Ts3gbJMN9g-VQXl4hi-LpRGQVPZlP_4ZNNREXBbu7M1RpqH7tY72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XI9MbSyz_R6XLD5hzkbHyIHvd2tyGe8PvCqsO8oZKPxPo0QH8jEG7JBNuvWJfH7OB209KmIg7TVQIGI9Ts3gbJMN9g-VQXl4hi-LpRGQVPZlP_4ZNNREXBbu7M1RpqH7tY72x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4242" cy="2880000"/>
                    </a:xfrm>
                    <a:prstGeom prst="rect">
                      <a:avLst/>
                    </a:prstGeom>
                    <a:noFill/>
                    <a:ln>
                      <a:noFill/>
                    </a:ln>
                  </pic:spPr>
                </pic:pic>
              </a:graphicData>
            </a:graphic>
          </wp:inline>
        </w:drawing>
      </w:r>
      <w:r>
        <w:rPr>
          <w:b/>
          <w:bCs/>
          <w:noProof/>
          <w:color w:val="000000"/>
          <w:sz w:val="28"/>
          <w:szCs w:val="28"/>
          <w:bdr w:val="none" w:sz="0" w:space="0" w:color="auto" w:frame="1"/>
        </w:rPr>
        <w:drawing>
          <wp:inline distT="0" distB="0" distL="0" distR="0" wp14:anchorId="4A7DDD1B" wp14:editId="599821AF">
            <wp:extent cx="2794382" cy="2880000"/>
            <wp:effectExtent l="0" t="0" r="6350" b="0"/>
            <wp:docPr id="1" name="Рисунок 1" descr="https://lh4.googleusercontent.com/_n0HnYtbP4BmtuixTGTHfG1DniQRxjvq5xpS5bb9gzWXJ0oPKkeHs3FlZForA1B87byJCOhQdVBifCAj4jFoTd4pDjN7YwtC4GKjR3QiuYtacnSLZqajbHB5hMfwtvNPCyQ5RK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_n0HnYtbP4BmtuixTGTHfG1DniQRxjvq5xpS5bb9gzWXJ0oPKkeHs3FlZForA1B87byJCOhQdVBifCAj4jFoTd4pDjN7YwtC4GKjR3QiuYtacnSLZqajbHB5hMfwtvNPCyQ5RK9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4382" cy="2880000"/>
                    </a:xfrm>
                    <a:prstGeom prst="rect">
                      <a:avLst/>
                    </a:prstGeom>
                    <a:noFill/>
                    <a:ln>
                      <a:noFill/>
                    </a:ln>
                  </pic:spPr>
                </pic:pic>
              </a:graphicData>
            </a:graphic>
          </wp:inline>
        </w:drawing>
      </w:r>
    </w:p>
    <w:p w14:paraId="4AA703CB" w14:textId="77777777" w:rsidR="008231A7" w:rsidRDefault="008231A7" w:rsidP="00595665">
      <w:pPr>
        <w:pStyle w:val="NormalWeb"/>
        <w:spacing w:before="0" w:beforeAutospacing="0" w:after="0" w:afterAutospacing="0" w:line="276" w:lineRule="auto"/>
        <w:ind w:firstLine="425"/>
        <w:jc w:val="center"/>
        <w:rPr>
          <w:color w:val="000000"/>
          <w:sz w:val="28"/>
          <w:szCs w:val="28"/>
        </w:rPr>
      </w:pPr>
    </w:p>
    <w:p w14:paraId="04494D27" w14:textId="77777777" w:rsidR="008231A7" w:rsidRPr="006E6D25" w:rsidRDefault="008231A7" w:rsidP="00595665">
      <w:pPr>
        <w:pStyle w:val="NormalWeb"/>
        <w:spacing w:before="0" w:beforeAutospacing="0" w:after="0" w:afterAutospacing="0" w:line="276" w:lineRule="auto"/>
        <w:ind w:firstLine="425"/>
        <w:jc w:val="center"/>
        <w:rPr>
          <w:b/>
          <w:color w:val="000000"/>
          <w:szCs w:val="28"/>
        </w:rPr>
      </w:pPr>
      <w:r w:rsidRPr="006E6D25">
        <w:rPr>
          <w:b/>
          <w:color w:val="000000"/>
          <w:szCs w:val="28"/>
        </w:rPr>
        <w:t xml:space="preserve">Рисунок 3.10 </w:t>
      </w:r>
      <w:r w:rsidRPr="006E6D25">
        <w:rPr>
          <w:b/>
          <w:sz w:val="28"/>
          <w:szCs w:val="28"/>
        </w:rPr>
        <w:t xml:space="preserve">– </w:t>
      </w:r>
      <w:r w:rsidRPr="006E6D25">
        <w:rPr>
          <w:b/>
          <w:color w:val="000000"/>
          <w:szCs w:val="28"/>
        </w:rPr>
        <w:t xml:space="preserve">Пример обрезания изображения лица по граничным </w:t>
      </w:r>
    </w:p>
    <w:p w14:paraId="0B2192CF" w14:textId="77777777" w:rsidR="008231A7" w:rsidRPr="006E6D25" w:rsidRDefault="008231A7" w:rsidP="00595665">
      <w:pPr>
        <w:pStyle w:val="NormalWeb"/>
        <w:spacing w:before="0" w:beforeAutospacing="0" w:after="0" w:afterAutospacing="0" w:line="276" w:lineRule="auto"/>
        <w:ind w:firstLine="425"/>
        <w:jc w:val="center"/>
        <w:rPr>
          <w:b/>
          <w:sz w:val="22"/>
        </w:rPr>
      </w:pPr>
      <w:r w:rsidRPr="006E6D25">
        <w:rPr>
          <w:b/>
          <w:color w:val="000000"/>
          <w:szCs w:val="28"/>
        </w:rPr>
        <w:t>ключевым точкам (жирные синие)</w:t>
      </w:r>
    </w:p>
    <w:p w14:paraId="2209C72C" w14:textId="77777777" w:rsidR="008231A7" w:rsidRDefault="008231A7" w:rsidP="00595665">
      <w:pPr>
        <w:pStyle w:val="NormalWeb"/>
        <w:spacing w:before="0" w:beforeAutospacing="0" w:after="0" w:afterAutospacing="0" w:line="276" w:lineRule="auto"/>
        <w:ind w:firstLine="720"/>
        <w:jc w:val="both"/>
      </w:pPr>
    </w:p>
    <w:p w14:paraId="6C2AB0C2" w14:textId="77777777" w:rsidR="008953FE" w:rsidRDefault="008953FE" w:rsidP="00595665">
      <w:pPr>
        <w:shd w:val="clear" w:color="auto" w:fill="FFFFFF" w:themeFill="background1"/>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Перспективное преобразование</w:t>
      </w:r>
      <w:r>
        <w:rPr>
          <w:rFonts w:ascii="Times New Roman" w:eastAsia="Times New Roman" w:hAnsi="Times New Roman" w:cs="Times New Roman"/>
          <w:sz w:val="28"/>
          <w:szCs w:val="28"/>
        </w:rPr>
        <w:t>. Преобразование перспективы –</w:t>
      </w:r>
      <w:r w:rsidRPr="008953F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это функция, которая очень полезна, если необходимо правильно выровнять изображение. Метод преобразует изображение напрямую. </w:t>
      </w:r>
    </w:p>
    <w:p w14:paraId="3CCBF125" w14:textId="087FC6D5" w:rsidR="0092573A" w:rsidRPr="008953FE" w:rsidRDefault="0092573A" w:rsidP="00235637">
      <w:pPr>
        <w:shd w:val="clear" w:color="auto" w:fill="FFFFFF" w:themeFill="background1"/>
        <w:ind w:firstLine="708"/>
        <w:jc w:val="both"/>
        <w:rPr>
          <w:rFonts w:ascii="Times New Roman" w:eastAsia="Times New Roman" w:hAnsi="Times New Roman" w:cs="Times New Roman"/>
          <w:sz w:val="28"/>
          <w:szCs w:val="28"/>
        </w:rPr>
      </w:pPr>
      <w:r w:rsidRPr="006E6D25">
        <w:rPr>
          <w:rFonts w:ascii="Times New Roman" w:eastAsia="Times New Roman" w:hAnsi="Times New Roman" w:cs="Times New Roman"/>
          <w:sz w:val="28"/>
          <w:szCs w:val="28"/>
        </w:rPr>
        <w:t>Как известно, перспективная трансформация на плоскости задается</w:t>
      </w:r>
      <w:hyperlink r:id="rId56">
        <w:r w:rsidRPr="006E6D25">
          <w:rPr>
            <w:rFonts w:ascii="Times New Roman" w:eastAsia="Times New Roman" w:hAnsi="Times New Roman" w:cs="Times New Roman"/>
            <w:sz w:val="28"/>
            <w:szCs w:val="28"/>
          </w:rPr>
          <w:t xml:space="preserve"> </w:t>
        </w:r>
      </w:hyperlink>
      <w:hyperlink r:id="rId57">
        <w:r w:rsidRPr="006E6D25">
          <w:rPr>
            <w:rFonts w:ascii="Times New Roman" w:eastAsia="Times New Roman" w:hAnsi="Times New Roman" w:cs="Times New Roman"/>
            <w:sz w:val="28"/>
            <w:szCs w:val="28"/>
          </w:rPr>
          <w:t>матрицей преобразования</w:t>
        </w:r>
      </w:hyperlink>
      <w:r w:rsidRPr="006E6D25">
        <w:rPr>
          <w:rFonts w:ascii="Times New Roman" w:eastAsia="Times New Roman" w:hAnsi="Times New Roman" w:cs="Times New Roman"/>
          <w:sz w:val="28"/>
          <w:szCs w:val="28"/>
        </w:rPr>
        <w:t xml:space="preserve"> однородных координат (3.1)</w:t>
      </w:r>
      <w:r w:rsidR="00DC39FB">
        <w:rPr>
          <w:rFonts w:ascii="Times New Roman" w:eastAsia="Times New Roman" w:hAnsi="Times New Roman" w:cs="Times New Roman"/>
          <w:sz w:val="28"/>
          <w:szCs w:val="28"/>
          <w:lang w:val="ru-RU"/>
        </w:rPr>
        <w:t xml:space="preserve"> </w:t>
      </w:r>
      <w:r w:rsidR="00DC39FB" w:rsidRPr="00DC39FB">
        <w:rPr>
          <w:rFonts w:ascii="Times New Roman" w:eastAsia="Times New Roman" w:hAnsi="Times New Roman" w:cs="Times New Roman"/>
          <w:sz w:val="28"/>
          <w:szCs w:val="28"/>
          <w:lang w:val="ru-RU"/>
        </w:rPr>
        <w:t>[37]</w:t>
      </w:r>
      <w:r w:rsidRPr="006E6D25">
        <w:rPr>
          <w:rFonts w:ascii="Times New Roman" w:eastAsia="Times New Roman" w:hAnsi="Times New Roman" w:cs="Times New Roman"/>
          <w:sz w:val="28"/>
          <w:szCs w:val="28"/>
        </w:rPr>
        <w:t>:</w:t>
      </w:r>
    </w:p>
    <w:p w14:paraId="76EEFD38" w14:textId="77777777" w:rsidR="000C7983" w:rsidRDefault="000C7983" w:rsidP="00595665">
      <w:pPr>
        <w:ind w:firstLine="425"/>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0C7983" w14:paraId="48FDF49C" w14:textId="77777777" w:rsidTr="00B96481">
        <w:tc>
          <w:tcPr>
            <w:tcW w:w="8926" w:type="dxa"/>
          </w:tcPr>
          <w:p w14:paraId="497532F2" w14:textId="1EC6409F" w:rsidR="000C7983" w:rsidRPr="00996F20" w:rsidRDefault="000C7983"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lang w:val="en-US"/>
                  </w:rPr>
                  <m:t>P=</m:t>
                </m:r>
                <m:d>
                  <m:dPr>
                    <m:begChr m:val="["/>
                    <m:endChr m:val="]"/>
                    <m:ctrlPr>
                      <w:rPr>
                        <w:rFonts w:ascii="Cambria Math" w:eastAsia="Times New Roman" w:hAnsi="Cambria Math" w:cs="Times New Roman"/>
                        <w:i/>
                        <w:sz w:val="28"/>
                        <w:szCs w:val="28"/>
                        <w:lang w:val="en-US"/>
                      </w:rPr>
                    </m:ctrlPr>
                  </m:dPr>
                  <m:e>
                    <m:m>
                      <m:mPr>
                        <m:mcs>
                          <m:mc>
                            <m:mcPr>
                              <m:count m:val="3"/>
                              <m:mcJc m:val="center"/>
                            </m:mcPr>
                          </m:mc>
                        </m:mcs>
                        <m:ctrlPr>
                          <w:rPr>
                            <w:rFonts w:ascii="Cambria Math" w:eastAsia="Times New Roman" w:hAnsi="Cambria Math" w:cs="Times New Roman"/>
                            <w:i/>
                            <w:sz w:val="28"/>
                            <w:szCs w:val="28"/>
                            <w:lang w:val="en-US"/>
                          </w:rPr>
                        </m:ctrlPr>
                      </m:mP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a</m:t>
                              </m:r>
                            </m:e>
                            <m:sub>
                              <m:r>
                                <w:rPr>
                                  <w:rFonts w:ascii="Cambria Math" w:eastAsia="Times New Roman" w:hAnsi="Cambria Math" w:cs="Times New Roman"/>
                                  <w:sz w:val="28"/>
                                  <w:szCs w:val="28"/>
                                  <w:lang w:val="en-US"/>
                                </w:rPr>
                                <m:t>11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a</m:t>
                              </m:r>
                            </m:e>
                            <m:sub>
                              <m:r>
                                <w:rPr>
                                  <w:rFonts w:ascii="Cambria Math" w:eastAsia="Times New Roman" w:hAnsi="Cambria Math" w:cs="Times New Roman"/>
                                  <w:sz w:val="28"/>
                                  <w:szCs w:val="28"/>
                                  <w:lang w:val="en-US"/>
                                </w:rPr>
                                <m:t>12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d</m:t>
                              </m:r>
                            </m:e>
                            <m:sub>
                              <m:r>
                                <w:rPr>
                                  <w:rFonts w:ascii="Cambria Math" w:eastAsia="Times New Roman" w:hAnsi="Cambria Math" w:cs="Times New Roman"/>
                                  <w:sz w:val="28"/>
                                  <w:szCs w:val="28"/>
                                  <w:lang w:val="en-US"/>
                                </w:rPr>
                                <m:t>x</m:t>
                              </m:r>
                            </m:sub>
                          </m:sSub>
                        </m:e>
                      </m:m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a</m:t>
                              </m:r>
                            </m:e>
                            <m:sub>
                              <m:r>
                                <w:rPr>
                                  <w:rFonts w:ascii="Cambria Math" w:eastAsia="Times New Roman" w:hAnsi="Cambria Math" w:cs="Times New Roman"/>
                                  <w:sz w:val="28"/>
                                  <w:szCs w:val="28"/>
                                  <w:lang w:val="en-US"/>
                                </w:rPr>
                                <m:t>21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a</m:t>
                              </m:r>
                            </m:e>
                            <m:sub>
                              <m:r>
                                <w:rPr>
                                  <w:rFonts w:ascii="Cambria Math" w:eastAsia="Times New Roman" w:hAnsi="Cambria Math" w:cs="Times New Roman"/>
                                  <w:sz w:val="28"/>
                                  <w:szCs w:val="28"/>
                                  <w:lang w:val="en-US"/>
                                </w:rPr>
                                <m:t>22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d</m:t>
                              </m:r>
                            </m:e>
                            <m:sub>
                              <m:r>
                                <w:rPr>
                                  <w:rFonts w:ascii="Cambria Math" w:eastAsia="Times New Roman" w:hAnsi="Cambria Math" w:cs="Times New Roman"/>
                                  <w:sz w:val="28"/>
                                  <w:szCs w:val="28"/>
                                  <w:lang w:val="en-US"/>
                                </w:rPr>
                                <m:t>y</m:t>
                              </m:r>
                            </m:sub>
                          </m:sSub>
                        </m:e>
                      </m:m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en-US"/>
                                </w:rPr>
                                <m:t>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en-US"/>
                                </w:rPr>
                                <m:t>2</m:t>
                              </m:r>
                            </m:sub>
                          </m:sSub>
                        </m:e>
                        <m:e>
                          <m:r>
                            <w:rPr>
                              <w:rFonts w:ascii="Cambria Math" w:eastAsia="Times New Roman" w:hAnsi="Cambria Math" w:cs="Times New Roman"/>
                              <w:sz w:val="28"/>
                              <w:szCs w:val="28"/>
                              <w:lang w:val="en-US"/>
                            </w:rPr>
                            <m:t>s</m:t>
                          </m:r>
                        </m:e>
                      </m:mr>
                    </m:m>
                  </m:e>
                </m:d>
                <m:r>
                  <w:rPr>
                    <w:rFonts w:ascii="Cambria Math" w:eastAsia="Times New Roman" w:hAnsi="Cambria Math" w:cs="Times New Roman"/>
                    <w:sz w:val="28"/>
                    <w:szCs w:val="28"/>
                    <w:lang w:val="en-US"/>
                  </w:rPr>
                  <m:t>,</m:t>
                </m:r>
              </m:oMath>
            </m:oMathPara>
          </w:p>
        </w:tc>
        <w:tc>
          <w:tcPr>
            <w:tcW w:w="705" w:type="dxa"/>
            <w:vAlign w:val="center"/>
          </w:tcPr>
          <w:p w14:paraId="30305371" w14:textId="77777777" w:rsidR="000C7983" w:rsidRPr="00FE0D49" w:rsidRDefault="000C7983"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lang w:val="en-US"/>
              </w:rPr>
              <w:t>)</w:t>
            </w:r>
          </w:p>
        </w:tc>
      </w:tr>
    </w:tbl>
    <w:p w14:paraId="519DE75A" w14:textId="36A9D194" w:rsidR="0092573A" w:rsidRDefault="0092573A" w:rsidP="00595665">
      <w:pPr>
        <w:rPr>
          <w:rFonts w:ascii="Times New Roman" w:eastAsia="Times New Roman" w:hAnsi="Times New Roman" w:cs="Times New Roman"/>
          <w:sz w:val="28"/>
          <w:szCs w:val="28"/>
        </w:rPr>
      </w:pPr>
    </w:p>
    <w:p w14:paraId="2BD9EEFD" w14:textId="55D71FF7" w:rsidR="00235637" w:rsidRPr="00235637" w:rsidRDefault="00235637" w:rsidP="00772DC5">
      <w:pPr>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где</w:t>
      </w:r>
      <w:r w:rsidRPr="00235637">
        <w:rPr>
          <w:rFonts w:ascii="Times New Roman" w:eastAsia="Times New Roman" w:hAnsi="Times New Roman" w:cs="Times New Roman"/>
          <w:sz w:val="28"/>
          <w:szCs w:val="28"/>
          <w:lang w:val="ru-RU"/>
        </w:rPr>
        <w:t xml:space="preserv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a</m:t>
            </m:r>
          </m:e>
          <m:sub>
            <m:r>
              <w:rPr>
                <w:rFonts w:ascii="Cambria Math" w:eastAsia="Times New Roman" w:hAnsi="Cambria Math" w:cs="Times New Roman"/>
                <w:sz w:val="28"/>
                <w:szCs w:val="28"/>
                <w:lang w:val="en-US"/>
              </w:rPr>
              <m:t>ij</m:t>
            </m:r>
          </m:sub>
        </m:sSub>
      </m:oMath>
      <w:r w:rsidRPr="00235637">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коэффициент </w:t>
      </w:r>
      <w:r>
        <w:rPr>
          <w:rFonts w:ascii="Times New Roman" w:eastAsia="Times New Roman" w:hAnsi="Times New Roman" w:cs="Times New Roman"/>
          <w:sz w:val="28"/>
          <w:szCs w:val="28"/>
        </w:rPr>
        <w:t>поворот</w:t>
      </w:r>
      <w:r w:rsidRPr="00235637">
        <w:rPr>
          <w:rFonts w:ascii="Times New Roman" w:eastAsia="Times New Roman" w:hAnsi="Times New Roman" w:cs="Times New Roman"/>
          <w:sz w:val="28"/>
          <w:szCs w:val="28"/>
          <w:lang w:val="ru-RU"/>
        </w:rPr>
        <w:t xml:space="preserv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d</m:t>
            </m:r>
          </m:e>
          <m:sub>
            <m:r>
              <w:rPr>
                <w:rFonts w:ascii="Cambria Math" w:eastAsia="Times New Roman" w:hAnsi="Cambria Math" w:cs="Times New Roman"/>
                <w:sz w:val="28"/>
                <w:szCs w:val="28"/>
                <w:lang w:val="en-US"/>
              </w:rPr>
              <m:t>x</m:t>
            </m:r>
          </m:sub>
        </m:sSub>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d</m:t>
            </m:r>
          </m:e>
          <m:sub>
            <m:r>
              <w:rPr>
                <w:rFonts w:ascii="Cambria Math" w:eastAsia="Times New Roman" w:hAnsi="Cambria Math" w:cs="Times New Roman"/>
                <w:sz w:val="28"/>
                <w:szCs w:val="28"/>
                <w:lang w:val="en-US"/>
              </w:rPr>
              <m:t>y</m:t>
            </m:r>
          </m:sub>
        </m:sSub>
      </m:oMath>
      <w:r>
        <w:rPr>
          <w:rFonts w:ascii="Times New Roman" w:eastAsia="Times New Roman" w:hAnsi="Times New Roman" w:cs="Times New Roman"/>
          <w:sz w:val="28"/>
          <w:szCs w:val="28"/>
          <w:lang w:val="ru-RU"/>
        </w:rPr>
        <w:t xml:space="preserve"> – смещения,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ru-RU"/>
              </w:rPr>
              <m:t>1</m:t>
            </m:r>
          </m:sub>
        </m:sSub>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p</m:t>
            </m:r>
          </m:e>
          <m:sub>
            <m:r>
              <w:rPr>
                <w:rFonts w:ascii="Cambria Math" w:eastAsia="Times New Roman" w:hAnsi="Cambria Math" w:cs="Times New Roman"/>
                <w:sz w:val="28"/>
                <w:szCs w:val="28"/>
                <w:lang w:val="ru-RU"/>
              </w:rPr>
              <m:t>2</m:t>
            </m:r>
          </m:sub>
        </m:sSub>
      </m:oMath>
      <w:r>
        <w:rPr>
          <w:rFonts w:ascii="Times New Roman" w:eastAsia="Times New Roman" w:hAnsi="Times New Roman" w:cs="Times New Roman"/>
          <w:sz w:val="28"/>
          <w:szCs w:val="28"/>
          <w:lang w:val="ru-RU"/>
        </w:rPr>
        <w:t xml:space="preserve"> – перспективы, </w:t>
      </w:r>
      <m:oMath>
        <m:r>
          <w:rPr>
            <w:rFonts w:ascii="Cambria Math" w:eastAsia="Times New Roman" w:hAnsi="Cambria Math" w:cs="Times New Roman"/>
            <w:sz w:val="28"/>
            <w:szCs w:val="28"/>
            <w:lang w:val="en-US"/>
          </w:rPr>
          <m:t>s</m:t>
        </m:r>
      </m:oMath>
      <w:r>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масштаб</w:t>
      </w:r>
      <w:proofErr w:type="spellStart"/>
      <w:r>
        <w:rPr>
          <w:rFonts w:ascii="Times New Roman" w:eastAsia="Times New Roman" w:hAnsi="Times New Roman" w:cs="Times New Roman"/>
          <w:sz w:val="28"/>
          <w:szCs w:val="28"/>
          <w:lang w:val="ru-RU"/>
        </w:rPr>
        <w:t>ирующий</w:t>
      </w:r>
      <w:proofErr w:type="spellEnd"/>
      <w:r>
        <w:rPr>
          <w:rFonts w:ascii="Times New Roman" w:eastAsia="Times New Roman" w:hAnsi="Times New Roman" w:cs="Times New Roman"/>
          <w:sz w:val="28"/>
          <w:szCs w:val="28"/>
        </w:rPr>
        <w:t xml:space="preserve"> коэффициент</w:t>
      </w:r>
      <w:r>
        <w:rPr>
          <w:rFonts w:ascii="Times New Roman" w:eastAsia="Times New Roman" w:hAnsi="Times New Roman" w:cs="Times New Roman"/>
          <w:sz w:val="28"/>
          <w:szCs w:val="28"/>
          <w:lang w:val="ru-RU"/>
        </w:rPr>
        <w:t>.</w:t>
      </w:r>
    </w:p>
    <w:p w14:paraId="31C14A01" w14:textId="38F223DE" w:rsidR="0092573A" w:rsidRDefault="0092573A" w:rsidP="00772DC5">
      <w:pPr>
        <w:ind w:right="-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чтобы однозначно задать преобразование, нам нужно иметь 8 уравнений, связывающих эти значения. Четыре точки, каждая с двумя координатами, как раз и зададут эти уравнения, при условии, что любые три из них не лежат на одной прямой.</w:t>
      </w:r>
    </w:p>
    <w:p w14:paraId="5F40C7D3" w14:textId="3C56CD05"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Пусть имеются четыре точки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ru-RU"/>
              </w:rPr>
              <m:t>1</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ru-RU"/>
              </w:rPr>
              <m:t>1</m:t>
            </m:r>
          </m:sub>
        </m:sSub>
      </m:oMath>
      <w:r>
        <w:rPr>
          <w:rFonts w:ascii="Times New Roman" w:eastAsia="Times New Roman" w:hAnsi="Times New Roman" w:cs="Times New Roman"/>
          <w:sz w:val="28"/>
          <w:szCs w:val="28"/>
        </w:rPr>
        <w:t>)…(</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ru-RU"/>
              </w:rPr>
              <m:t>4</m:t>
            </m:r>
          </m:sub>
        </m:sSub>
        <m:r>
          <w:rPr>
            <w:rFonts w:ascii="Cambria Math" w:eastAsia="Times New Roman" w:hAnsi="Cambria Math" w:cs="Times New Roman"/>
            <w:sz w:val="28"/>
            <w:szCs w:val="28"/>
            <w:lang w:val="ru-RU"/>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ru-RU"/>
              </w:rPr>
              <m:t>4</m:t>
            </m:r>
          </m:sub>
        </m:sSub>
      </m:oMath>
      <w:r>
        <w:rPr>
          <w:rFonts w:ascii="Times New Roman" w:eastAsia="Times New Roman" w:hAnsi="Times New Roman" w:cs="Times New Roman"/>
          <w:sz w:val="28"/>
          <w:szCs w:val="28"/>
        </w:rPr>
        <w:t>) в координатах исходного изображения. Выразим четвертую точку через линейную комбинацию первых трех (3.2)</w:t>
      </w:r>
      <w:r w:rsidR="00DC39FB" w:rsidRPr="00235637">
        <w:rPr>
          <w:rFonts w:ascii="Times New Roman" w:eastAsia="Times New Roman" w:hAnsi="Times New Roman" w:cs="Times New Roman"/>
          <w:sz w:val="28"/>
          <w:szCs w:val="28"/>
          <w:lang w:val="ru-RU"/>
        </w:rPr>
        <w:t xml:space="preserve"> </w:t>
      </w:r>
      <w:r w:rsidR="00DC39FB" w:rsidRPr="00DC39FB">
        <w:rPr>
          <w:rFonts w:ascii="Times New Roman" w:eastAsia="Times New Roman" w:hAnsi="Times New Roman" w:cs="Times New Roman"/>
          <w:sz w:val="28"/>
          <w:szCs w:val="28"/>
          <w:lang w:val="ru-RU"/>
        </w:rPr>
        <w:t>[37]</w:t>
      </w:r>
      <w:r>
        <w:rPr>
          <w:rFonts w:ascii="Times New Roman" w:eastAsia="Times New Roman" w:hAnsi="Times New Roman" w:cs="Times New Roman"/>
          <w:sz w:val="28"/>
          <w:szCs w:val="28"/>
        </w:rPr>
        <w:t>:</w:t>
      </w:r>
    </w:p>
    <w:p w14:paraId="533EE416" w14:textId="77777777" w:rsidR="000C7983" w:rsidRDefault="000C7983"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0C7983" w14:paraId="22A7C544" w14:textId="77777777" w:rsidTr="00B96481">
        <w:tc>
          <w:tcPr>
            <w:tcW w:w="8926" w:type="dxa"/>
          </w:tcPr>
          <w:p w14:paraId="2EC0F231" w14:textId="5F59C314" w:rsidR="000C7983" w:rsidRPr="00996F20" w:rsidRDefault="0067711D" w:rsidP="00235637">
            <w:pPr>
              <w:jc w:val="both"/>
              <w:rPr>
                <w:rFonts w:ascii="Times New Roman" w:eastAsia="Times New Roman" w:hAnsi="Times New Roman" w:cs="Times New Roman"/>
                <w:i/>
                <w:sz w:val="28"/>
                <w:szCs w:val="28"/>
                <w:lang w:val="en-US"/>
              </w:rPr>
            </w:pPr>
            <m:oMathPara>
              <m:oMath>
                <m:d>
                  <m:dPr>
                    <m:begChr m:val="["/>
                    <m:endChr m:val="]"/>
                    <m:ctrlPr>
                      <w:rPr>
                        <w:rFonts w:ascii="Cambria Math" w:eastAsia="Times New Roman" w:hAnsi="Cambria Math" w:cs="Times New Roman"/>
                        <w:i/>
                        <w:sz w:val="28"/>
                        <w:szCs w:val="28"/>
                        <w:lang w:val="en-US"/>
                      </w:rPr>
                    </m:ctrlPr>
                  </m:dPr>
                  <m:e>
                    <m:m>
                      <m:mPr>
                        <m:mcs>
                          <m:mc>
                            <m:mcPr>
                              <m:count m:val="3"/>
                              <m:mcJc m:val="center"/>
                            </m:mcPr>
                          </m:mc>
                        </m:mcs>
                        <m:ctrlPr>
                          <w:rPr>
                            <w:rFonts w:ascii="Cambria Math" w:eastAsia="Times New Roman" w:hAnsi="Cambria Math" w:cs="Times New Roman"/>
                            <w:i/>
                            <w:sz w:val="28"/>
                            <w:szCs w:val="28"/>
                            <w:lang w:val="en-US"/>
                          </w:rPr>
                        </m:ctrlPr>
                      </m:mP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11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3</m:t>
                              </m:r>
                            </m:sub>
                          </m:sSub>
                        </m:e>
                      </m:m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3</m:t>
                              </m:r>
                            </m:sub>
                          </m:sSub>
                        </m:e>
                      </m:mr>
                      <m:mr>
                        <m:e>
                          <m:r>
                            <w:rPr>
                              <w:rFonts w:ascii="Cambria Math" w:eastAsia="Times New Roman" w:hAnsi="Cambria Math" w:cs="Times New Roman"/>
                              <w:sz w:val="28"/>
                              <w:szCs w:val="28"/>
                              <w:lang w:val="en-US"/>
                            </w:rPr>
                            <m:t>1</m:t>
                          </m:r>
                        </m:e>
                        <m:e>
                          <m:r>
                            <w:rPr>
                              <w:rFonts w:ascii="Cambria Math" w:eastAsia="Times New Roman" w:hAnsi="Cambria Math" w:cs="Times New Roman"/>
                              <w:sz w:val="28"/>
                              <w:szCs w:val="28"/>
                              <w:lang w:val="en-US"/>
                            </w:rPr>
                            <m:t>1</m:t>
                          </m:r>
                        </m:e>
                        <m:e>
                          <m:r>
                            <w:rPr>
                              <w:rFonts w:ascii="Cambria Math" w:eastAsia="Times New Roman" w:hAnsi="Cambria Math" w:cs="Times New Roman"/>
                              <w:sz w:val="28"/>
                              <w:szCs w:val="28"/>
                              <w:lang w:val="en-US"/>
                            </w:rPr>
                            <m:t>1</m:t>
                          </m:r>
                        </m:e>
                      </m:mr>
                    </m:m>
                  </m:e>
                </m:d>
                <m:r>
                  <w:rPr>
                    <w:rFonts w:ascii="Cambria Math" w:eastAsia="Times New Roman" w:hAnsi="Cambria Math" w:cs="Times New Roman"/>
                    <w:sz w:val="28"/>
                    <w:szCs w:val="28"/>
                    <w:lang w:val="en-US"/>
                  </w:rPr>
                  <m:t>∙</m:t>
                </m:r>
                <m:d>
                  <m:dPr>
                    <m:begChr m:val="["/>
                    <m:endChr m:val="]"/>
                    <m:ctrlPr>
                      <w:rPr>
                        <w:rFonts w:ascii="Cambria Math" w:eastAsia="Times New Roman" w:hAnsi="Cambria Math" w:cs="Times New Roman"/>
                        <w:i/>
                        <w:sz w:val="28"/>
                        <w:szCs w:val="28"/>
                        <w:lang w:val="en-US"/>
                      </w:rPr>
                    </m:ctrlPr>
                  </m:dPr>
                  <m:e>
                    <m:m>
                      <m:mPr>
                        <m:mcs>
                          <m:mc>
                            <m:mcPr>
                              <m:count m:val="1"/>
                              <m:mcJc m:val="center"/>
                            </m:mcPr>
                          </m:mc>
                        </m:mcs>
                        <m:ctrlPr>
                          <w:rPr>
                            <w:rFonts w:ascii="Cambria Math" w:eastAsia="Times New Roman" w:hAnsi="Cambria Math" w:cs="Times New Roman"/>
                            <w:i/>
                            <w:sz w:val="28"/>
                            <w:szCs w:val="28"/>
                            <w:lang w:val="en-US"/>
                          </w:rPr>
                        </m:ctrlPr>
                      </m:mPr>
                      <m:mr>
                        <m:e>
                          <m:r>
                            <w:rPr>
                              <w:rFonts w:ascii="Cambria Math" w:eastAsia="Times New Roman" w:hAnsi="Cambria Math" w:cs="Times New Roman"/>
                              <w:sz w:val="28"/>
                              <w:szCs w:val="28"/>
                              <w:lang w:val="en-US"/>
                            </w:rPr>
                            <m:t>λ</m:t>
                          </m:r>
                        </m:e>
                      </m:mr>
                      <m:mr>
                        <m:e>
                          <m:r>
                            <w:rPr>
                              <w:rFonts w:ascii="Cambria Math" w:eastAsia="Times New Roman" w:hAnsi="Cambria Math" w:cs="Times New Roman"/>
                              <w:sz w:val="28"/>
                              <w:szCs w:val="28"/>
                              <w:lang w:val="en-US"/>
                            </w:rPr>
                            <m:t>μ</m:t>
                          </m:r>
                        </m:e>
                      </m:mr>
                      <m:mr>
                        <m:e>
                          <m:r>
                            <w:rPr>
                              <w:rFonts w:ascii="Cambria Math" w:eastAsia="Times New Roman" w:hAnsi="Cambria Math" w:cs="Times New Roman"/>
                              <w:sz w:val="28"/>
                              <w:szCs w:val="28"/>
                              <w:lang w:val="en-US"/>
                            </w:rPr>
                            <m:t>τ</m:t>
                          </m:r>
                        </m:e>
                      </m:mr>
                    </m:m>
                  </m:e>
                </m:d>
                <m:r>
                  <w:rPr>
                    <w:rFonts w:ascii="Cambria Math" w:eastAsia="Times New Roman" w:hAnsi="Cambria Math" w:cs="Times New Roman"/>
                    <w:sz w:val="28"/>
                    <w:szCs w:val="28"/>
                    <w:lang w:val="en-US"/>
                  </w:rPr>
                  <m:t>=</m:t>
                </m:r>
                <m:d>
                  <m:dPr>
                    <m:begChr m:val="["/>
                    <m:endChr m:val="]"/>
                    <m:ctrlPr>
                      <w:rPr>
                        <w:rFonts w:ascii="Cambria Math" w:eastAsia="Times New Roman" w:hAnsi="Cambria Math" w:cs="Times New Roman"/>
                        <w:i/>
                        <w:sz w:val="28"/>
                        <w:szCs w:val="28"/>
                        <w:lang w:val="en-US"/>
                      </w:rPr>
                    </m:ctrlPr>
                  </m:dPr>
                  <m:e>
                    <m:m>
                      <m:mPr>
                        <m:mcs>
                          <m:mc>
                            <m:mcPr>
                              <m:count m:val="1"/>
                              <m:mcJc m:val="center"/>
                            </m:mcPr>
                          </m:mc>
                        </m:mcs>
                        <m:ctrlPr>
                          <w:rPr>
                            <w:rFonts w:ascii="Cambria Math" w:eastAsia="Times New Roman" w:hAnsi="Cambria Math" w:cs="Times New Roman"/>
                            <w:i/>
                            <w:sz w:val="28"/>
                            <w:szCs w:val="28"/>
                            <w:lang w:val="en-US"/>
                          </w:rPr>
                        </m:ctrlPr>
                      </m:mP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4</m:t>
                              </m:r>
                            </m:sub>
                          </m:sSub>
                        </m:e>
                      </m:m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y</m:t>
                              </m:r>
                            </m:e>
                            <m:sub>
                              <m:r>
                                <w:rPr>
                                  <w:rFonts w:ascii="Cambria Math" w:eastAsia="Times New Roman" w:hAnsi="Cambria Math" w:cs="Times New Roman"/>
                                  <w:sz w:val="28"/>
                                  <w:szCs w:val="28"/>
                                  <w:lang w:val="en-US"/>
                                </w:rPr>
                                <m:t>4</m:t>
                              </m:r>
                            </m:sub>
                          </m:sSub>
                        </m:e>
                      </m:mr>
                      <m:mr>
                        <m:e>
                          <m:r>
                            <w:rPr>
                              <w:rFonts w:ascii="Cambria Math" w:eastAsia="Times New Roman" w:hAnsi="Cambria Math" w:cs="Times New Roman"/>
                              <w:sz w:val="28"/>
                              <w:szCs w:val="28"/>
                              <w:lang w:val="en-US"/>
                            </w:rPr>
                            <m:t>1</m:t>
                          </m:r>
                        </m:e>
                      </m:mr>
                    </m:m>
                  </m:e>
                </m:d>
                <m:r>
                  <w:rPr>
                    <w:rFonts w:ascii="Cambria Math" w:eastAsia="Times New Roman" w:hAnsi="Cambria Math" w:cs="Times New Roman"/>
                    <w:sz w:val="28"/>
                    <w:szCs w:val="28"/>
                    <w:lang w:val="en-US"/>
                  </w:rPr>
                  <m:t>.</m:t>
                </m:r>
              </m:oMath>
            </m:oMathPara>
          </w:p>
        </w:tc>
        <w:tc>
          <w:tcPr>
            <w:tcW w:w="705" w:type="dxa"/>
            <w:vAlign w:val="center"/>
          </w:tcPr>
          <w:p w14:paraId="3B17FF3E" w14:textId="77777777" w:rsidR="000C7983" w:rsidRPr="00FE0D49" w:rsidRDefault="000C7983"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en-US"/>
              </w:rPr>
              <w:t>.</w:t>
            </w:r>
            <w:r w:rsidR="00B747B1">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en-US"/>
              </w:rPr>
              <w:t>)</w:t>
            </w:r>
          </w:p>
        </w:tc>
      </w:tr>
    </w:tbl>
    <w:p w14:paraId="696F28F4" w14:textId="6BB3BE1C"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Решим систему </w:t>
      </w:r>
      <w:r w:rsidR="00772DC5">
        <w:rPr>
          <w:rFonts w:ascii="Times New Roman" w:eastAsia="Times New Roman" w:hAnsi="Times New Roman" w:cs="Times New Roman"/>
          <w:sz w:val="28"/>
          <w:szCs w:val="28"/>
          <w:lang w:val="ru-RU"/>
        </w:rPr>
        <w:t xml:space="preserve">от </w:t>
      </w:r>
      <m:oMath>
        <m:r>
          <w:rPr>
            <w:rFonts w:ascii="Cambria Math" w:eastAsia="Times New Roman" w:hAnsi="Cambria Math" w:cs="Times New Roman"/>
            <w:sz w:val="28"/>
            <w:szCs w:val="28"/>
            <w:lang w:val="en-US"/>
          </w:rPr>
          <m:t>λ</m:t>
        </m:r>
        <m:r>
          <w:rPr>
            <w:rFonts w:ascii="Cambria Math" w:eastAsia="Times New Roman" w:hAnsi="Cambria Math" w:cs="Times New Roman"/>
            <w:sz w:val="28"/>
            <w:szCs w:val="28"/>
            <w:lang w:val="ru-RU"/>
          </w:rPr>
          <m:t xml:space="preserve">, </m:t>
        </m:r>
        <m:r>
          <w:rPr>
            <w:rFonts w:ascii="Cambria Math" w:eastAsia="Times New Roman" w:hAnsi="Cambria Math" w:cs="Times New Roman"/>
            <w:sz w:val="28"/>
            <w:szCs w:val="28"/>
            <w:lang w:val="en-US"/>
          </w:rPr>
          <m:t>μ</m:t>
        </m:r>
        <m:r>
          <w:rPr>
            <w:rFonts w:ascii="Cambria Math" w:eastAsia="Times New Roman" w:hAnsi="Cambria Math" w:cs="Times New Roman"/>
            <w:sz w:val="28"/>
            <w:szCs w:val="28"/>
            <w:lang w:val="ru-RU"/>
          </w:rPr>
          <m:t xml:space="preserve">, </m:t>
        </m:r>
        <m:r>
          <w:rPr>
            <w:rFonts w:ascii="Cambria Math" w:eastAsia="Times New Roman" w:hAnsi="Cambria Math" w:cs="Times New Roman"/>
            <w:sz w:val="28"/>
            <w:szCs w:val="28"/>
            <w:lang w:val="en-US"/>
          </w:rPr>
          <m:t>τ</m:t>
        </m:r>
      </m:oMath>
      <w:r w:rsidR="00772DC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запишем матрицу преобразования, которая будет переводить </w:t>
      </w:r>
      <m:oMath>
        <m:r>
          <w:rPr>
            <w:rFonts w:ascii="Cambria Math" w:eastAsia="Times New Roman" w:hAnsi="Cambria Math" w:cs="Times New Roman"/>
            <w:sz w:val="28"/>
            <w:szCs w:val="28"/>
          </w:rPr>
          <m:t>(1,0,0)</m:t>
        </m:r>
      </m:oMath>
      <w:r>
        <w:rPr>
          <w:rFonts w:ascii="Times New Roman" w:eastAsia="Times New Roman" w:hAnsi="Times New Roman" w:cs="Times New Roman"/>
          <w:sz w:val="28"/>
          <w:szCs w:val="28"/>
        </w:rPr>
        <w:t xml:space="preserve"> в кратное </w:t>
      </w:r>
      <m:oMath>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,1)</m:t>
        </m:r>
      </m:oMath>
      <w:r w:rsidR="00AE0BE2" w:rsidRPr="00AE0BE2">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rPr>
          <m:t>(0,1,0)</m:t>
        </m:r>
      </m:oMath>
      <w:r w:rsidR="00D74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кратное </w:t>
      </w:r>
      <m:oMath>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,1)</m:t>
        </m:r>
      </m:oMath>
      <w:r>
        <w:rPr>
          <w:rFonts w:ascii="Times New Roman" w:eastAsia="Times New Roman" w:hAnsi="Times New Roman" w:cs="Times New Roman"/>
          <w:sz w:val="28"/>
          <w:szCs w:val="28"/>
        </w:rPr>
        <w:t xml:space="preserve">, </w:t>
      </w:r>
      <m:oMath>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0,0,1</m:t>
            </m:r>
          </m:e>
        </m:d>
      </m:oMath>
      <w:r w:rsidR="00AE0BE2" w:rsidRPr="00AE0BE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в </w:t>
      </w:r>
      <m:oMath>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,1)</m:t>
        </m:r>
      </m:oMath>
      <w:r w:rsidR="00AE0BE2" w:rsidRPr="00AE0BE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и </w:t>
      </w:r>
      <m:oMath>
        <m:r>
          <w:rPr>
            <w:rFonts w:ascii="Cambria Math" w:eastAsia="Times New Roman" w:hAnsi="Cambria Math" w:cs="Times New Roman"/>
            <w:sz w:val="28"/>
            <w:szCs w:val="28"/>
          </w:rPr>
          <m:t>(1,1,1)</m:t>
        </m:r>
      </m:oMath>
      <w:r w:rsidR="00AE0BE2" w:rsidRPr="00AE0BE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в </w:t>
      </w:r>
      <m:oMath>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4</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4</m:t>
            </m:r>
          </m:sub>
        </m:sSub>
        <m:r>
          <w:rPr>
            <w:rFonts w:ascii="Cambria Math" w:eastAsia="Times New Roman" w:hAnsi="Cambria Math" w:cs="Times New Roman"/>
            <w:sz w:val="28"/>
            <w:szCs w:val="28"/>
          </w:rPr>
          <m:t>,1)</m:t>
        </m:r>
      </m:oMath>
      <w:r w:rsidR="00AE0B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(3.3)</w:t>
      </w:r>
      <w:r w:rsidR="00DC39FB" w:rsidRPr="00DC39FB">
        <w:rPr>
          <w:rFonts w:ascii="Times New Roman" w:eastAsia="Times New Roman" w:hAnsi="Times New Roman" w:cs="Times New Roman"/>
          <w:sz w:val="28"/>
          <w:szCs w:val="28"/>
          <w:lang w:val="ru-RU"/>
        </w:rPr>
        <w:t xml:space="preserve"> [37]</w:t>
      </w:r>
      <w:r>
        <w:rPr>
          <w:rFonts w:ascii="Times New Roman" w:eastAsia="Times New Roman" w:hAnsi="Times New Roman" w:cs="Times New Roman"/>
          <w:sz w:val="28"/>
          <w:szCs w:val="28"/>
        </w:rPr>
        <w:t>:</w:t>
      </w:r>
    </w:p>
    <w:p w14:paraId="688302BD"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142B9B" w14:paraId="193D0C01" w14:textId="77777777" w:rsidTr="00B96481">
        <w:tc>
          <w:tcPr>
            <w:tcW w:w="8926" w:type="dxa"/>
          </w:tcPr>
          <w:p w14:paraId="050CEE4C" w14:textId="50177BC9" w:rsidR="00142B9B" w:rsidRPr="00996F20" w:rsidRDefault="00142B9B"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lang w:val="en-US"/>
                  </w:rPr>
                  <m:t>A=</m:t>
                </m:r>
                <m:d>
                  <m:dPr>
                    <m:begChr m:val="["/>
                    <m:endChr m:val="]"/>
                    <m:ctrlPr>
                      <w:rPr>
                        <w:rFonts w:ascii="Cambria Math" w:eastAsia="Times New Roman" w:hAnsi="Cambria Math" w:cs="Times New Roman"/>
                        <w:i/>
                        <w:sz w:val="28"/>
                        <w:szCs w:val="28"/>
                        <w:lang w:val="en-US"/>
                      </w:rPr>
                    </m:ctrlPr>
                  </m:dPr>
                  <m:e>
                    <m:m>
                      <m:mPr>
                        <m:mcs>
                          <m:mc>
                            <m:mcPr>
                              <m:count m:val="3"/>
                              <m:mcJc m:val="center"/>
                            </m:mcPr>
                          </m:mc>
                        </m:mcs>
                        <m:ctrlPr>
                          <w:rPr>
                            <w:rFonts w:ascii="Cambria Math" w:eastAsia="Times New Roman" w:hAnsi="Cambria Math" w:cs="Times New Roman"/>
                            <w:i/>
                            <w:sz w:val="28"/>
                            <w:szCs w:val="28"/>
                            <w:lang w:val="en-US"/>
                          </w:rPr>
                        </m:ctrlPr>
                      </m:mP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λx</m:t>
                              </m:r>
                            </m:e>
                            <m:sub>
                              <m:r>
                                <w:rPr>
                                  <w:rFonts w:ascii="Cambria Math" w:eastAsia="Times New Roman" w:hAnsi="Cambria Math" w:cs="Times New Roman"/>
                                  <w:sz w:val="28"/>
                                  <w:szCs w:val="28"/>
                                  <w:lang w:val="en-US"/>
                                </w:rPr>
                                <m:t>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μx</m:t>
                              </m:r>
                            </m:e>
                            <m:sub>
                              <m:r>
                                <w:rPr>
                                  <w:rFonts w:ascii="Cambria Math" w:eastAsia="Times New Roman" w:hAnsi="Cambria Math" w:cs="Times New Roman"/>
                                  <w:sz w:val="28"/>
                                  <w:szCs w:val="28"/>
                                  <w:lang w:val="en-US"/>
                                </w:rPr>
                                <m:t>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τx</m:t>
                              </m:r>
                            </m:e>
                            <m:sub>
                              <m:r>
                                <w:rPr>
                                  <w:rFonts w:ascii="Cambria Math" w:eastAsia="Times New Roman" w:hAnsi="Cambria Math" w:cs="Times New Roman"/>
                                  <w:sz w:val="28"/>
                                  <w:szCs w:val="28"/>
                                  <w:lang w:val="en-US"/>
                                </w:rPr>
                                <m:t>3</m:t>
                              </m:r>
                            </m:sub>
                          </m:sSub>
                        </m:e>
                      </m:m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λy</m:t>
                              </m:r>
                            </m:e>
                            <m:sub>
                              <m:r>
                                <w:rPr>
                                  <w:rFonts w:ascii="Cambria Math" w:eastAsia="Times New Roman" w:hAnsi="Cambria Math" w:cs="Times New Roman"/>
                                  <w:sz w:val="28"/>
                                  <w:szCs w:val="28"/>
                                  <w:lang w:val="en-US"/>
                                </w:rPr>
                                <m:t>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μy</m:t>
                              </m:r>
                            </m:e>
                            <m:sub>
                              <m:r>
                                <w:rPr>
                                  <w:rFonts w:ascii="Cambria Math" w:eastAsia="Times New Roman" w:hAnsi="Cambria Math" w:cs="Times New Roman"/>
                                  <w:sz w:val="28"/>
                                  <w:szCs w:val="28"/>
                                  <w:lang w:val="en-US"/>
                                </w:rPr>
                                <m:t>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τy</m:t>
                              </m:r>
                            </m:e>
                            <m:sub>
                              <m:r>
                                <w:rPr>
                                  <w:rFonts w:ascii="Cambria Math" w:eastAsia="Times New Roman" w:hAnsi="Cambria Math" w:cs="Times New Roman"/>
                                  <w:sz w:val="28"/>
                                  <w:szCs w:val="28"/>
                                  <w:lang w:val="en-US"/>
                                </w:rPr>
                                <m:t>3</m:t>
                              </m:r>
                            </m:sub>
                          </m:sSub>
                        </m:e>
                      </m:mr>
                      <m:mr>
                        <m:e>
                          <m:r>
                            <w:rPr>
                              <w:rFonts w:ascii="Cambria Math" w:eastAsia="Times New Roman" w:hAnsi="Cambria Math" w:cs="Times New Roman"/>
                              <w:sz w:val="28"/>
                              <w:szCs w:val="28"/>
                              <w:lang w:val="en-US"/>
                            </w:rPr>
                            <m:t>λ</m:t>
                          </m:r>
                        </m:e>
                        <m:e>
                          <m:r>
                            <w:rPr>
                              <w:rFonts w:ascii="Cambria Math" w:eastAsia="Times New Roman" w:hAnsi="Cambria Math" w:cs="Times New Roman"/>
                              <w:sz w:val="28"/>
                              <w:szCs w:val="28"/>
                              <w:lang w:val="en-US"/>
                            </w:rPr>
                            <m:t>μ</m:t>
                          </m:r>
                        </m:e>
                        <m:e>
                          <m:r>
                            <w:rPr>
                              <w:rFonts w:ascii="Cambria Math" w:eastAsia="Times New Roman" w:hAnsi="Cambria Math" w:cs="Times New Roman"/>
                              <w:sz w:val="28"/>
                              <w:szCs w:val="28"/>
                              <w:lang w:val="en-US"/>
                            </w:rPr>
                            <m:t>τ</m:t>
                          </m:r>
                        </m:e>
                      </m:mr>
                    </m:m>
                  </m:e>
                </m:d>
                <m:r>
                  <w:rPr>
                    <w:rFonts w:ascii="Cambria Math" w:eastAsia="Times New Roman" w:hAnsi="Cambria Math" w:cs="Times New Roman"/>
                    <w:sz w:val="28"/>
                    <w:szCs w:val="28"/>
                    <w:lang w:val="en-US"/>
                  </w:rPr>
                  <m:t>.</m:t>
                </m:r>
              </m:oMath>
            </m:oMathPara>
          </w:p>
        </w:tc>
        <w:tc>
          <w:tcPr>
            <w:tcW w:w="705" w:type="dxa"/>
            <w:vAlign w:val="center"/>
          </w:tcPr>
          <w:p w14:paraId="5C1E80B8" w14:textId="77777777" w:rsidR="00142B9B" w:rsidRPr="00FE0D49" w:rsidRDefault="00142B9B"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en-US"/>
              </w:rPr>
              <w:t>.</w:t>
            </w:r>
            <w:r w:rsidR="00AE0BE2">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lang w:val="en-US"/>
              </w:rPr>
              <w:t>)</w:t>
            </w:r>
          </w:p>
        </w:tc>
      </w:tr>
    </w:tbl>
    <w:p w14:paraId="56025130" w14:textId="77777777" w:rsidR="0092573A" w:rsidRDefault="0092573A" w:rsidP="00595665">
      <w:pPr>
        <w:rPr>
          <w:rFonts w:ascii="Times New Roman" w:eastAsia="Times New Roman" w:hAnsi="Times New Roman" w:cs="Times New Roman"/>
          <w:sz w:val="28"/>
          <w:szCs w:val="28"/>
        </w:rPr>
      </w:pPr>
    </w:p>
    <w:p w14:paraId="31F17B93" w14:textId="412CECA5" w:rsidR="0092573A" w:rsidRPr="00DC39FB" w:rsidRDefault="0092573A" w:rsidP="00595665">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Теперь повторим эти шаги для координат точек в конечном пространстве и получим матрицу </w:t>
      </w:r>
      <w:r w:rsidRPr="00772DC5">
        <w:rPr>
          <w:rFonts w:ascii="Times New Roman" w:eastAsia="Times New Roman" w:hAnsi="Times New Roman" w:cs="Times New Roman"/>
          <w:i/>
          <w:sz w:val="28"/>
          <w:szCs w:val="28"/>
        </w:rPr>
        <w:t>B</w:t>
      </w:r>
      <w:r>
        <w:rPr>
          <w:rFonts w:ascii="Times New Roman" w:eastAsia="Times New Roman" w:hAnsi="Times New Roman" w:cs="Times New Roman"/>
          <w:sz w:val="28"/>
          <w:szCs w:val="28"/>
        </w:rPr>
        <w:t xml:space="preserve"> в штрихованных координатах (3.4)</w:t>
      </w:r>
      <w:r w:rsidR="00DC39FB" w:rsidRPr="00DC39FB">
        <w:rPr>
          <w:rFonts w:ascii="Times New Roman" w:eastAsia="Times New Roman" w:hAnsi="Times New Roman" w:cs="Times New Roman"/>
          <w:sz w:val="28"/>
          <w:szCs w:val="28"/>
          <w:lang w:val="ru-RU"/>
        </w:rPr>
        <w:t xml:space="preserve"> [37]:</w:t>
      </w:r>
    </w:p>
    <w:p w14:paraId="181E87C7" w14:textId="77777777" w:rsidR="0092573A" w:rsidRDefault="0092573A"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AE0BE2" w14:paraId="05E115E7" w14:textId="77777777" w:rsidTr="00B96481">
        <w:tc>
          <w:tcPr>
            <w:tcW w:w="8926" w:type="dxa"/>
          </w:tcPr>
          <w:p w14:paraId="664B9ACF" w14:textId="77777777" w:rsidR="00AE0BE2" w:rsidRPr="00996F20" w:rsidRDefault="00AE0BE2"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lang w:val="en-US"/>
                  </w:rPr>
                  <m:t>B=</m:t>
                </m:r>
                <m:d>
                  <m:dPr>
                    <m:begChr m:val="["/>
                    <m:endChr m:val="]"/>
                    <m:ctrlPr>
                      <w:rPr>
                        <w:rFonts w:ascii="Cambria Math" w:eastAsia="Times New Roman" w:hAnsi="Cambria Math" w:cs="Times New Roman"/>
                        <w:i/>
                        <w:sz w:val="28"/>
                        <w:szCs w:val="28"/>
                        <w:lang w:val="en-US"/>
                      </w:rPr>
                    </m:ctrlPr>
                  </m:dPr>
                  <m:e>
                    <m:m>
                      <m:mPr>
                        <m:mcs>
                          <m:mc>
                            <m:mcPr>
                              <m:count m:val="3"/>
                              <m:mcJc m:val="center"/>
                            </m:mcPr>
                          </m:mc>
                        </m:mcs>
                        <m:ctrlPr>
                          <w:rPr>
                            <w:rFonts w:ascii="Cambria Math" w:eastAsia="Times New Roman" w:hAnsi="Cambria Math" w:cs="Times New Roman"/>
                            <w:i/>
                            <w:sz w:val="28"/>
                            <w:szCs w:val="28"/>
                            <w:lang w:val="en-US"/>
                          </w:rPr>
                        </m:ctrlPr>
                      </m:mP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λ'x'</m:t>
                              </m:r>
                            </m:e>
                            <m:sub>
                              <m:r>
                                <w:rPr>
                                  <w:rFonts w:ascii="Cambria Math" w:eastAsia="Times New Roman" w:hAnsi="Cambria Math" w:cs="Times New Roman"/>
                                  <w:sz w:val="28"/>
                                  <w:szCs w:val="28"/>
                                  <w:lang w:val="en-US"/>
                                </w:rPr>
                                <m:t>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μ'x'</m:t>
                              </m:r>
                            </m:e>
                            <m:sub>
                              <m:r>
                                <w:rPr>
                                  <w:rFonts w:ascii="Cambria Math" w:eastAsia="Times New Roman" w:hAnsi="Cambria Math" w:cs="Times New Roman"/>
                                  <w:sz w:val="28"/>
                                  <w:szCs w:val="28"/>
                                  <w:lang w:val="en-US"/>
                                </w:rPr>
                                <m:t>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τ'x'</m:t>
                              </m:r>
                            </m:e>
                            <m:sub>
                              <m:r>
                                <w:rPr>
                                  <w:rFonts w:ascii="Cambria Math" w:eastAsia="Times New Roman" w:hAnsi="Cambria Math" w:cs="Times New Roman"/>
                                  <w:sz w:val="28"/>
                                  <w:szCs w:val="28"/>
                                  <w:lang w:val="en-US"/>
                                </w:rPr>
                                <m:t>3</m:t>
                              </m:r>
                            </m:sub>
                          </m:sSub>
                        </m:e>
                      </m:mr>
                      <m:m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λ'y'</m:t>
                              </m:r>
                            </m:e>
                            <m:sub>
                              <m:r>
                                <w:rPr>
                                  <w:rFonts w:ascii="Cambria Math" w:eastAsia="Times New Roman" w:hAnsi="Cambria Math" w:cs="Times New Roman"/>
                                  <w:sz w:val="28"/>
                                  <w:szCs w:val="28"/>
                                  <w:lang w:val="en-US"/>
                                </w:rPr>
                                <m:t>1</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μ'y'</m:t>
                              </m:r>
                            </m:e>
                            <m:sub>
                              <m:r>
                                <w:rPr>
                                  <w:rFonts w:ascii="Cambria Math" w:eastAsia="Times New Roman" w:hAnsi="Cambria Math" w:cs="Times New Roman"/>
                                  <w:sz w:val="28"/>
                                  <w:szCs w:val="28"/>
                                  <w:lang w:val="en-US"/>
                                </w:rPr>
                                <m:t>2</m:t>
                              </m:r>
                            </m:sub>
                          </m:sSub>
                        </m:e>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τ'y'</m:t>
                              </m:r>
                            </m:e>
                            <m:sub>
                              <m:r>
                                <w:rPr>
                                  <w:rFonts w:ascii="Cambria Math" w:eastAsia="Times New Roman" w:hAnsi="Cambria Math" w:cs="Times New Roman"/>
                                  <w:sz w:val="28"/>
                                  <w:szCs w:val="28"/>
                                  <w:lang w:val="en-US"/>
                                </w:rPr>
                                <m:t>3</m:t>
                              </m:r>
                            </m:sub>
                          </m:sSub>
                        </m:e>
                      </m:mr>
                      <m:mr>
                        <m:e>
                          <m:r>
                            <w:rPr>
                              <w:rFonts w:ascii="Cambria Math" w:eastAsia="Times New Roman" w:hAnsi="Cambria Math" w:cs="Times New Roman"/>
                              <w:sz w:val="28"/>
                              <w:szCs w:val="28"/>
                              <w:lang w:val="en-US"/>
                            </w:rPr>
                            <m:t>λ'</m:t>
                          </m:r>
                        </m:e>
                        <m:e>
                          <m:r>
                            <w:rPr>
                              <w:rFonts w:ascii="Cambria Math" w:eastAsia="Times New Roman" w:hAnsi="Cambria Math" w:cs="Times New Roman"/>
                              <w:sz w:val="28"/>
                              <w:szCs w:val="28"/>
                              <w:lang w:val="en-US"/>
                            </w:rPr>
                            <m:t>μ'</m:t>
                          </m:r>
                        </m:e>
                        <m:e>
                          <m:r>
                            <w:rPr>
                              <w:rFonts w:ascii="Cambria Math" w:eastAsia="Times New Roman" w:hAnsi="Cambria Math" w:cs="Times New Roman"/>
                              <w:sz w:val="28"/>
                              <w:szCs w:val="28"/>
                              <w:lang w:val="en-US"/>
                            </w:rPr>
                            <m:t>τ'</m:t>
                          </m:r>
                        </m:e>
                      </m:mr>
                    </m:m>
                  </m:e>
                </m:d>
              </m:oMath>
            </m:oMathPara>
          </w:p>
        </w:tc>
        <w:tc>
          <w:tcPr>
            <w:tcW w:w="705" w:type="dxa"/>
            <w:vAlign w:val="center"/>
          </w:tcPr>
          <w:p w14:paraId="7D7ED5E8" w14:textId="77777777" w:rsidR="00AE0BE2" w:rsidRPr="00FE0D49" w:rsidRDefault="00AE0BE2"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en-US"/>
              </w:rPr>
              <w:t>.4)</w:t>
            </w:r>
          </w:p>
        </w:tc>
      </w:tr>
    </w:tbl>
    <w:p w14:paraId="2711F2B2" w14:textId="77777777" w:rsidR="0092573A" w:rsidRDefault="0092573A" w:rsidP="00595665">
      <w:pPr>
        <w:rPr>
          <w:rFonts w:ascii="Times New Roman" w:eastAsia="Times New Roman" w:hAnsi="Times New Roman" w:cs="Times New Roman"/>
          <w:sz w:val="28"/>
          <w:szCs w:val="28"/>
        </w:rPr>
      </w:pPr>
    </w:p>
    <w:p w14:paraId="76985DD8" w14:textId="76219D74"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Тогда искомая матрица преобразования будет иметь вид (3.5)</w:t>
      </w:r>
      <w:r w:rsidR="00DC39FB" w:rsidRPr="00DC39FB">
        <w:rPr>
          <w:rFonts w:ascii="Times New Roman" w:eastAsia="Times New Roman" w:hAnsi="Times New Roman" w:cs="Times New Roman"/>
          <w:sz w:val="28"/>
          <w:szCs w:val="28"/>
          <w:lang w:val="ru-RU"/>
        </w:rPr>
        <w:t xml:space="preserve"> [37]</w:t>
      </w:r>
      <w:r>
        <w:rPr>
          <w:rFonts w:ascii="Times New Roman" w:eastAsia="Times New Roman" w:hAnsi="Times New Roman" w:cs="Times New Roman"/>
          <w:sz w:val="28"/>
          <w:szCs w:val="28"/>
        </w:rPr>
        <w:t>:</w:t>
      </w:r>
    </w:p>
    <w:p w14:paraId="4E5516BD" w14:textId="77777777" w:rsidR="00AE0BE2" w:rsidRDefault="00AE0BE2" w:rsidP="00595665">
      <w:pPr>
        <w:ind w:firstLine="720"/>
        <w:jc w:val="both"/>
        <w:rPr>
          <w:rFonts w:ascii="Times New Roman" w:eastAsia="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AE0BE2" w14:paraId="2C80FE07" w14:textId="77777777" w:rsidTr="00B96481">
        <w:tc>
          <w:tcPr>
            <w:tcW w:w="8926" w:type="dxa"/>
          </w:tcPr>
          <w:p w14:paraId="31562076" w14:textId="77777777" w:rsidR="00AE0BE2" w:rsidRPr="00996F20" w:rsidRDefault="00AE0BE2"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lang w:val="en-US"/>
                  </w:rPr>
                  <m:t>C=B∙</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A</m:t>
                    </m:r>
                  </m:e>
                  <m:sup>
                    <m:r>
                      <w:rPr>
                        <w:rFonts w:ascii="Cambria Math" w:eastAsia="Times New Roman" w:hAnsi="Cambria Math" w:cs="Times New Roman"/>
                        <w:sz w:val="28"/>
                        <w:szCs w:val="28"/>
                        <w:lang w:val="en-US"/>
                      </w:rPr>
                      <m:t>-1</m:t>
                    </m:r>
                  </m:sup>
                </m:sSup>
              </m:oMath>
            </m:oMathPara>
          </w:p>
        </w:tc>
        <w:tc>
          <w:tcPr>
            <w:tcW w:w="705" w:type="dxa"/>
            <w:vAlign w:val="center"/>
          </w:tcPr>
          <w:p w14:paraId="50281380" w14:textId="77777777" w:rsidR="00AE0BE2" w:rsidRPr="00FE0D49" w:rsidRDefault="00AE0BE2"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en-US"/>
              </w:rPr>
              <w:t>.5)</w:t>
            </w:r>
          </w:p>
        </w:tc>
      </w:tr>
    </w:tbl>
    <w:p w14:paraId="6B9E14ED" w14:textId="77777777" w:rsidR="0092573A" w:rsidRDefault="0092573A" w:rsidP="00595665">
      <w:pPr>
        <w:rPr>
          <w:rFonts w:ascii="Times New Roman" w:eastAsia="Times New Roman" w:hAnsi="Times New Roman" w:cs="Times New Roman"/>
          <w:sz w:val="28"/>
          <w:szCs w:val="28"/>
        </w:rPr>
      </w:pPr>
    </w:p>
    <w:p w14:paraId="2A95C5C1"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Матрица </w:t>
      </w:r>
      <m:oMath>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A</m:t>
            </m:r>
          </m:e>
          <m:sup>
            <m:r>
              <w:rPr>
                <w:rFonts w:ascii="Cambria Math" w:eastAsia="Times New Roman" w:hAnsi="Cambria Math" w:cs="Times New Roman"/>
                <w:sz w:val="28"/>
                <w:szCs w:val="28"/>
                <w:lang w:val="ru-RU"/>
              </w:rPr>
              <m:t>-1</m:t>
            </m:r>
          </m:sup>
        </m:sSup>
      </m:oMath>
      <w:r>
        <w:rPr>
          <w:rFonts w:ascii="Times New Roman" w:eastAsia="Times New Roman" w:hAnsi="Times New Roman" w:cs="Times New Roman"/>
          <w:sz w:val="28"/>
          <w:szCs w:val="28"/>
        </w:rPr>
        <w:t xml:space="preserve"> будет преобразовывать исходные координаты точек в промежуточные фиктивные точки (1,0,0), (0,1,0), (0,0,1) и (1,1,1), а матрица </w:t>
      </w:r>
      <m:oMath>
        <m:r>
          <w:rPr>
            <w:rFonts w:ascii="Cambria Math" w:eastAsia="Times New Roman" w:hAnsi="Cambria Math" w:cs="Times New Roman"/>
            <w:sz w:val="28"/>
            <w:szCs w:val="28"/>
            <w:lang w:val="en-US"/>
          </w:rPr>
          <m:t>B</m:t>
        </m:r>
      </m:oMath>
      <w:r>
        <w:rPr>
          <w:rFonts w:ascii="Times New Roman" w:eastAsia="Times New Roman" w:hAnsi="Times New Roman" w:cs="Times New Roman"/>
          <w:sz w:val="28"/>
          <w:szCs w:val="28"/>
        </w:rPr>
        <w:t>, в свою очередь, преобразует их к желаемым значениям.</w:t>
      </w:r>
    </w:p>
    <w:p w14:paraId="4ED0481E" w14:textId="77777777" w:rsidR="0092573A" w:rsidRDefault="008231A7" w:rsidP="00595665">
      <w:pPr>
        <w:ind w:firstLine="720"/>
        <w:jc w:val="both"/>
        <w:rPr>
          <w:rFonts w:ascii="Times New Roman" w:eastAsia="Times New Roman" w:hAnsi="Times New Roman" w:cs="Times New Roman"/>
          <w:sz w:val="28"/>
          <w:szCs w:val="28"/>
        </w:rPr>
      </w:pPr>
      <w:r w:rsidRPr="008231A7">
        <w:rPr>
          <w:rFonts w:ascii="Times New Roman" w:hAnsi="Times New Roman" w:cs="Times New Roman"/>
          <w:color w:val="000000"/>
          <w:sz w:val="28"/>
          <w:szCs w:val="28"/>
        </w:rPr>
        <w:t>Пример работы четырехточечного преобразования перспективы показано на рисунке 3.11.</w:t>
      </w:r>
      <w:r w:rsidR="006E6D25">
        <w:rPr>
          <w:rFonts w:ascii="Times New Roman" w:eastAsia="Times New Roman" w:hAnsi="Times New Roman" w:cs="Times New Roman"/>
          <w:sz w:val="28"/>
          <w:szCs w:val="28"/>
          <w:lang w:val="ru-RU"/>
        </w:rPr>
        <w:t xml:space="preserve"> </w:t>
      </w:r>
      <w:r w:rsidR="0092573A">
        <w:rPr>
          <w:rFonts w:ascii="Times New Roman" w:eastAsia="Times New Roman" w:hAnsi="Times New Roman" w:cs="Times New Roman"/>
          <w:sz w:val="28"/>
          <w:szCs w:val="28"/>
        </w:rPr>
        <w:t>Данный алгоритм позволяет построить развертку для центрирования лица на изображении.</w:t>
      </w:r>
    </w:p>
    <w:p w14:paraId="276B79EC" w14:textId="77777777" w:rsidR="0092573A" w:rsidRDefault="0092573A" w:rsidP="00595665">
      <w:pPr>
        <w:ind w:firstLine="425"/>
        <w:jc w:val="both"/>
        <w:rPr>
          <w:rFonts w:ascii="Times New Roman" w:eastAsia="Times New Roman" w:hAnsi="Times New Roman" w:cs="Times New Roman"/>
          <w:sz w:val="28"/>
          <w:szCs w:val="28"/>
        </w:rPr>
      </w:pPr>
    </w:p>
    <w:p w14:paraId="61311019" w14:textId="77777777" w:rsidR="0092573A" w:rsidRDefault="0092573A" w:rsidP="00595665">
      <w:r w:rsidRPr="00AE0BE2">
        <w:rPr>
          <w:noProof/>
        </w:rPr>
        <w:drawing>
          <wp:inline distT="114300" distB="114300" distL="114300" distR="114300" wp14:anchorId="3C511E5A" wp14:editId="0F062C21">
            <wp:extent cx="5731200" cy="16129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731200" cy="1612900"/>
                    </a:xfrm>
                    <a:prstGeom prst="rect">
                      <a:avLst/>
                    </a:prstGeom>
                    <a:ln/>
                  </pic:spPr>
                </pic:pic>
              </a:graphicData>
            </a:graphic>
          </wp:inline>
        </w:drawing>
      </w:r>
    </w:p>
    <w:p w14:paraId="32438638" w14:textId="77777777" w:rsidR="0092573A" w:rsidRDefault="0092573A" w:rsidP="00595665">
      <w:pPr>
        <w:jc w:val="both"/>
        <w:rPr>
          <w:rFonts w:ascii="Times New Roman" w:eastAsia="Times New Roman" w:hAnsi="Times New Roman" w:cs="Times New Roman"/>
          <w:sz w:val="28"/>
          <w:szCs w:val="28"/>
        </w:rPr>
      </w:pPr>
    </w:p>
    <w:p w14:paraId="6380E4D7" w14:textId="77777777" w:rsidR="0092573A" w:rsidRPr="006E6D25" w:rsidRDefault="0092573A" w:rsidP="00595665">
      <w:pPr>
        <w:ind w:firstLine="425"/>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Рисунок 3.1</w:t>
      </w:r>
      <w:r w:rsidR="00AA66BB" w:rsidRPr="00D74112">
        <w:rPr>
          <w:rFonts w:ascii="Times New Roman" w:eastAsia="Times New Roman" w:hAnsi="Times New Roman" w:cs="Times New Roman"/>
          <w:b/>
          <w:sz w:val="24"/>
          <w:szCs w:val="28"/>
          <w:lang w:val="ru-RU"/>
        </w:rPr>
        <w:t>1</w:t>
      </w:r>
      <w:r w:rsidRPr="006E6D25">
        <w:rPr>
          <w:rFonts w:ascii="Times New Roman" w:eastAsia="Times New Roman" w:hAnsi="Times New Roman" w:cs="Times New Roman"/>
          <w:b/>
          <w:sz w:val="24"/>
          <w:szCs w:val="28"/>
        </w:rPr>
        <w:t xml:space="preserve"> – Пример работы четырехточечного </w:t>
      </w:r>
    </w:p>
    <w:p w14:paraId="62D7E56B" w14:textId="23F6D23F" w:rsidR="0092573A" w:rsidRPr="00723F02" w:rsidRDefault="0092573A" w:rsidP="00772DC5">
      <w:pPr>
        <w:ind w:firstLine="425"/>
        <w:jc w:val="center"/>
        <w:rPr>
          <w:rFonts w:ascii="Times New Roman" w:eastAsia="Times New Roman" w:hAnsi="Times New Roman" w:cs="Times New Roman"/>
          <w:b/>
          <w:sz w:val="24"/>
          <w:szCs w:val="28"/>
          <w:lang w:val="ru-RU"/>
          <w:rPrChange w:id="49"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 xml:space="preserve">преобразования перспективы </w:t>
      </w:r>
      <w:r w:rsidR="00DC39FB" w:rsidRPr="00723F02">
        <w:rPr>
          <w:rFonts w:ascii="Times New Roman" w:eastAsia="Times New Roman" w:hAnsi="Times New Roman" w:cs="Times New Roman"/>
          <w:b/>
          <w:sz w:val="24"/>
          <w:szCs w:val="28"/>
          <w:lang w:val="ru-RU"/>
          <w:rPrChange w:id="50" w:author="Олег Аксенов" w:date="2021-04-17T17:43:00Z">
            <w:rPr>
              <w:rFonts w:ascii="Times New Roman" w:eastAsia="Times New Roman" w:hAnsi="Times New Roman" w:cs="Times New Roman"/>
              <w:b/>
              <w:sz w:val="24"/>
              <w:szCs w:val="28"/>
              <w:lang w:val="en-US"/>
            </w:rPr>
          </w:rPrChange>
        </w:rPr>
        <w:t>[38]</w:t>
      </w:r>
    </w:p>
    <w:p w14:paraId="018E9F40" w14:textId="6487A22B" w:rsidR="00772DC5" w:rsidRPr="006E6D25" w:rsidRDefault="00772DC5" w:rsidP="00772DC5">
      <w:pPr>
        <w:spacing w:after="160"/>
        <w:rPr>
          <w:rFonts w:ascii="Times New Roman" w:eastAsia="Times New Roman" w:hAnsi="Times New Roman" w:cs="Times New Roman"/>
          <w:b/>
          <w:sz w:val="24"/>
          <w:szCs w:val="28"/>
        </w:rPr>
      </w:pPr>
    </w:p>
    <w:p w14:paraId="1BBCDCA6" w14:textId="77777777" w:rsidR="00AA66BB" w:rsidRPr="00AA66BB" w:rsidRDefault="00AA66BB" w:rsidP="00772DC5">
      <w:pPr>
        <w:pStyle w:val="NormalWeb"/>
        <w:spacing w:before="0" w:beforeAutospacing="0" w:after="0" w:afterAutospacing="0" w:line="276" w:lineRule="auto"/>
        <w:ind w:firstLine="709"/>
        <w:jc w:val="both"/>
      </w:pPr>
      <w:r>
        <w:rPr>
          <w:color w:val="000000"/>
          <w:sz w:val="28"/>
          <w:szCs w:val="28"/>
        </w:rPr>
        <w:t>Таким образом данный алгоритм позволяет построить центрированную развертку лица на изображении на основе его ключевых точек.</w:t>
      </w:r>
      <w:r w:rsidRPr="00AA66BB">
        <w:rPr>
          <w:color w:val="000000"/>
          <w:sz w:val="28"/>
          <w:szCs w:val="28"/>
        </w:rPr>
        <w:t xml:space="preserve"> </w:t>
      </w:r>
      <w:r>
        <w:rPr>
          <w:color w:val="000000"/>
          <w:sz w:val="28"/>
          <w:szCs w:val="28"/>
        </w:rPr>
        <w:t xml:space="preserve">Пример работы </w:t>
      </w:r>
      <w:r>
        <w:rPr>
          <w:color w:val="000000"/>
          <w:sz w:val="28"/>
          <w:szCs w:val="28"/>
        </w:rPr>
        <w:lastRenderedPageBreak/>
        <w:t>четырехточечного преобразования перспективы на основе ключевых точек лица показан на рисунке 3.12.</w:t>
      </w:r>
    </w:p>
    <w:p w14:paraId="376997E8" w14:textId="77777777" w:rsidR="00AA66BB" w:rsidRDefault="00AA66BB" w:rsidP="00595665">
      <w:pPr>
        <w:pStyle w:val="NormalWeb"/>
        <w:spacing w:before="0" w:beforeAutospacing="0" w:after="0" w:afterAutospacing="0" w:line="276" w:lineRule="auto"/>
        <w:ind w:firstLine="720"/>
        <w:jc w:val="both"/>
      </w:pPr>
    </w:p>
    <w:p w14:paraId="68F583AF" w14:textId="77777777" w:rsidR="00AA66BB" w:rsidRDefault="00AA66BB" w:rsidP="00595665">
      <w:pPr>
        <w:pStyle w:val="NormalWeb"/>
        <w:spacing w:before="0" w:beforeAutospacing="0" w:after="0" w:afterAutospacing="0" w:line="276" w:lineRule="auto"/>
        <w:jc w:val="center"/>
      </w:pPr>
      <w:r>
        <w:rPr>
          <w:noProof/>
          <w:color w:val="000000"/>
          <w:sz w:val="28"/>
          <w:szCs w:val="28"/>
          <w:bdr w:val="none" w:sz="0" w:space="0" w:color="auto" w:frame="1"/>
        </w:rPr>
        <w:drawing>
          <wp:inline distT="0" distB="0" distL="0" distR="0" wp14:anchorId="7AD7A1C3" wp14:editId="3D65A363">
            <wp:extent cx="2117956" cy="2880000"/>
            <wp:effectExtent l="0" t="0" r="0" b="0"/>
            <wp:docPr id="12" name="Рисунок 12" descr="https://lh5.googleusercontent.com/SvOyeJYMfJGF9lmGMaZBLraEyDluTCcE6TC-1PYJ4qYyfUGzqNRx_8LU1yINdOQsJvS8F-D1ZZSPUquNiM1gmtkb7S_cUUGAdyS7XHPGp2TpGGH75KFoM7UHgZqdowdfj6e5HQ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vOyeJYMfJGF9lmGMaZBLraEyDluTCcE6TC-1PYJ4qYyfUGzqNRx_8LU1yINdOQsJvS8F-D1ZZSPUquNiM1gmtkb7S_cUUGAdyS7XHPGp2TpGGH75KFoM7UHgZqdowdfj6e5HQw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7956" cy="28800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7F39D604" wp14:editId="68D45B7A">
            <wp:extent cx="2181478" cy="2880000"/>
            <wp:effectExtent l="0" t="0" r="9525" b="0"/>
            <wp:docPr id="11" name="Рисунок 11" descr="https://lh3.googleusercontent.com/SY9D3Mp2fkazd4MdyxmDrnAJeWBJJ2GJ15QPLjVPr-SL0yxxqVHY-EzbdoqPVFIj7OtJgG2xEuiJpK0Gmam-VFHS46tYnyRgMCVW4riZ1O3_w9HO3tiXAm5itkVTM4GjhR_kq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SY9D3Mp2fkazd4MdyxmDrnAJeWBJJ2GJ15QPLjVPr-SL0yxxqVHY-EzbdoqPVFIj7OtJgG2xEuiJpK0Gmam-VFHS46tYnyRgMCVW4riZ1O3_w9HO3tiXAm5itkVTM4GjhR_kqBC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81478" cy="2880000"/>
                    </a:xfrm>
                    <a:prstGeom prst="rect">
                      <a:avLst/>
                    </a:prstGeom>
                    <a:noFill/>
                    <a:ln>
                      <a:noFill/>
                    </a:ln>
                  </pic:spPr>
                </pic:pic>
              </a:graphicData>
            </a:graphic>
          </wp:inline>
        </w:drawing>
      </w:r>
    </w:p>
    <w:p w14:paraId="2DC9B9B3" w14:textId="77777777" w:rsidR="00AA66BB" w:rsidRDefault="00AA66BB" w:rsidP="00595665">
      <w:pPr>
        <w:pStyle w:val="NormalWeb"/>
        <w:spacing w:before="0" w:beforeAutospacing="0" w:after="0" w:afterAutospacing="0" w:line="276" w:lineRule="auto"/>
        <w:ind w:firstLine="720"/>
        <w:jc w:val="center"/>
      </w:pPr>
    </w:p>
    <w:p w14:paraId="2EE5DBCC" w14:textId="77777777" w:rsidR="006E6D25" w:rsidRDefault="00AA66BB" w:rsidP="00595665">
      <w:pPr>
        <w:pStyle w:val="NormalWeb"/>
        <w:spacing w:before="0" w:beforeAutospacing="0" w:after="0" w:afterAutospacing="0" w:line="276" w:lineRule="auto"/>
        <w:ind w:firstLine="425"/>
        <w:jc w:val="center"/>
        <w:rPr>
          <w:b/>
          <w:color w:val="000000"/>
          <w:szCs w:val="28"/>
        </w:rPr>
      </w:pPr>
      <w:r w:rsidRPr="006E6D25">
        <w:rPr>
          <w:b/>
          <w:color w:val="000000"/>
          <w:szCs w:val="28"/>
        </w:rPr>
        <w:t xml:space="preserve">Рисунок 3.12 – Пример работы четырехточечного преобразования </w:t>
      </w:r>
    </w:p>
    <w:p w14:paraId="432DFDCC" w14:textId="77777777" w:rsidR="0092573A" w:rsidRPr="00D739E2" w:rsidRDefault="00AA66BB" w:rsidP="00595665">
      <w:pPr>
        <w:pStyle w:val="NormalWeb"/>
        <w:spacing w:before="0" w:beforeAutospacing="0" w:after="0" w:afterAutospacing="0" w:line="276" w:lineRule="auto"/>
        <w:ind w:firstLine="425"/>
        <w:jc w:val="center"/>
        <w:rPr>
          <w:b/>
          <w:sz w:val="22"/>
        </w:rPr>
      </w:pPr>
      <w:r w:rsidRPr="006E6D25">
        <w:rPr>
          <w:b/>
          <w:color w:val="000000"/>
          <w:szCs w:val="28"/>
        </w:rPr>
        <w:t>перспективы на основе ключевых точек лица (красные)</w:t>
      </w:r>
    </w:p>
    <w:p w14:paraId="566E4909" w14:textId="77777777" w:rsidR="0092573A" w:rsidRDefault="0092573A" w:rsidP="00595665">
      <w:pPr>
        <w:ind w:firstLine="425"/>
        <w:rPr>
          <w:rFonts w:ascii="Times New Roman" w:eastAsia="Times New Roman" w:hAnsi="Times New Roman" w:cs="Times New Roman"/>
          <w:sz w:val="28"/>
          <w:szCs w:val="28"/>
        </w:rPr>
      </w:pPr>
    </w:p>
    <w:p w14:paraId="5FF4B483" w14:textId="2D9041B8" w:rsidR="00AA66BB" w:rsidRDefault="00AA66BB" w:rsidP="00595665">
      <w:pPr>
        <w:pStyle w:val="NormalWeb"/>
        <w:spacing w:before="0" w:beforeAutospacing="0" w:after="0" w:afterAutospacing="0" w:line="276" w:lineRule="auto"/>
        <w:ind w:firstLine="720"/>
        <w:jc w:val="both"/>
      </w:pPr>
      <w:r w:rsidRPr="00031B07">
        <w:rPr>
          <w:b/>
          <w:bCs/>
          <w:i/>
          <w:color w:val="000000"/>
          <w:sz w:val="28"/>
          <w:szCs w:val="28"/>
        </w:rPr>
        <w:t>SRGAN</w:t>
      </w:r>
      <w:r>
        <w:rPr>
          <w:color w:val="000000"/>
          <w:sz w:val="28"/>
          <w:szCs w:val="28"/>
        </w:rPr>
        <w:t xml:space="preserve">. </w:t>
      </w:r>
      <w:proofErr w:type="spellStart"/>
      <w:r>
        <w:rPr>
          <w:color w:val="000000"/>
          <w:sz w:val="28"/>
          <w:szCs w:val="28"/>
        </w:rPr>
        <w:t>Суперразрешение</w:t>
      </w:r>
      <w:proofErr w:type="spellEnd"/>
      <w:r w:rsidR="006E6D25">
        <w:rPr>
          <w:color w:val="000000"/>
          <w:sz w:val="28"/>
          <w:szCs w:val="28"/>
        </w:rPr>
        <w:t xml:space="preserve"> </w:t>
      </w:r>
      <w:r>
        <w:rPr>
          <w:color w:val="000000"/>
          <w:sz w:val="28"/>
          <w:szCs w:val="28"/>
        </w:rPr>
        <w:t>(</w:t>
      </w:r>
      <w:proofErr w:type="spellStart"/>
      <w:r w:rsidRPr="00031B07">
        <w:rPr>
          <w:i/>
          <w:color w:val="000000"/>
          <w:sz w:val="28"/>
          <w:szCs w:val="28"/>
        </w:rPr>
        <w:t>super</w:t>
      </w:r>
      <w:proofErr w:type="spellEnd"/>
      <w:r>
        <w:rPr>
          <w:color w:val="000000"/>
          <w:sz w:val="28"/>
          <w:szCs w:val="28"/>
        </w:rPr>
        <w:t xml:space="preserve"> </w:t>
      </w:r>
      <w:proofErr w:type="spellStart"/>
      <w:r w:rsidRPr="00031B07">
        <w:rPr>
          <w:i/>
          <w:color w:val="000000"/>
          <w:sz w:val="28"/>
          <w:szCs w:val="28"/>
        </w:rPr>
        <w:t>resolution</w:t>
      </w:r>
      <w:proofErr w:type="spellEnd"/>
      <w:r>
        <w:rPr>
          <w:color w:val="000000"/>
          <w:sz w:val="28"/>
          <w:szCs w:val="28"/>
        </w:rPr>
        <w:t xml:space="preserve">, </w:t>
      </w:r>
      <w:r w:rsidRPr="00031B07">
        <w:rPr>
          <w:i/>
          <w:color w:val="000000"/>
          <w:sz w:val="28"/>
          <w:szCs w:val="28"/>
        </w:rPr>
        <w:t>SR</w:t>
      </w:r>
      <w:r>
        <w:rPr>
          <w:color w:val="000000"/>
          <w:sz w:val="28"/>
          <w:szCs w:val="28"/>
        </w:rPr>
        <w:t xml:space="preserve">) </w:t>
      </w:r>
      <w:r w:rsidR="006E6D25" w:rsidRPr="007B5A44">
        <w:rPr>
          <w:sz w:val="28"/>
          <w:szCs w:val="28"/>
        </w:rPr>
        <w:t>–</w:t>
      </w:r>
      <w:r w:rsidR="006E6D25" w:rsidRPr="006E6D25">
        <w:rPr>
          <w:b/>
          <w:sz w:val="28"/>
          <w:szCs w:val="28"/>
        </w:rPr>
        <w:t xml:space="preserve"> </w:t>
      </w:r>
      <w:r>
        <w:rPr>
          <w:color w:val="000000"/>
          <w:sz w:val="28"/>
          <w:szCs w:val="28"/>
        </w:rPr>
        <w:t>это задача повышения разрешения изображения</w:t>
      </w:r>
      <w:r w:rsidR="003D75D7" w:rsidRPr="003D75D7">
        <w:rPr>
          <w:color w:val="000000"/>
          <w:sz w:val="28"/>
          <w:szCs w:val="28"/>
        </w:rPr>
        <w:t xml:space="preserve"> [39]</w:t>
      </w:r>
      <w:r>
        <w:rPr>
          <w:color w:val="000000"/>
          <w:sz w:val="28"/>
          <w:szCs w:val="28"/>
        </w:rPr>
        <w:t>. </w:t>
      </w:r>
    </w:p>
    <w:p w14:paraId="49BDE20D" w14:textId="20D241AF" w:rsidR="00AA66BB" w:rsidRDefault="00AA66BB" w:rsidP="00595665">
      <w:pPr>
        <w:pStyle w:val="NormalWeb"/>
        <w:spacing w:before="0" w:beforeAutospacing="0" w:after="0" w:afterAutospacing="0" w:line="276" w:lineRule="auto"/>
        <w:ind w:firstLine="720"/>
        <w:jc w:val="both"/>
      </w:pPr>
      <w:proofErr w:type="spellStart"/>
      <w:r>
        <w:rPr>
          <w:color w:val="000000"/>
          <w:sz w:val="28"/>
          <w:szCs w:val="28"/>
        </w:rPr>
        <w:t>Нейросетевые</w:t>
      </w:r>
      <w:proofErr w:type="spellEnd"/>
      <w:r>
        <w:rPr>
          <w:color w:val="000000"/>
          <w:sz w:val="28"/>
          <w:szCs w:val="28"/>
        </w:rPr>
        <w:t xml:space="preserve"> методы повышения разрешения изображений в основном определялись выбором функции оптимизации. Наиболее часто используемой задачей оптимизации для алгоритмов </w:t>
      </w:r>
      <w:r w:rsidRPr="00031B07">
        <w:rPr>
          <w:i/>
          <w:color w:val="000000"/>
          <w:sz w:val="28"/>
          <w:szCs w:val="28"/>
        </w:rPr>
        <w:t>SR</w:t>
      </w:r>
      <w:r>
        <w:rPr>
          <w:color w:val="000000"/>
          <w:sz w:val="28"/>
          <w:szCs w:val="28"/>
        </w:rPr>
        <w:t xml:space="preserve"> является минимизация среднеквадратичной ошибки (</w:t>
      </w:r>
      <w:r w:rsidRPr="00031B07">
        <w:rPr>
          <w:i/>
          <w:color w:val="000000"/>
          <w:sz w:val="28"/>
          <w:szCs w:val="28"/>
        </w:rPr>
        <w:t>MSE</w:t>
      </w:r>
      <w:r>
        <w:rPr>
          <w:color w:val="000000"/>
          <w:sz w:val="28"/>
          <w:szCs w:val="28"/>
        </w:rPr>
        <w:t>) и максимизация пикового отношения сигнал/шум (</w:t>
      </w:r>
      <w:r w:rsidRPr="00031B07">
        <w:rPr>
          <w:i/>
          <w:color w:val="000000"/>
          <w:sz w:val="28"/>
          <w:szCs w:val="28"/>
        </w:rPr>
        <w:t>PSNR</w:t>
      </w:r>
      <w:r>
        <w:rPr>
          <w:color w:val="000000"/>
          <w:sz w:val="28"/>
          <w:szCs w:val="28"/>
        </w:rPr>
        <w:t xml:space="preserve">), которые определяются на основе пиксельных различий изображений. Отношения </w:t>
      </w:r>
      <w:r w:rsidRPr="00031B07">
        <w:rPr>
          <w:i/>
          <w:color w:val="000000"/>
          <w:sz w:val="28"/>
          <w:szCs w:val="28"/>
        </w:rPr>
        <w:t>PSNR</w:t>
      </w:r>
      <w:r>
        <w:rPr>
          <w:color w:val="000000"/>
          <w:sz w:val="28"/>
          <w:szCs w:val="28"/>
        </w:rPr>
        <w:t>, полученные с помощью этих методов, высоки, но изображения неудовлетворительны с точки зрения восприятия</w:t>
      </w:r>
      <w:r w:rsidR="003D75D7" w:rsidRPr="003D75D7">
        <w:rPr>
          <w:color w:val="000000"/>
          <w:sz w:val="28"/>
          <w:szCs w:val="28"/>
        </w:rPr>
        <w:t xml:space="preserve"> [39]</w:t>
      </w:r>
      <w:r>
        <w:rPr>
          <w:color w:val="000000"/>
          <w:sz w:val="28"/>
          <w:szCs w:val="28"/>
        </w:rPr>
        <w:t>.</w:t>
      </w:r>
    </w:p>
    <w:p w14:paraId="1495EC1C" w14:textId="77777777" w:rsidR="00AA66BB" w:rsidRDefault="00AA66BB" w:rsidP="00595665">
      <w:pPr>
        <w:pStyle w:val="NormalWeb"/>
        <w:spacing w:before="0" w:beforeAutospacing="0" w:after="0" w:afterAutospacing="0" w:line="276" w:lineRule="auto"/>
        <w:ind w:firstLine="720"/>
        <w:jc w:val="both"/>
      </w:pPr>
      <w:r>
        <w:rPr>
          <w:color w:val="000000"/>
          <w:sz w:val="28"/>
          <w:szCs w:val="28"/>
        </w:rPr>
        <w:t>На рисунке 3.13 показана четкая разница в изображениях, у которых повышено разрешение с использованием разных алгоритмов.</w:t>
      </w:r>
    </w:p>
    <w:p w14:paraId="568FAA6A" w14:textId="77777777" w:rsidR="0092573A" w:rsidRPr="00AA66BB" w:rsidRDefault="0092573A" w:rsidP="00595665">
      <w:pPr>
        <w:ind w:firstLine="425"/>
        <w:jc w:val="both"/>
        <w:rPr>
          <w:rFonts w:ascii="Times New Roman" w:eastAsia="Times New Roman" w:hAnsi="Times New Roman" w:cs="Times New Roman"/>
          <w:sz w:val="28"/>
          <w:szCs w:val="28"/>
          <w:lang w:val="ru-RU"/>
        </w:rPr>
      </w:pPr>
    </w:p>
    <w:p w14:paraId="60897FD8" w14:textId="77777777" w:rsidR="0092573A" w:rsidRDefault="0092573A" w:rsidP="00595665">
      <w:pPr>
        <w:jc w:val="center"/>
      </w:pPr>
      <w:r w:rsidRPr="00AE0BE2">
        <w:rPr>
          <w:noProof/>
        </w:rPr>
        <w:lastRenderedPageBreak/>
        <w:drawing>
          <wp:inline distT="114300" distB="114300" distL="114300" distR="114300" wp14:anchorId="35C63342" wp14:editId="0FA93FF3">
            <wp:extent cx="5731200" cy="22225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731200" cy="2222500"/>
                    </a:xfrm>
                    <a:prstGeom prst="rect">
                      <a:avLst/>
                    </a:prstGeom>
                    <a:ln/>
                  </pic:spPr>
                </pic:pic>
              </a:graphicData>
            </a:graphic>
          </wp:inline>
        </w:drawing>
      </w:r>
    </w:p>
    <w:p w14:paraId="15FA6B6C" w14:textId="77777777" w:rsidR="0092573A" w:rsidRDefault="0092573A" w:rsidP="00595665">
      <w:pPr>
        <w:jc w:val="center"/>
        <w:rPr>
          <w:rFonts w:ascii="Times New Roman" w:eastAsia="Times New Roman" w:hAnsi="Times New Roman" w:cs="Times New Roman"/>
          <w:sz w:val="28"/>
          <w:szCs w:val="28"/>
        </w:rPr>
      </w:pPr>
    </w:p>
    <w:p w14:paraId="42F7BB91" w14:textId="77777777" w:rsidR="0092573A" w:rsidRPr="006E6D25" w:rsidRDefault="0092573A" w:rsidP="00595665">
      <w:pPr>
        <w:ind w:firstLine="425"/>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Рисунок 3.1</w:t>
      </w:r>
      <w:r w:rsidR="00AA66BB" w:rsidRPr="006E6D25">
        <w:rPr>
          <w:rFonts w:ascii="Times New Roman" w:eastAsia="Times New Roman" w:hAnsi="Times New Roman" w:cs="Times New Roman"/>
          <w:b/>
          <w:sz w:val="24"/>
          <w:szCs w:val="28"/>
          <w:lang w:val="ru-RU"/>
        </w:rPr>
        <w:t>3</w:t>
      </w:r>
      <w:r w:rsidRPr="006E6D25">
        <w:rPr>
          <w:rFonts w:ascii="Times New Roman" w:eastAsia="Times New Roman" w:hAnsi="Times New Roman" w:cs="Times New Roman"/>
          <w:b/>
          <w:sz w:val="24"/>
          <w:szCs w:val="28"/>
        </w:rPr>
        <w:t xml:space="preserve"> – Примеры работы некоторых алгоритмов </w:t>
      </w:r>
    </w:p>
    <w:p w14:paraId="34E37F65" w14:textId="203F5A4B" w:rsidR="0092573A" w:rsidRPr="00723F02" w:rsidRDefault="0092573A" w:rsidP="00595665">
      <w:pPr>
        <w:ind w:firstLine="425"/>
        <w:jc w:val="center"/>
        <w:rPr>
          <w:rFonts w:ascii="Times New Roman" w:eastAsia="Times New Roman" w:hAnsi="Times New Roman" w:cs="Times New Roman"/>
          <w:b/>
          <w:sz w:val="24"/>
          <w:szCs w:val="28"/>
          <w:lang w:val="ru-RU"/>
          <w:rPrChange w:id="51"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 xml:space="preserve">по </w:t>
      </w:r>
      <w:proofErr w:type="spellStart"/>
      <w:r w:rsidRPr="006E6D25">
        <w:rPr>
          <w:rFonts w:ascii="Times New Roman" w:eastAsia="Times New Roman" w:hAnsi="Times New Roman" w:cs="Times New Roman"/>
          <w:b/>
          <w:sz w:val="24"/>
          <w:szCs w:val="28"/>
        </w:rPr>
        <w:t>суперразрешению</w:t>
      </w:r>
      <w:proofErr w:type="spellEnd"/>
      <w:r w:rsidRPr="006E6D25">
        <w:rPr>
          <w:rFonts w:ascii="Times New Roman" w:eastAsia="Times New Roman" w:hAnsi="Times New Roman" w:cs="Times New Roman"/>
          <w:b/>
          <w:sz w:val="24"/>
          <w:szCs w:val="28"/>
        </w:rPr>
        <w:t xml:space="preserve"> </w:t>
      </w:r>
      <w:r w:rsidRPr="00772DC5">
        <w:rPr>
          <w:rFonts w:ascii="Times New Roman" w:eastAsia="Times New Roman" w:hAnsi="Times New Roman" w:cs="Times New Roman"/>
          <w:b/>
          <w:sz w:val="24"/>
          <w:szCs w:val="24"/>
        </w:rPr>
        <w:t>изображения</w:t>
      </w:r>
      <w:r w:rsidR="003D75D7" w:rsidRPr="00772DC5">
        <w:rPr>
          <w:rFonts w:ascii="Times New Roman" w:eastAsia="Times New Roman" w:hAnsi="Times New Roman" w:cs="Times New Roman"/>
          <w:b/>
          <w:sz w:val="24"/>
          <w:szCs w:val="24"/>
          <w:lang w:val="ru-RU"/>
          <w:rPrChange w:id="52" w:author="Олег Аксенов" w:date="2021-04-17T17:43:00Z">
            <w:rPr>
              <w:rFonts w:ascii="Times New Roman" w:eastAsia="Times New Roman" w:hAnsi="Times New Roman" w:cs="Times New Roman"/>
              <w:b/>
              <w:sz w:val="28"/>
              <w:szCs w:val="28"/>
              <w:lang w:val="en-US"/>
            </w:rPr>
          </w:rPrChange>
        </w:rPr>
        <w:t xml:space="preserve"> </w:t>
      </w:r>
      <w:r w:rsidR="003D75D7" w:rsidRPr="00772DC5">
        <w:rPr>
          <w:rFonts w:ascii="Times New Roman" w:hAnsi="Times New Roman" w:cs="Times New Roman"/>
          <w:b/>
          <w:color w:val="000000"/>
          <w:sz w:val="24"/>
          <w:szCs w:val="24"/>
          <w:lang w:val="ru-RU"/>
        </w:rPr>
        <w:t>[39]</w:t>
      </w:r>
    </w:p>
    <w:p w14:paraId="169B17BE" w14:textId="77777777" w:rsidR="0092573A" w:rsidRDefault="0092573A" w:rsidP="00595665">
      <w:pPr>
        <w:ind w:firstLine="425"/>
        <w:jc w:val="both"/>
        <w:rPr>
          <w:rFonts w:ascii="Times New Roman" w:eastAsia="Times New Roman" w:hAnsi="Times New Roman" w:cs="Times New Roman"/>
          <w:sz w:val="28"/>
          <w:szCs w:val="28"/>
        </w:rPr>
      </w:pPr>
    </w:p>
    <w:p w14:paraId="56EA8387" w14:textId="3698F3AE" w:rsidR="00AA66BB" w:rsidRDefault="00AA66BB" w:rsidP="00595665">
      <w:pPr>
        <w:pStyle w:val="NormalWeb"/>
        <w:spacing w:before="0" w:beforeAutospacing="0" w:after="0" w:afterAutospacing="0" w:line="276" w:lineRule="auto"/>
        <w:ind w:firstLine="720"/>
        <w:jc w:val="both"/>
      </w:pPr>
      <w:r w:rsidRPr="005C0435">
        <w:rPr>
          <w:i/>
          <w:color w:val="000000"/>
          <w:sz w:val="28"/>
          <w:szCs w:val="28"/>
        </w:rPr>
        <w:t>PSNR</w:t>
      </w:r>
      <w:r>
        <w:rPr>
          <w:color w:val="000000"/>
          <w:sz w:val="28"/>
          <w:szCs w:val="28"/>
        </w:rPr>
        <w:t xml:space="preserve"> </w:t>
      </w:r>
      <w:r w:rsidR="005C0435" w:rsidRPr="007B5A44">
        <w:rPr>
          <w:sz w:val="28"/>
          <w:szCs w:val="28"/>
        </w:rPr>
        <w:t>–</w:t>
      </w:r>
      <w:r>
        <w:rPr>
          <w:color w:val="000000"/>
          <w:sz w:val="28"/>
          <w:szCs w:val="28"/>
        </w:rPr>
        <w:t xml:space="preserve"> метрика</w:t>
      </w:r>
      <w:r w:rsidR="005C0435">
        <w:rPr>
          <w:color w:val="000000"/>
          <w:sz w:val="28"/>
          <w:szCs w:val="28"/>
        </w:rPr>
        <w:t>,</w:t>
      </w:r>
      <w:r>
        <w:rPr>
          <w:color w:val="000000"/>
          <w:sz w:val="28"/>
          <w:szCs w:val="28"/>
        </w:rPr>
        <w:t xml:space="preserve"> используемая для оценки изображений с повышенным разрешением. Если </w:t>
      </w:r>
      <w:r w:rsidRPr="005C0435">
        <w:rPr>
          <w:i/>
          <w:color w:val="000000"/>
          <w:sz w:val="28"/>
          <w:szCs w:val="28"/>
        </w:rPr>
        <w:t>MAX</w:t>
      </w:r>
      <w:r>
        <w:rPr>
          <w:color w:val="000000"/>
          <w:sz w:val="28"/>
          <w:szCs w:val="28"/>
        </w:rPr>
        <w:t xml:space="preserve"> </w:t>
      </w:r>
      <w:r w:rsidR="005C0435" w:rsidRPr="007B5A44">
        <w:rPr>
          <w:sz w:val="28"/>
          <w:szCs w:val="28"/>
        </w:rPr>
        <w:t>–</w:t>
      </w:r>
      <w:r>
        <w:rPr>
          <w:color w:val="000000"/>
          <w:sz w:val="28"/>
          <w:szCs w:val="28"/>
        </w:rPr>
        <w:t xml:space="preserve"> максимально возможное значение пикселя изображения, а </w:t>
      </w:r>
      <w:r w:rsidRPr="005C0435">
        <w:rPr>
          <w:i/>
          <w:color w:val="000000"/>
          <w:sz w:val="28"/>
          <w:szCs w:val="28"/>
        </w:rPr>
        <w:t>MSE</w:t>
      </w:r>
      <w:r>
        <w:rPr>
          <w:color w:val="000000"/>
          <w:sz w:val="28"/>
          <w:szCs w:val="28"/>
        </w:rPr>
        <w:t xml:space="preserve"> </w:t>
      </w:r>
      <w:r w:rsidR="006E6D25" w:rsidRPr="007B5A44">
        <w:rPr>
          <w:sz w:val="28"/>
          <w:szCs w:val="28"/>
        </w:rPr>
        <w:t>–</w:t>
      </w:r>
      <w:r w:rsidR="006E6D25" w:rsidRPr="006E6D25">
        <w:rPr>
          <w:b/>
          <w:sz w:val="28"/>
          <w:szCs w:val="28"/>
        </w:rPr>
        <w:t xml:space="preserve"> </w:t>
      </w:r>
      <w:r>
        <w:rPr>
          <w:color w:val="000000"/>
          <w:sz w:val="28"/>
          <w:szCs w:val="28"/>
        </w:rPr>
        <w:t xml:space="preserve">среднеквадратичная ошибка между пикселями реального и восстановленного изображением, то формула </w:t>
      </w:r>
      <w:r w:rsidRPr="005C0435">
        <w:rPr>
          <w:i/>
          <w:color w:val="000000"/>
          <w:sz w:val="28"/>
          <w:szCs w:val="28"/>
        </w:rPr>
        <w:t>PSNR</w:t>
      </w:r>
      <w:r>
        <w:rPr>
          <w:color w:val="000000"/>
          <w:sz w:val="28"/>
          <w:szCs w:val="28"/>
        </w:rPr>
        <w:t xml:space="preserve"> имеет вид (</w:t>
      </w:r>
      <w:proofErr w:type="spellStart"/>
      <w:r w:rsidRPr="005C0435">
        <w:rPr>
          <w:i/>
          <w:color w:val="000000"/>
          <w:sz w:val="28"/>
          <w:szCs w:val="28"/>
        </w:rPr>
        <w:t>db</w:t>
      </w:r>
      <w:proofErr w:type="spellEnd"/>
      <w:r>
        <w:rPr>
          <w:color w:val="000000"/>
          <w:sz w:val="28"/>
          <w:szCs w:val="28"/>
        </w:rPr>
        <w:t xml:space="preserve"> </w:t>
      </w:r>
      <w:r w:rsidR="006E6D25" w:rsidRPr="007B5A44">
        <w:rPr>
          <w:sz w:val="28"/>
          <w:szCs w:val="28"/>
        </w:rPr>
        <w:t>–</w:t>
      </w:r>
      <w:r w:rsidR="006E6D25" w:rsidRPr="006E6D25">
        <w:rPr>
          <w:b/>
          <w:sz w:val="28"/>
          <w:szCs w:val="28"/>
        </w:rPr>
        <w:t xml:space="preserve"> </w:t>
      </w:r>
      <w:r>
        <w:rPr>
          <w:color w:val="000000"/>
          <w:sz w:val="28"/>
          <w:szCs w:val="28"/>
        </w:rPr>
        <w:t xml:space="preserve">единица </w:t>
      </w:r>
      <w:r w:rsidR="005C0435">
        <w:rPr>
          <w:color w:val="000000"/>
          <w:sz w:val="28"/>
          <w:szCs w:val="28"/>
        </w:rPr>
        <w:br/>
      </w:r>
      <w:r>
        <w:rPr>
          <w:color w:val="000000"/>
          <w:sz w:val="28"/>
          <w:szCs w:val="28"/>
        </w:rPr>
        <w:t>измерения) (3.5)</w:t>
      </w:r>
      <w:r w:rsidR="003D75D7" w:rsidRPr="003D75D7">
        <w:rPr>
          <w:color w:val="000000"/>
          <w:sz w:val="28"/>
          <w:szCs w:val="28"/>
        </w:rPr>
        <w:t xml:space="preserve"> [39]</w:t>
      </w:r>
      <w:r>
        <w:rPr>
          <w:color w:val="000000"/>
          <w:sz w:val="28"/>
          <w:szCs w:val="28"/>
        </w:rPr>
        <w:t>: </w:t>
      </w:r>
    </w:p>
    <w:p w14:paraId="7DC4B206" w14:textId="77777777" w:rsidR="0092573A" w:rsidRPr="00AA66BB" w:rsidRDefault="0092573A" w:rsidP="00595665">
      <w:pPr>
        <w:ind w:firstLine="425"/>
        <w:jc w:val="both"/>
        <w:rPr>
          <w:rFonts w:ascii="Times New Roman" w:eastAsia="Times New Roman" w:hAnsi="Times New Roman" w:cs="Times New Roman"/>
          <w:sz w:val="28"/>
          <w:szCs w:val="28"/>
          <w:lang w:val="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5"/>
        <w:gridCol w:w="753"/>
      </w:tblGrid>
      <w:tr w:rsidR="00172763" w14:paraId="4304D7B7" w14:textId="77777777" w:rsidTr="00B96481">
        <w:tc>
          <w:tcPr>
            <w:tcW w:w="8926" w:type="dxa"/>
          </w:tcPr>
          <w:p w14:paraId="7DEE842A" w14:textId="2FE55BA5" w:rsidR="00172763" w:rsidRPr="00996F20" w:rsidRDefault="00172763" w:rsidP="00595665">
            <w:pPr>
              <w:ind w:firstLine="720"/>
              <w:jc w:val="both"/>
              <w:rPr>
                <w:rFonts w:ascii="Times New Roman" w:eastAsia="Times New Roman" w:hAnsi="Times New Roman" w:cs="Times New Roman"/>
                <w:i/>
                <w:sz w:val="28"/>
                <w:szCs w:val="28"/>
                <w:lang w:val="en-US"/>
              </w:rPr>
            </w:pPr>
            <m:oMathPara>
              <m:oMath>
                <m:r>
                  <w:rPr>
                    <w:rFonts w:ascii="Cambria Math" w:eastAsia="Times New Roman" w:hAnsi="Cambria Math" w:cs="Times New Roman"/>
                    <w:sz w:val="28"/>
                    <w:szCs w:val="28"/>
                    <w:lang w:val="en-US"/>
                  </w:rPr>
                  <m:t>PSNR=20∙</m:t>
                </m:r>
                <m:func>
                  <m:funcPr>
                    <m:ctrlPr>
                      <w:rPr>
                        <w:rFonts w:ascii="Cambria Math" w:eastAsia="Times New Roman" w:hAnsi="Cambria Math" w:cs="Times New Roman"/>
                        <w:i/>
                        <w:sz w:val="28"/>
                        <w:szCs w:val="28"/>
                        <w:lang w:val="en-US"/>
                      </w:rPr>
                    </m:ctrlPr>
                  </m:funcPr>
                  <m:fName>
                    <m:func>
                      <m:funcPr>
                        <m:ctrlPr>
                          <w:rPr>
                            <w:rFonts w:ascii="Cambria Math" w:eastAsia="Times New Roman" w:hAnsi="Cambria Math" w:cs="Times New Roman"/>
                            <w:sz w:val="28"/>
                            <w:szCs w:val="28"/>
                            <w:lang w:val="en-US"/>
                          </w:rPr>
                        </m:ctrlPr>
                      </m:funcPr>
                      <m:fName>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log</m:t>
                            </m:r>
                          </m:e>
                          <m:sub>
                            <m:r>
                              <w:rPr>
                                <w:rFonts w:ascii="Cambria Math" w:eastAsia="Times New Roman" w:hAnsi="Cambria Math" w:cs="Times New Roman"/>
                                <w:sz w:val="28"/>
                                <w:szCs w:val="28"/>
                                <w:lang w:val="en-US"/>
                              </w:rPr>
                              <m:t>10</m:t>
                            </m:r>
                          </m:sub>
                        </m:sSub>
                      </m:fName>
                      <m:e>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MAX</m:t>
                            </m:r>
                          </m:e>
                        </m:d>
                      </m:e>
                    </m:func>
                  </m:fName>
                  <m:e>
                    <m:r>
                      <w:rPr>
                        <w:rFonts w:ascii="Cambria Math" w:eastAsia="Times New Roman" w:hAnsi="Cambria Math" w:cs="Times New Roman"/>
                        <w:sz w:val="28"/>
                        <w:szCs w:val="28"/>
                        <w:lang w:val="en-US"/>
                      </w:rPr>
                      <m:t>-10∙</m:t>
                    </m:r>
                    <m:func>
                      <m:funcPr>
                        <m:ctrlPr>
                          <w:rPr>
                            <w:rFonts w:ascii="Cambria Math" w:eastAsia="Times New Roman" w:hAnsi="Cambria Math" w:cs="Times New Roman"/>
                            <w:sz w:val="28"/>
                            <w:szCs w:val="28"/>
                            <w:lang w:val="en-US"/>
                          </w:rPr>
                        </m:ctrlPr>
                      </m:funcPr>
                      <m:fName>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log</m:t>
                            </m:r>
                          </m:e>
                          <m:sub>
                            <m:r>
                              <w:rPr>
                                <w:rFonts w:ascii="Cambria Math" w:eastAsia="Times New Roman" w:hAnsi="Cambria Math" w:cs="Times New Roman"/>
                                <w:sz w:val="28"/>
                                <w:szCs w:val="28"/>
                                <w:lang w:val="en-US"/>
                              </w:rPr>
                              <m:t>10</m:t>
                            </m:r>
                          </m:sub>
                        </m:sSub>
                      </m:fName>
                      <m:e>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MSE</m:t>
                            </m:r>
                          </m:e>
                        </m:d>
                        <m:r>
                          <w:rPr>
                            <w:rFonts w:ascii="Cambria Math" w:eastAsia="Times New Roman" w:hAnsi="Cambria Math" w:cs="Times New Roman"/>
                            <w:sz w:val="28"/>
                            <w:szCs w:val="28"/>
                            <w:lang w:val="en-US"/>
                          </w:rPr>
                          <m:t>.</m:t>
                        </m:r>
                      </m:e>
                    </m:func>
                  </m:e>
                </m:func>
              </m:oMath>
            </m:oMathPara>
          </w:p>
        </w:tc>
        <w:tc>
          <w:tcPr>
            <w:tcW w:w="705" w:type="dxa"/>
            <w:vAlign w:val="center"/>
          </w:tcPr>
          <w:p w14:paraId="4251465B" w14:textId="77777777" w:rsidR="00172763" w:rsidRPr="00FE0D49" w:rsidRDefault="00172763" w:rsidP="00595665">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en-US"/>
              </w:rPr>
              <w:t>.5)</w:t>
            </w:r>
          </w:p>
        </w:tc>
      </w:tr>
    </w:tbl>
    <w:p w14:paraId="2BD46C56" w14:textId="77777777" w:rsidR="0092573A" w:rsidRPr="00E9748F" w:rsidRDefault="0092573A" w:rsidP="00595665">
      <w:pPr>
        <w:rPr>
          <w:rFonts w:ascii="Times New Roman" w:eastAsia="Times New Roman" w:hAnsi="Times New Roman" w:cs="Times New Roman"/>
          <w:sz w:val="28"/>
          <w:szCs w:val="28"/>
          <w:lang w:val="en-US"/>
        </w:rPr>
      </w:pPr>
    </w:p>
    <w:p w14:paraId="0F4CE574" w14:textId="77777777" w:rsidR="00AA66BB" w:rsidRDefault="00AA66BB" w:rsidP="00595665">
      <w:pPr>
        <w:pStyle w:val="NormalWeb"/>
        <w:spacing w:before="0" w:beforeAutospacing="0" w:after="0" w:afterAutospacing="0" w:line="276" w:lineRule="auto"/>
        <w:ind w:firstLine="720"/>
        <w:jc w:val="both"/>
      </w:pPr>
      <w:r>
        <w:rPr>
          <w:color w:val="000000"/>
          <w:sz w:val="28"/>
          <w:szCs w:val="28"/>
        </w:rPr>
        <w:t xml:space="preserve">Очевидно, что </w:t>
      </w:r>
      <w:r w:rsidRPr="005C0435">
        <w:rPr>
          <w:i/>
          <w:color w:val="000000"/>
          <w:sz w:val="28"/>
          <w:szCs w:val="28"/>
        </w:rPr>
        <w:t>PSNR</w:t>
      </w:r>
      <w:r>
        <w:rPr>
          <w:color w:val="000000"/>
          <w:sz w:val="28"/>
          <w:szCs w:val="28"/>
        </w:rPr>
        <w:t xml:space="preserve"> как для бикубического, так и для </w:t>
      </w:r>
      <w:r w:rsidRPr="005C0435">
        <w:rPr>
          <w:i/>
          <w:color w:val="000000"/>
          <w:sz w:val="28"/>
          <w:szCs w:val="28"/>
        </w:rPr>
        <w:t>SRGAN</w:t>
      </w:r>
      <w:r>
        <w:rPr>
          <w:color w:val="000000"/>
          <w:sz w:val="28"/>
          <w:szCs w:val="28"/>
        </w:rPr>
        <w:t xml:space="preserve"> (предлагаемый алгоритм) одинаков, но изображение, полученное из бикубического повышения разрешения, воспринимается хуже визуально. </w:t>
      </w:r>
    </w:p>
    <w:p w14:paraId="140B4E30" w14:textId="35E20830" w:rsidR="00AA66BB" w:rsidRPr="003D75D7" w:rsidRDefault="00AA66BB" w:rsidP="00595665">
      <w:pPr>
        <w:pStyle w:val="NormalWeb"/>
        <w:spacing w:before="0" w:beforeAutospacing="0" w:after="0" w:afterAutospacing="0" w:line="276" w:lineRule="auto"/>
        <w:ind w:firstLine="720"/>
        <w:jc w:val="both"/>
      </w:pPr>
      <w:r>
        <w:rPr>
          <w:color w:val="000000"/>
          <w:sz w:val="28"/>
          <w:szCs w:val="28"/>
        </w:rPr>
        <w:t xml:space="preserve">Архитектура </w:t>
      </w:r>
      <w:r w:rsidRPr="005C0435">
        <w:rPr>
          <w:i/>
          <w:color w:val="000000"/>
          <w:sz w:val="28"/>
          <w:szCs w:val="28"/>
        </w:rPr>
        <w:t>SRGAN</w:t>
      </w:r>
      <w:r>
        <w:rPr>
          <w:color w:val="000000"/>
          <w:sz w:val="28"/>
          <w:szCs w:val="28"/>
        </w:rPr>
        <w:t> представлена на рисунке 3.14</w:t>
      </w:r>
      <w:r w:rsidR="003D75D7" w:rsidRPr="003D75D7">
        <w:rPr>
          <w:color w:val="000000"/>
          <w:sz w:val="28"/>
          <w:szCs w:val="28"/>
        </w:rPr>
        <w:t>.</w:t>
      </w:r>
    </w:p>
    <w:p w14:paraId="10C34003" w14:textId="77777777" w:rsidR="00172763" w:rsidRDefault="00172763" w:rsidP="00595665"/>
    <w:p w14:paraId="2D7B6BE3" w14:textId="77777777" w:rsidR="0092573A" w:rsidRDefault="0092573A" w:rsidP="00595665">
      <w:pPr>
        <w:jc w:val="center"/>
      </w:pPr>
      <w:r w:rsidRPr="00172763">
        <w:rPr>
          <w:noProof/>
        </w:rPr>
        <w:drawing>
          <wp:inline distT="114300" distB="114300" distL="114300" distR="114300" wp14:anchorId="6B070000" wp14:editId="0697FF15">
            <wp:extent cx="5597862" cy="2529192"/>
            <wp:effectExtent l="0" t="0" r="3175" b="508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61"/>
                    <a:srcRect t="1" b="17116"/>
                    <a:stretch/>
                  </pic:blipFill>
                  <pic:spPr bwMode="auto">
                    <a:xfrm>
                      <a:off x="0" y="0"/>
                      <a:ext cx="5608716" cy="2534096"/>
                    </a:xfrm>
                    <a:prstGeom prst="rect">
                      <a:avLst/>
                    </a:prstGeom>
                    <a:ln>
                      <a:noFill/>
                    </a:ln>
                    <a:extLst>
                      <a:ext uri="{53640926-AAD7-44D8-BBD7-CCE9431645EC}">
                        <a14:shadowObscured xmlns:a14="http://schemas.microsoft.com/office/drawing/2010/main"/>
                      </a:ext>
                    </a:extLst>
                  </pic:spPr>
                </pic:pic>
              </a:graphicData>
            </a:graphic>
          </wp:inline>
        </w:drawing>
      </w:r>
    </w:p>
    <w:p w14:paraId="72E6B12A" w14:textId="77777777" w:rsidR="00172763" w:rsidRDefault="00172763" w:rsidP="00595665"/>
    <w:p w14:paraId="17277FF6" w14:textId="1E129C16" w:rsidR="0092573A" w:rsidRPr="00723F02" w:rsidRDefault="0092573A" w:rsidP="00595665">
      <w:pPr>
        <w:ind w:firstLine="425"/>
        <w:jc w:val="center"/>
        <w:rPr>
          <w:rFonts w:ascii="Times New Roman" w:eastAsia="Times New Roman" w:hAnsi="Times New Roman" w:cs="Times New Roman"/>
          <w:b/>
          <w:sz w:val="24"/>
          <w:szCs w:val="28"/>
          <w:lang w:val="ru-RU"/>
          <w:rPrChange w:id="53"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Рисунок 3.1</w:t>
      </w:r>
      <w:r w:rsidR="00AA66BB" w:rsidRPr="006E6D25">
        <w:rPr>
          <w:rFonts w:ascii="Times New Roman" w:eastAsia="Times New Roman" w:hAnsi="Times New Roman" w:cs="Times New Roman"/>
          <w:b/>
          <w:sz w:val="24"/>
          <w:szCs w:val="28"/>
          <w:lang w:val="ru-RU"/>
        </w:rPr>
        <w:t>4</w:t>
      </w:r>
      <w:r w:rsidRPr="006E6D25">
        <w:rPr>
          <w:rFonts w:ascii="Times New Roman" w:eastAsia="Times New Roman" w:hAnsi="Times New Roman" w:cs="Times New Roman"/>
          <w:b/>
          <w:sz w:val="24"/>
          <w:szCs w:val="28"/>
        </w:rPr>
        <w:t xml:space="preserve"> – Архитектура </w:t>
      </w:r>
      <w:r w:rsidRPr="005C0435">
        <w:rPr>
          <w:rFonts w:ascii="Times New Roman" w:eastAsia="Times New Roman" w:hAnsi="Times New Roman" w:cs="Times New Roman"/>
          <w:b/>
          <w:i/>
          <w:sz w:val="24"/>
          <w:szCs w:val="28"/>
        </w:rPr>
        <w:t>SRGAN</w:t>
      </w:r>
      <w:r w:rsidR="003D75D7" w:rsidRPr="00723F02">
        <w:rPr>
          <w:rFonts w:ascii="Times New Roman" w:eastAsia="Times New Roman" w:hAnsi="Times New Roman" w:cs="Times New Roman"/>
          <w:b/>
          <w:i/>
          <w:sz w:val="24"/>
          <w:szCs w:val="28"/>
          <w:lang w:val="ru-RU"/>
          <w:rPrChange w:id="54" w:author="Олег Аксенов" w:date="2021-04-17T17:43:00Z">
            <w:rPr>
              <w:rFonts w:ascii="Times New Roman" w:eastAsia="Times New Roman" w:hAnsi="Times New Roman" w:cs="Times New Roman"/>
              <w:b/>
              <w:i/>
              <w:sz w:val="24"/>
              <w:szCs w:val="28"/>
              <w:lang w:val="en-US"/>
            </w:rPr>
          </w:rPrChange>
        </w:rPr>
        <w:t xml:space="preserve"> </w:t>
      </w:r>
      <w:r w:rsidR="003D75D7" w:rsidRPr="00723F02">
        <w:rPr>
          <w:rFonts w:ascii="Times New Roman" w:eastAsia="Times New Roman" w:hAnsi="Times New Roman" w:cs="Times New Roman"/>
          <w:b/>
          <w:sz w:val="24"/>
          <w:szCs w:val="28"/>
          <w:lang w:val="ru-RU"/>
          <w:rPrChange w:id="55" w:author="Олег Аксенов" w:date="2021-04-17T17:43:00Z">
            <w:rPr>
              <w:rFonts w:ascii="Times New Roman" w:eastAsia="Times New Roman" w:hAnsi="Times New Roman" w:cs="Times New Roman"/>
              <w:b/>
              <w:sz w:val="24"/>
              <w:szCs w:val="28"/>
              <w:lang w:val="en-US"/>
            </w:rPr>
          </w:rPrChange>
        </w:rPr>
        <w:t>[39]</w:t>
      </w:r>
    </w:p>
    <w:p w14:paraId="6164C2D4" w14:textId="77777777" w:rsidR="00AA66BB" w:rsidRPr="00AA66BB" w:rsidRDefault="00AA66BB" w:rsidP="00595665">
      <w:pPr>
        <w:ind w:firstLine="720"/>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lastRenderedPageBreak/>
        <w:t>Модель состоит из двух НС: генератор и дискриминатор. При обучении изображение с низким разрешением (</w:t>
      </w:r>
      <w:r w:rsidRPr="005C0435">
        <w:rPr>
          <w:rFonts w:ascii="Times New Roman" w:eastAsia="Times New Roman" w:hAnsi="Times New Roman" w:cs="Times New Roman"/>
          <w:i/>
          <w:color w:val="000000"/>
          <w:sz w:val="28"/>
          <w:szCs w:val="28"/>
          <w:lang w:val="ru-RU"/>
        </w:rPr>
        <w:t>ILR</w:t>
      </w:r>
      <w:r w:rsidRPr="00AA66BB">
        <w:rPr>
          <w:rFonts w:ascii="Times New Roman" w:eastAsia="Times New Roman" w:hAnsi="Times New Roman" w:cs="Times New Roman"/>
          <w:color w:val="000000"/>
          <w:sz w:val="28"/>
          <w:szCs w:val="28"/>
          <w:lang w:val="ru-RU"/>
        </w:rPr>
        <w:t>) получается путем применения понижения разрешения к изображению с высоким разрешением (</w:t>
      </w:r>
      <w:r w:rsidRPr="005C0435">
        <w:rPr>
          <w:rFonts w:ascii="Times New Roman" w:eastAsia="Times New Roman" w:hAnsi="Times New Roman" w:cs="Times New Roman"/>
          <w:i/>
          <w:color w:val="000000"/>
          <w:sz w:val="28"/>
          <w:szCs w:val="28"/>
          <w:lang w:val="ru-RU"/>
        </w:rPr>
        <w:t>IHR</w:t>
      </w:r>
      <w:r w:rsidRPr="00AA66BB">
        <w:rPr>
          <w:rFonts w:ascii="Times New Roman" w:eastAsia="Times New Roman" w:hAnsi="Times New Roman" w:cs="Times New Roman"/>
          <w:color w:val="000000"/>
          <w:sz w:val="28"/>
          <w:szCs w:val="28"/>
          <w:lang w:val="ru-RU"/>
        </w:rPr>
        <w:t>).</w:t>
      </w:r>
    </w:p>
    <w:p w14:paraId="71931D46" w14:textId="77777777" w:rsidR="00AA66BB" w:rsidRPr="00AA66BB" w:rsidRDefault="00AA66BB" w:rsidP="00595665">
      <w:pPr>
        <w:numPr>
          <w:ilvl w:val="0"/>
          <w:numId w:val="35"/>
        </w:numPr>
        <w:tabs>
          <w:tab w:val="clear" w:pos="720"/>
          <w:tab w:val="num" w:pos="993"/>
        </w:tabs>
        <w:ind w:left="0" w:firstLine="709"/>
        <w:jc w:val="both"/>
        <w:textAlignment w:val="baseline"/>
        <w:rPr>
          <w:rFonts w:ascii="Times New Roman" w:eastAsia="Times New Roman" w:hAnsi="Times New Roman" w:cs="Times New Roman"/>
          <w:color w:val="000000"/>
          <w:sz w:val="28"/>
          <w:szCs w:val="28"/>
          <w:lang w:val="ru-RU"/>
        </w:rPr>
      </w:pPr>
      <w:r w:rsidRPr="00AA66BB">
        <w:rPr>
          <w:rFonts w:ascii="Times New Roman" w:eastAsia="Times New Roman" w:hAnsi="Times New Roman" w:cs="Times New Roman"/>
          <w:color w:val="000000"/>
          <w:sz w:val="28"/>
          <w:szCs w:val="28"/>
          <w:lang w:val="ru-RU"/>
        </w:rPr>
        <w:t xml:space="preserve">Функция генератора </w:t>
      </w:r>
      <w:r w:rsidRPr="005C0435">
        <w:rPr>
          <w:rFonts w:ascii="Times New Roman" w:eastAsia="Times New Roman" w:hAnsi="Times New Roman" w:cs="Times New Roman"/>
          <w:i/>
          <w:color w:val="000000"/>
          <w:sz w:val="28"/>
          <w:szCs w:val="28"/>
          <w:lang w:val="ru-RU"/>
        </w:rPr>
        <w:t>G</w:t>
      </w:r>
      <w:r w:rsidRPr="00AA66BB">
        <w:rPr>
          <w:rFonts w:ascii="Times New Roman" w:eastAsia="Times New Roman" w:hAnsi="Times New Roman" w:cs="Times New Roman"/>
          <w:color w:val="000000"/>
          <w:sz w:val="28"/>
          <w:szCs w:val="28"/>
          <w:lang w:val="ru-RU"/>
        </w:rPr>
        <w:t xml:space="preserve"> генерировать для данного входного изображения низкого разрешения (</w:t>
      </w:r>
      <w:r w:rsidRPr="005C0435">
        <w:rPr>
          <w:rFonts w:ascii="Times New Roman" w:eastAsia="Times New Roman" w:hAnsi="Times New Roman" w:cs="Times New Roman"/>
          <w:i/>
          <w:color w:val="000000"/>
          <w:sz w:val="28"/>
          <w:szCs w:val="28"/>
          <w:lang w:val="ru-RU"/>
        </w:rPr>
        <w:t>LR</w:t>
      </w:r>
      <w:r w:rsidRPr="00AA66BB">
        <w:rPr>
          <w:rFonts w:ascii="Times New Roman" w:eastAsia="Times New Roman" w:hAnsi="Times New Roman" w:cs="Times New Roman"/>
          <w:color w:val="000000"/>
          <w:sz w:val="28"/>
          <w:szCs w:val="28"/>
          <w:lang w:val="ru-RU"/>
        </w:rPr>
        <w:t>) его соответствующее изображение высокого разрешения (</w:t>
      </w:r>
      <w:r w:rsidRPr="005C0435">
        <w:rPr>
          <w:rFonts w:ascii="Times New Roman" w:eastAsia="Times New Roman" w:hAnsi="Times New Roman" w:cs="Times New Roman"/>
          <w:i/>
          <w:color w:val="000000"/>
          <w:sz w:val="28"/>
          <w:szCs w:val="28"/>
          <w:lang w:val="ru-RU"/>
        </w:rPr>
        <w:t>HR</w:t>
      </w:r>
      <w:r w:rsidRPr="00AA66BB">
        <w:rPr>
          <w:rFonts w:ascii="Times New Roman" w:eastAsia="Times New Roman" w:hAnsi="Times New Roman" w:cs="Times New Roman"/>
          <w:color w:val="000000"/>
          <w:sz w:val="28"/>
          <w:szCs w:val="28"/>
          <w:lang w:val="ru-RU"/>
        </w:rPr>
        <w:t>). </w:t>
      </w:r>
    </w:p>
    <w:p w14:paraId="33D6F39A" w14:textId="77777777" w:rsidR="00AA66BB" w:rsidRPr="00AA66BB" w:rsidRDefault="00AA66BB" w:rsidP="00595665">
      <w:pPr>
        <w:numPr>
          <w:ilvl w:val="0"/>
          <w:numId w:val="35"/>
        </w:numPr>
        <w:tabs>
          <w:tab w:val="clear" w:pos="720"/>
          <w:tab w:val="num" w:pos="993"/>
        </w:tabs>
        <w:ind w:left="0" w:firstLine="709"/>
        <w:jc w:val="both"/>
        <w:textAlignment w:val="baseline"/>
        <w:rPr>
          <w:rFonts w:ascii="Times New Roman" w:eastAsia="Times New Roman" w:hAnsi="Times New Roman" w:cs="Times New Roman"/>
          <w:color w:val="000000"/>
          <w:sz w:val="28"/>
          <w:szCs w:val="28"/>
          <w:lang w:val="ru-RU"/>
        </w:rPr>
      </w:pPr>
      <w:r w:rsidRPr="00AA66BB">
        <w:rPr>
          <w:rFonts w:ascii="Times New Roman" w:eastAsia="Times New Roman" w:hAnsi="Times New Roman" w:cs="Times New Roman"/>
          <w:color w:val="000000"/>
          <w:sz w:val="28"/>
          <w:szCs w:val="28"/>
          <w:lang w:val="ru-RU"/>
        </w:rPr>
        <w:t xml:space="preserve">Дискриминатор </w:t>
      </w:r>
      <w:r w:rsidRPr="005C0435">
        <w:rPr>
          <w:rFonts w:ascii="Times New Roman" w:eastAsia="Times New Roman" w:hAnsi="Times New Roman" w:cs="Times New Roman"/>
          <w:i/>
          <w:color w:val="000000"/>
          <w:sz w:val="28"/>
          <w:szCs w:val="28"/>
          <w:lang w:val="ru-RU"/>
        </w:rPr>
        <w:t>D</w:t>
      </w:r>
      <w:r w:rsidRPr="00AA66BB">
        <w:rPr>
          <w:rFonts w:ascii="Times New Roman" w:eastAsia="Times New Roman" w:hAnsi="Times New Roman" w:cs="Times New Roman"/>
          <w:color w:val="000000"/>
          <w:sz w:val="28"/>
          <w:szCs w:val="28"/>
          <w:lang w:val="ru-RU"/>
        </w:rPr>
        <w:t xml:space="preserve"> обучен различать изображения с повышенным разрешением и реальные. </w:t>
      </w:r>
    </w:p>
    <w:p w14:paraId="584C2772" w14:textId="77777777" w:rsidR="00AA66BB" w:rsidRPr="00AA66BB" w:rsidRDefault="00AA66BB" w:rsidP="00595665">
      <w:pPr>
        <w:ind w:firstLine="720"/>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t xml:space="preserve">Структура архитектуры </w:t>
      </w:r>
      <w:r w:rsidRPr="005C0435">
        <w:rPr>
          <w:rFonts w:ascii="Times New Roman" w:eastAsia="Times New Roman" w:hAnsi="Times New Roman" w:cs="Times New Roman"/>
          <w:i/>
          <w:color w:val="000000"/>
          <w:sz w:val="28"/>
          <w:szCs w:val="28"/>
          <w:lang w:val="ru-RU"/>
        </w:rPr>
        <w:t>SRGAN</w:t>
      </w:r>
      <w:r w:rsidRPr="00AA66BB">
        <w:rPr>
          <w:rFonts w:ascii="Times New Roman" w:eastAsia="Times New Roman" w:hAnsi="Times New Roman" w:cs="Times New Roman"/>
          <w:color w:val="000000"/>
          <w:sz w:val="28"/>
          <w:szCs w:val="28"/>
          <w:lang w:val="ru-RU"/>
        </w:rPr>
        <w:t xml:space="preserve"> показана на рисунке 3.15.</w:t>
      </w:r>
    </w:p>
    <w:p w14:paraId="7C922BB5" w14:textId="77777777" w:rsidR="0092573A" w:rsidRPr="00AA66BB" w:rsidRDefault="0092573A" w:rsidP="00595665">
      <w:pPr>
        <w:jc w:val="both"/>
        <w:rPr>
          <w:rFonts w:ascii="Times New Roman" w:eastAsia="Times New Roman" w:hAnsi="Times New Roman" w:cs="Times New Roman"/>
          <w:sz w:val="28"/>
          <w:szCs w:val="28"/>
          <w:lang w:val="ru-RU"/>
        </w:rPr>
      </w:pPr>
    </w:p>
    <w:p w14:paraId="0EA3C328" w14:textId="77777777" w:rsidR="0092573A" w:rsidRDefault="0092573A" w:rsidP="00595665">
      <w:r w:rsidRPr="00172763">
        <w:rPr>
          <w:noProof/>
        </w:rPr>
        <w:drawing>
          <wp:inline distT="114300" distB="114300" distL="114300" distR="114300" wp14:anchorId="10217E81" wp14:editId="6FFEE557">
            <wp:extent cx="5731200" cy="1346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731200" cy="1346200"/>
                    </a:xfrm>
                    <a:prstGeom prst="rect">
                      <a:avLst/>
                    </a:prstGeom>
                    <a:ln/>
                  </pic:spPr>
                </pic:pic>
              </a:graphicData>
            </a:graphic>
          </wp:inline>
        </w:drawing>
      </w:r>
    </w:p>
    <w:p w14:paraId="3B828782" w14:textId="77777777" w:rsidR="0092573A" w:rsidRDefault="0092573A" w:rsidP="00595665">
      <w:pPr>
        <w:jc w:val="both"/>
        <w:rPr>
          <w:rFonts w:ascii="Times New Roman" w:eastAsia="Times New Roman" w:hAnsi="Times New Roman" w:cs="Times New Roman"/>
          <w:sz w:val="28"/>
          <w:szCs w:val="28"/>
        </w:rPr>
      </w:pPr>
    </w:p>
    <w:p w14:paraId="199565FD" w14:textId="3B97BBD0" w:rsidR="0092573A" w:rsidRPr="00723F02" w:rsidRDefault="0092573A" w:rsidP="00595665">
      <w:pPr>
        <w:jc w:val="center"/>
        <w:rPr>
          <w:rFonts w:ascii="Times New Roman" w:eastAsia="Times New Roman" w:hAnsi="Times New Roman" w:cs="Times New Roman"/>
          <w:b/>
          <w:sz w:val="24"/>
          <w:szCs w:val="28"/>
          <w:lang w:val="ru-RU"/>
          <w:rPrChange w:id="56" w:author="Олег Аксенов" w:date="2021-04-17T17:43:00Z">
            <w:rPr>
              <w:rFonts w:ascii="Times New Roman" w:eastAsia="Times New Roman" w:hAnsi="Times New Roman" w:cs="Times New Roman"/>
              <w:b/>
              <w:sz w:val="24"/>
              <w:szCs w:val="28"/>
              <w:lang w:val="en-US"/>
            </w:rPr>
          </w:rPrChange>
        </w:rPr>
      </w:pPr>
      <w:r w:rsidRPr="006E6D25">
        <w:rPr>
          <w:rFonts w:ascii="Times New Roman" w:eastAsia="Times New Roman" w:hAnsi="Times New Roman" w:cs="Times New Roman"/>
          <w:b/>
          <w:sz w:val="24"/>
          <w:szCs w:val="28"/>
        </w:rPr>
        <w:t>Рисунок 3.1</w:t>
      </w:r>
      <w:r w:rsidR="00AA66BB" w:rsidRPr="006E6D25">
        <w:rPr>
          <w:rFonts w:ascii="Times New Roman" w:eastAsia="Times New Roman" w:hAnsi="Times New Roman" w:cs="Times New Roman"/>
          <w:b/>
          <w:sz w:val="24"/>
          <w:szCs w:val="28"/>
          <w:lang w:val="ru-RU"/>
        </w:rPr>
        <w:t>5</w:t>
      </w:r>
      <w:r w:rsidRPr="006E6D25">
        <w:rPr>
          <w:rFonts w:ascii="Times New Roman" w:eastAsia="Times New Roman" w:hAnsi="Times New Roman" w:cs="Times New Roman"/>
          <w:b/>
          <w:sz w:val="24"/>
          <w:szCs w:val="28"/>
        </w:rPr>
        <w:t xml:space="preserve"> – Структура архитектуры </w:t>
      </w:r>
      <w:r w:rsidRPr="005C0435">
        <w:rPr>
          <w:rFonts w:ascii="Times New Roman" w:eastAsia="Times New Roman" w:hAnsi="Times New Roman" w:cs="Times New Roman"/>
          <w:b/>
          <w:i/>
          <w:sz w:val="24"/>
          <w:szCs w:val="28"/>
        </w:rPr>
        <w:t>SRGAN</w:t>
      </w:r>
      <w:r w:rsidR="003D75D7" w:rsidRPr="00723F02">
        <w:rPr>
          <w:rFonts w:ascii="Times New Roman" w:eastAsia="Times New Roman" w:hAnsi="Times New Roman" w:cs="Times New Roman"/>
          <w:b/>
          <w:i/>
          <w:sz w:val="24"/>
          <w:szCs w:val="28"/>
          <w:lang w:val="ru-RU"/>
          <w:rPrChange w:id="57" w:author="Олег Аксенов" w:date="2021-04-17T17:43:00Z">
            <w:rPr>
              <w:rFonts w:ascii="Times New Roman" w:eastAsia="Times New Roman" w:hAnsi="Times New Roman" w:cs="Times New Roman"/>
              <w:b/>
              <w:i/>
              <w:sz w:val="24"/>
              <w:szCs w:val="28"/>
              <w:lang w:val="en-US"/>
            </w:rPr>
          </w:rPrChange>
        </w:rPr>
        <w:t xml:space="preserve"> </w:t>
      </w:r>
    </w:p>
    <w:p w14:paraId="137653A2" w14:textId="77777777" w:rsidR="00AA66BB" w:rsidRDefault="00AA66BB" w:rsidP="00595665">
      <w:pPr>
        <w:ind w:firstLine="720"/>
        <w:jc w:val="both"/>
        <w:rPr>
          <w:rFonts w:ascii="Times New Roman" w:eastAsia="Times New Roman" w:hAnsi="Times New Roman" w:cs="Times New Roman"/>
          <w:color w:val="000000"/>
          <w:sz w:val="28"/>
          <w:szCs w:val="28"/>
          <w:lang w:val="ru-RU"/>
        </w:rPr>
      </w:pPr>
    </w:p>
    <w:p w14:paraId="3D733496" w14:textId="77777777" w:rsidR="00AA66BB" w:rsidRDefault="00AA66BB" w:rsidP="00595665">
      <w:pPr>
        <w:ind w:firstLine="720"/>
        <w:jc w:val="both"/>
        <w:rPr>
          <w:rFonts w:ascii="Times New Roman" w:eastAsia="Times New Roman" w:hAnsi="Times New Roman" w:cs="Times New Roman"/>
          <w:color w:val="000000"/>
          <w:sz w:val="28"/>
          <w:szCs w:val="28"/>
          <w:lang w:val="ru-RU"/>
        </w:rPr>
      </w:pPr>
      <w:r w:rsidRPr="00AA66BB">
        <w:rPr>
          <w:rFonts w:ascii="Times New Roman" w:eastAsia="Times New Roman" w:hAnsi="Times New Roman" w:cs="Times New Roman"/>
          <w:color w:val="000000"/>
          <w:sz w:val="28"/>
          <w:szCs w:val="28"/>
          <w:lang w:val="ru-RU"/>
        </w:rPr>
        <w:t xml:space="preserve">Стоит отметить, что </w:t>
      </w:r>
      <w:r w:rsidRPr="005C0435">
        <w:rPr>
          <w:rFonts w:ascii="Times New Roman" w:eastAsia="Times New Roman" w:hAnsi="Times New Roman" w:cs="Times New Roman"/>
          <w:i/>
          <w:color w:val="000000"/>
          <w:sz w:val="28"/>
          <w:szCs w:val="28"/>
          <w:lang w:val="ru-RU"/>
        </w:rPr>
        <w:t>FER</w:t>
      </w:r>
      <w:r w:rsidRPr="00AA66BB">
        <w:rPr>
          <w:rFonts w:ascii="Times New Roman" w:eastAsia="Times New Roman" w:hAnsi="Times New Roman" w:cs="Times New Roman"/>
          <w:color w:val="000000"/>
          <w:sz w:val="28"/>
          <w:szCs w:val="28"/>
          <w:lang w:val="ru-RU"/>
        </w:rPr>
        <w:t xml:space="preserve">2013 </w:t>
      </w:r>
      <w:proofErr w:type="spellStart"/>
      <w:r w:rsidRPr="00AA66BB">
        <w:rPr>
          <w:rFonts w:ascii="Times New Roman" w:eastAsia="Times New Roman" w:hAnsi="Times New Roman" w:cs="Times New Roman"/>
          <w:color w:val="000000"/>
          <w:sz w:val="28"/>
          <w:szCs w:val="28"/>
          <w:lang w:val="ru-RU"/>
        </w:rPr>
        <w:t>датасет</w:t>
      </w:r>
      <w:proofErr w:type="spellEnd"/>
      <w:r w:rsidRPr="00AA66BB">
        <w:rPr>
          <w:rFonts w:ascii="Times New Roman" w:eastAsia="Times New Roman" w:hAnsi="Times New Roman" w:cs="Times New Roman"/>
          <w:color w:val="000000"/>
          <w:sz w:val="28"/>
          <w:szCs w:val="28"/>
          <w:lang w:val="ru-RU"/>
        </w:rPr>
        <w:t xml:space="preserve"> имеет низкое разрешение</w:t>
      </w:r>
      <w:r>
        <w:rPr>
          <w:rFonts w:ascii="Times New Roman" w:eastAsia="Times New Roman" w:hAnsi="Times New Roman" w:cs="Times New Roman"/>
          <w:color w:val="000000"/>
          <w:sz w:val="28"/>
          <w:szCs w:val="28"/>
          <w:lang w:val="ru-RU"/>
        </w:rPr>
        <w:t xml:space="preserve"> </w:t>
      </w:r>
      <w:r w:rsidRPr="00AA66BB">
        <w:rPr>
          <w:rFonts w:ascii="Times New Roman" w:eastAsia="Times New Roman" w:hAnsi="Times New Roman" w:cs="Times New Roman"/>
          <w:color w:val="000000"/>
          <w:sz w:val="28"/>
          <w:szCs w:val="28"/>
          <w:lang w:val="ru-RU"/>
        </w:rPr>
        <w:t xml:space="preserve">(до 50х50). Поэтому был применен генератор </w:t>
      </w:r>
      <w:proofErr w:type="spellStart"/>
      <w:r w:rsidRPr="00AA66BB">
        <w:rPr>
          <w:rFonts w:ascii="Times New Roman" w:eastAsia="Times New Roman" w:hAnsi="Times New Roman" w:cs="Times New Roman"/>
          <w:color w:val="000000"/>
          <w:sz w:val="28"/>
          <w:szCs w:val="28"/>
          <w:lang w:val="ru-RU"/>
        </w:rPr>
        <w:t>генеративно</w:t>
      </w:r>
      <w:proofErr w:type="spellEnd"/>
      <w:r w:rsidRPr="00AA66BB">
        <w:rPr>
          <w:rFonts w:ascii="Times New Roman" w:eastAsia="Times New Roman" w:hAnsi="Times New Roman" w:cs="Times New Roman"/>
          <w:color w:val="000000"/>
          <w:sz w:val="28"/>
          <w:szCs w:val="28"/>
          <w:lang w:val="ru-RU"/>
        </w:rPr>
        <w:t xml:space="preserve">-состязательной НС </w:t>
      </w:r>
      <w:r w:rsidRPr="005C0435">
        <w:rPr>
          <w:rFonts w:ascii="Times New Roman" w:eastAsia="Times New Roman" w:hAnsi="Times New Roman" w:cs="Times New Roman"/>
          <w:i/>
          <w:color w:val="000000"/>
          <w:sz w:val="28"/>
          <w:szCs w:val="28"/>
          <w:lang w:val="ru-RU"/>
        </w:rPr>
        <w:t>SRGAN</w:t>
      </w:r>
      <w:r w:rsidRPr="00AA66BB">
        <w:rPr>
          <w:rFonts w:ascii="Times New Roman" w:eastAsia="Times New Roman" w:hAnsi="Times New Roman" w:cs="Times New Roman"/>
          <w:color w:val="000000"/>
          <w:sz w:val="28"/>
          <w:szCs w:val="28"/>
          <w:lang w:val="ru-RU"/>
        </w:rPr>
        <w:t xml:space="preserve"> для увеличения разрешения изображения с улучшением визуальных характеристик.</w:t>
      </w:r>
      <w:r>
        <w:rPr>
          <w:rFonts w:ascii="Times New Roman" w:eastAsia="Times New Roman" w:hAnsi="Times New Roman" w:cs="Times New Roman"/>
          <w:color w:val="000000"/>
          <w:sz w:val="28"/>
          <w:szCs w:val="28"/>
          <w:lang w:val="ru-RU"/>
        </w:rPr>
        <w:t xml:space="preserve"> </w:t>
      </w:r>
      <w:r w:rsidRPr="00AA66BB">
        <w:rPr>
          <w:rFonts w:ascii="Times New Roman" w:eastAsia="Times New Roman" w:hAnsi="Times New Roman" w:cs="Times New Roman"/>
          <w:color w:val="000000"/>
          <w:sz w:val="28"/>
          <w:szCs w:val="28"/>
          <w:lang w:val="ru-RU"/>
        </w:rPr>
        <w:t>Пример</w:t>
      </w:r>
      <w:r>
        <w:rPr>
          <w:rFonts w:ascii="Times New Roman" w:eastAsia="Times New Roman" w:hAnsi="Times New Roman" w:cs="Times New Roman"/>
          <w:color w:val="000000"/>
          <w:sz w:val="28"/>
          <w:szCs w:val="28"/>
          <w:lang w:val="ru-RU"/>
        </w:rPr>
        <w:t xml:space="preserve"> </w:t>
      </w:r>
      <w:r w:rsidRPr="00AA66BB">
        <w:rPr>
          <w:rFonts w:ascii="Times New Roman" w:eastAsia="Times New Roman" w:hAnsi="Times New Roman" w:cs="Times New Roman"/>
          <w:color w:val="000000"/>
          <w:sz w:val="28"/>
          <w:szCs w:val="28"/>
          <w:lang w:val="ru-RU"/>
        </w:rPr>
        <w:t xml:space="preserve">повышения разрешения на </w:t>
      </w:r>
      <w:r w:rsidRPr="005C0435">
        <w:rPr>
          <w:rFonts w:ascii="Times New Roman" w:eastAsia="Times New Roman" w:hAnsi="Times New Roman" w:cs="Times New Roman"/>
          <w:i/>
          <w:color w:val="000000"/>
          <w:sz w:val="28"/>
          <w:szCs w:val="28"/>
          <w:lang w:val="ru-RU"/>
        </w:rPr>
        <w:t>FER</w:t>
      </w:r>
      <w:r w:rsidRPr="005C0435">
        <w:rPr>
          <w:rFonts w:ascii="Times New Roman" w:eastAsia="Times New Roman" w:hAnsi="Times New Roman" w:cs="Times New Roman"/>
          <w:color w:val="000000"/>
          <w:sz w:val="28"/>
          <w:szCs w:val="28"/>
          <w:lang w:val="ru-RU"/>
        </w:rPr>
        <w:t>2013</w:t>
      </w:r>
      <w:r>
        <w:rPr>
          <w:rFonts w:ascii="Times New Roman" w:eastAsia="Times New Roman" w:hAnsi="Times New Roman" w:cs="Times New Roman"/>
          <w:color w:val="000000"/>
          <w:sz w:val="28"/>
          <w:szCs w:val="28"/>
          <w:lang w:val="ru-RU"/>
        </w:rPr>
        <w:t xml:space="preserve"> </w:t>
      </w:r>
      <w:proofErr w:type="spellStart"/>
      <w:r w:rsidRPr="00AA66BB">
        <w:rPr>
          <w:rFonts w:ascii="Times New Roman" w:eastAsia="Times New Roman" w:hAnsi="Times New Roman" w:cs="Times New Roman"/>
          <w:color w:val="000000"/>
          <w:sz w:val="28"/>
          <w:szCs w:val="28"/>
          <w:lang w:val="ru-RU"/>
        </w:rPr>
        <w:t>датасете</w:t>
      </w:r>
      <w:proofErr w:type="spellEnd"/>
      <w:r w:rsidRPr="00AA66BB">
        <w:rPr>
          <w:rFonts w:ascii="Times New Roman" w:eastAsia="Times New Roman" w:hAnsi="Times New Roman" w:cs="Times New Roman"/>
          <w:color w:val="000000"/>
          <w:sz w:val="28"/>
          <w:szCs w:val="28"/>
          <w:lang w:val="ru-RU"/>
        </w:rPr>
        <w:t xml:space="preserve"> при помощи </w:t>
      </w:r>
      <w:r w:rsidRPr="005C0435">
        <w:rPr>
          <w:rFonts w:ascii="Times New Roman" w:eastAsia="Times New Roman" w:hAnsi="Times New Roman" w:cs="Times New Roman"/>
          <w:i/>
          <w:color w:val="000000"/>
          <w:sz w:val="28"/>
          <w:szCs w:val="28"/>
          <w:lang w:val="ru-RU"/>
        </w:rPr>
        <w:t>SRGA</w:t>
      </w:r>
      <w:r>
        <w:rPr>
          <w:rFonts w:ascii="Times New Roman" w:eastAsia="Times New Roman" w:hAnsi="Times New Roman" w:cs="Times New Roman"/>
          <w:color w:val="000000"/>
          <w:sz w:val="28"/>
          <w:szCs w:val="28"/>
          <w:lang w:val="ru-RU"/>
        </w:rPr>
        <w:t xml:space="preserve"> </w:t>
      </w:r>
      <w:r w:rsidRPr="00AA66BB">
        <w:rPr>
          <w:rFonts w:ascii="Times New Roman" w:eastAsia="Times New Roman" w:hAnsi="Times New Roman" w:cs="Times New Roman"/>
          <w:color w:val="000000"/>
          <w:sz w:val="28"/>
          <w:szCs w:val="28"/>
          <w:lang w:val="ru-RU"/>
        </w:rPr>
        <w:t>представлен на рисунке 3.16.</w:t>
      </w:r>
    </w:p>
    <w:p w14:paraId="07B523F4" w14:textId="77777777" w:rsidR="00AA66BB" w:rsidRPr="00AA66BB" w:rsidRDefault="00AA66BB" w:rsidP="00595665">
      <w:pPr>
        <w:ind w:firstLine="720"/>
        <w:jc w:val="both"/>
        <w:rPr>
          <w:rFonts w:ascii="Times New Roman" w:eastAsia="Times New Roman" w:hAnsi="Times New Roman" w:cs="Times New Roman"/>
          <w:sz w:val="24"/>
          <w:szCs w:val="24"/>
          <w:lang w:val="ru-RU"/>
        </w:rPr>
      </w:pPr>
    </w:p>
    <w:p w14:paraId="4B3109BA" w14:textId="77777777" w:rsidR="00AA66BB" w:rsidRDefault="00AA66BB" w:rsidP="00595665">
      <w:pPr>
        <w:jc w:val="center"/>
        <w:rPr>
          <w:rFonts w:ascii="Times New Roman" w:eastAsia="Times New Roman" w:hAnsi="Times New Roman" w:cs="Times New Roman"/>
          <w:sz w:val="24"/>
          <w:szCs w:val="24"/>
          <w:lang w:val="ru-RU"/>
        </w:rPr>
      </w:pPr>
      <w:r w:rsidRPr="00AA66BB">
        <w:rPr>
          <w:rFonts w:ascii="Times New Roman" w:eastAsia="Times New Roman" w:hAnsi="Times New Roman" w:cs="Times New Roman"/>
          <w:noProof/>
          <w:color w:val="000000"/>
          <w:sz w:val="28"/>
          <w:szCs w:val="28"/>
          <w:bdr w:val="none" w:sz="0" w:space="0" w:color="auto" w:frame="1"/>
          <w:lang w:val="ru-RU"/>
        </w:rPr>
        <w:drawing>
          <wp:inline distT="0" distB="0" distL="0" distR="0" wp14:anchorId="20B12994" wp14:editId="4794C6B1">
            <wp:extent cx="1800000" cy="1800000"/>
            <wp:effectExtent l="0" t="0" r="0" b="0"/>
            <wp:docPr id="17" name="Рисунок 17" descr="https://lh3.googleusercontent.com/9X6wG9tALY2iYHULNVuvwShqVHoWX4VvgpiVgN6lO8Nz3BN1phaueXDMceCnmrEIjB6n9deFPIS5U5XatWYHnAYoU_AxWqdfePIAbsedJmJ191FY896T70h_pBueZKP_L9MQPk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9X6wG9tALY2iYHULNVuvwShqVHoWX4VvgpiVgN6lO8Nz3BN1phaueXDMceCnmrEIjB6n9deFPIS5U5XatWYHnAYoU_AxWqdfePIAbsedJmJ191FY896T70h_pBueZKP_L9MQPk8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AA66BB">
        <w:rPr>
          <w:rFonts w:ascii="Times New Roman" w:eastAsia="Times New Roman" w:hAnsi="Times New Roman" w:cs="Times New Roman"/>
          <w:noProof/>
          <w:color w:val="000000"/>
          <w:sz w:val="28"/>
          <w:szCs w:val="28"/>
          <w:bdr w:val="none" w:sz="0" w:space="0" w:color="auto" w:frame="1"/>
          <w:lang w:val="ru-RU"/>
        </w:rPr>
        <w:drawing>
          <wp:inline distT="0" distB="0" distL="0" distR="0" wp14:anchorId="3197496C" wp14:editId="13E874E7">
            <wp:extent cx="1800000" cy="1800000"/>
            <wp:effectExtent l="0" t="0" r="0" b="0"/>
            <wp:docPr id="13" name="Рисунок 13" descr="https://lh6.googleusercontent.com/S15qhUFNKlHVKkD0GU8RJ7zoGRLJk2PC1GsrbrRoZjYL_kVSplRPdU5wBP8VKAsk7GU0jUlImq4GqOPZ6LUMefbSfTsKdN_cQ5yJgz2Q3I2xazZhvt91wKUmh2q69dv_zAC988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S15qhUFNKlHVKkD0GU8RJ7zoGRLJk2PC1GsrbrRoZjYL_kVSplRPdU5wBP8VKAsk7GU0jUlImq4GqOPZ6LUMefbSfTsKdN_cQ5yJgz2Q3I2xazZhvt91wKUmh2q69dv_zAC988o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34F065A" w14:textId="77777777" w:rsidR="00AA66BB" w:rsidRPr="00AA66BB" w:rsidRDefault="00AA66BB" w:rsidP="00595665">
      <w:pPr>
        <w:ind w:firstLine="720"/>
        <w:jc w:val="center"/>
        <w:rPr>
          <w:rFonts w:ascii="Times New Roman" w:eastAsia="Times New Roman" w:hAnsi="Times New Roman" w:cs="Times New Roman"/>
          <w:sz w:val="24"/>
          <w:szCs w:val="24"/>
          <w:lang w:val="ru-RU"/>
        </w:rPr>
      </w:pPr>
    </w:p>
    <w:p w14:paraId="79B3861B" w14:textId="77777777" w:rsidR="00C4418D" w:rsidRPr="006E6D25" w:rsidRDefault="00AA66BB" w:rsidP="00595665">
      <w:pPr>
        <w:jc w:val="center"/>
        <w:rPr>
          <w:rFonts w:ascii="Times New Roman" w:eastAsia="Times New Roman" w:hAnsi="Times New Roman" w:cs="Times New Roman"/>
          <w:b/>
          <w:color w:val="000000"/>
          <w:sz w:val="24"/>
          <w:szCs w:val="28"/>
          <w:lang w:val="ru-RU"/>
        </w:rPr>
      </w:pPr>
      <w:r w:rsidRPr="00AA66BB">
        <w:rPr>
          <w:rFonts w:ascii="Times New Roman" w:eastAsia="Times New Roman" w:hAnsi="Times New Roman" w:cs="Times New Roman"/>
          <w:b/>
          <w:color w:val="000000"/>
          <w:sz w:val="24"/>
          <w:szCs w:val="28"/>
          <w:lang w:val="ru-RU"/>
        </w:rPr>
        <w:t xml:space="preserve">Рисунок 3.16 - Результат повышения разрешения на </w:t>
      </w:r>
      <w:r w:rsidRPr="00A61DD2">
        <w:rPr>
          <w:rFonts w:ascii="Times New Roman" w:eastAsia="Times New Roman" w:hAnsi="Times New Roman" w:cs="Times New Roman"/>
          <w:b/>
          <w:i/>
          <w:color w:val="000000"/>
          <w:sz w:val="24"/>
          <w:szCs w:val="28"/>
          <w:lang w:val="ru-RU"/>
        </w:rPr>
        <w:t>FER</w:t>
      </w:r>
      <w:r w:rsidRPr="00AA66BB">
        <w:rPr>
          <w:rFonts w:ascii="Times New Roman" w:eastAsia="Times New Roman" w:hAnsi="Times New Roman" w:cs="Times New Roman"/>
          <w:b/>
          <w:color w:val="000000"/>
          <w:sz w:val="24"/>
          <w:szCs w:val="28"/>
          <w:lang w:val="ru-RU"/>
        </w:rPr>
        <w:t xml:space="preserve">2013 </w:t>
      </w:r>
      <w:proofErr w:type="spellStart"/>
      <w:r w:rsidRPr="00AA66BB">
        <w:rPr>
          <w:rFonts w:ascii="Times New Roman" w:eastAsia="Times New Roman" w:hAnsi="Times New Roman" w:cs="Times New Roman"/>
          <w:b/>
          <w:color w:val="000000"/>
          <w:sz w:val="24"/>
          <w:szCs w:val="28"/>
          <w:lang w:val="ru-RU"/>
        </w:rPr>
        <w:t>датасете</w:t>
      </w:r>
      <w:proofErr w:type="spellEnd"/>
      <w:r w:rsidRPr="00AA66BB">
        <w:rPr>
          <w:rFonts w:ascii="Times New Roman" w:eastAsia="Times New Roman" w:hAnsi="Times New Roman" w:cs="Times New Roman"/>
          <w:b/>
          <w:color w:val="000000"/>
          <w:sz w:val="24"/>
          <w:szCs w:val="28"/>
          <w:lang w:val="ru-RU"/>
        </w:rPr>
        <w:t xml:space="preserve"> </w:t>
      </w:r>
    </w:p>
    <w:p w14:paraId="772CAAB9" w14:textId="77777777" w:rsidR="00AA66BB" w:rsidRPr="00AA66BB" w:rsidRDefault="00AA66BB" w:rsidP="00595665">
      <w:pPr>
        <w:jc w:val="center"/>
        <w:rPr>
          <w:rFonts w:ascii="Times New Roman" w:eastAsia="Times New Roman" w:hAnsi="Times New Roman" w:cs="Times New Roman"/>
          <w:b/>
          <w:szCs w:val="24"/>
          <w:lang w:val="ru-RU"/>
        </w:rPr>
      </w:pPr>
      <w:r w:rsidRPr="00AA66BB">
        <w:rPr>
          <w:rFonts w:ascii="Times New Roman" w:eastAsia="Times New Roman" w:hAnsi="Times New Roman" w:cs="Times New Roman"/>
          <w:b/>
          <w:color w:val="000000"/>
          <w:sz w:val="24"/>
          <w:szCs w:val="28"/>
          <w:lang w:val="ru-RU"/>
        </w:rPr>
        <w:t xml:space="preserve">при помощи </w:t>
      </w:r>
      <w:r w:rsidRPr="00A61DD2">
        <w:rPr>
          <w:rFonts w:ascii="Times New Roman" w:eastAsia="Times New Roman" w:hAnsi="Times New Roman" w:cs="Times New Roman"/>
          <w:b/>
          <w:i/>
          <w:color w:val="000000"/>
          <w:sz w:val="24"/>
          <w:szCs w:val="28"/>
          <w:lang w:val="ru-RU"/>
        </w:rPr>
        <w:t>SRGAN</w:t>
      </w:r>
      <w:r w:rsidRPr="00AA66BB">
        <w:rPr>
          <w:rFonts w:ascii="Times New Roman" w:eastAsia="Times New Roman" w:hAnsi="Times New Roman" w:cs="Times New Roman"/>
          <w:b/>
          <w:color w:val="000000"/>
          <w:sz w:val="24"/>
          <w:szCs w:val="28"/>
          <w:lang w:val="ru-RU"/>
        </w:rPr>
        <w:t xml:space="preserve"> (справа)</w:t>
      </w:r>
    </w:p>
    <w:p w14:paraId="079E7139" w14:textId="77777777" w:rsidR="00AA66BB" w:rsidRPr="00AA66BB" w:rsidRDefault="00AA66BB" w:rsidP="00595665">
      <w:pPr>
        <w:jc w:val="center"/>
        <w:rPr>
          <w:rFonts w:ascii="Times New Roman" w:eastAsia="Times New Roman" w:hAnsi="Times New Roman" w:cs="Times New Roman"/>
          <w:sz w:val="24"/>
          <w:szCs w:val="28"/>
          <w:lang w:val="ru-RU"/>
        </w:rPr>
      </w:pPr>
    </w:p>
    <w:p w14:paraId="646A4E7A" w14:textId="77777777" w:rsidR="0092573A" w:rsidRPr="00D739E2" w:rsidRDefault="0092573A" w:rsidP="00595665">
      <w:pPr>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вышеперечисленных преобразований три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были скомбинированы в один одноканальный размерностью 128х128 с количеством изображений равным 40878.</w:t>
      </w:r>
    </w:p>
    <w:p w14:paraId="5D51960E" w14:textId="77777777" w:rsidR="0092573A" w:rsidRDefault="0092573A" w:rsidP="00595665">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3.4 Обучение и подсчет метрик моделей</w:t>
      </w:r>
    </w:p>
    <w:p w14:paraId="1DF67AF8" w14:textId="77777777" w:rsidR="0092573A" w:rsidRDefault="0092573A" w:rsidP="00595665">
      <w:pPr>
        <w:jc w:val="both"/>
        <w:rPr>
          <w:rFonts w:ascii="Times New Roman" w:eastAsia="Times New Roman" w:hAnsi="Times New Roman" w:cs="Times New Roman"/>
          <w:sz w:val="28"/>
          <w:szCs w:val="28"/>
        </w:rPr>
      </w:pPr>
    </w:p>
    <w:p w14:paraId="13D83471" w14:textId="77777777" w:rsidR="00AA66BB" w:rsidRPr="00AA66BB" w:rsidRDefault="0092573A" w:rsidP="00595665">
      <w:pPr>
        <w:pStyle w:val="NormalWeb"/>
        <w:spacing w:before="0" w:beforeAutospacing="0" w:after="0" w:afterAutospacing="0" w:line="276" w:lineRule="auto"/>
        <w:jc w:val="both"/>
      </w:pPr>
      <w:r>
        <w:rPr>
          <w:sz w:val="28"/>
          <w:szCs w:val="28"/>
        </w:rPr>
        <w:tab/>
      </w:r>
      <w:r w:rsidR="00AA66BB" w:rsidRPr="00AA66BB">
        <w:rPr>
          <w:color w:val="000000"/>
          <w:sz w:val="28"/>
          <w:szCs w:val="28"/>
        </w:rPr>
        <w:t xml:space="preserve">В </w:t>
      </w:r>
      <w:proofErr w:type="spellStart"/>
      <w:r w:rsidR="00AA66BB" w:rsidRPr="00AA66BB">
        <w:rPr>
          <w:color w:val="000000"/>
          <w:sz w:val="28"/>
          <w:szCs w:val="28"/>
        </w:rPr>
        <w:t>подглаве</w:t>
      </w:r>
      <w:proofErr w:type="spellEnd"/>
      <w:r w:rsidR="00AA66BB" w:rsidRPr="00AA66BB">
        <w:rPr>
          <w:color w:val="000000"/>
          <w:sz w:val="28"/>
          <w:szCs w:val="28"/>
        </w:rPr>
        <w:t xml:space="preserve"> 3.1 были описаны 2 архитектуры НС: </w:t>
      </w:r>
      <w:proofErr w:type="spellStart"/>
      <w:r w:rsidR="00AA66BB" w:rsidRPr="005C0435">
        <w:rPr>
          <w:i/>
          <w:color w:val="000000"/>
          <w:sz w:val="28"/>
          <w:szCs w:val="28"/>
        </w:rPr>
        <w:t>EfficientNet</w:t>
      </w:r>
      <w:proofErr w:type="spellEnd"/>
      <w:r w:rsidR="00AA66BB" w:rsidRPr="00AA66BB">
        <w:rPr>
          <w:color w:val="000000"/>
          <w:sz w:val="28"/>
          <w:szCs w:val="28"/>
        </w:rPr>
        <w:t xml:space="preserve"> и </w:t>
      </w:r>
      <w:r w:rsidR="00AA66BB" w:rsidRPr="005C0435">
        <w:rPr>
          <w:i/>
          <w:color w:val="000000"/>
          <w:sz w:val="28"/>
          <w:szCs w:val="28"/>
        </w:rPr>
        <w:t>ResNet</w:t>
      </w:r>
      <w:r w:rsidR="00AA66BB" w:rsidRPr="00AA66BB">
        <w:rPr>
          <w:color w:val="000000"/>
          <w:sz w:val="28"/>
          <w:szCs w:val="28"/>
        </w:rPr>
        <w:t>50, которые будут использоваться для дальнейшего обучения.</w:t>
      </w:r>
    </w:p>
    <w:p w14:paraId="68609D4D" w14:textId="77777777" w:rsidR="00AA66BB" w:rsidRPr="00AA66BB" w:rsidRDefault="00AA66BB" w:rsidP="00595665">
      <w:pPr>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tab/>
        <w:t xml:space="preserve">Полученный набор изображений из </w:t>
      </w:r>
      <w:proofErr w:type="spellStart"/>
      <w:r w:rsidRPr="00AA66BB">
        <w:rPr>
          <w:rFonts w:ascii="Times New Roman" w:eastAsia="Times New Roman" w:hAnsi="Times New Roman" w:cs="Times New Roman"/>
          <w:color w:val="000000"/>
          <w:sz w:val="28"/>
          <w:szCs w:val="28"/>
          <w:lang w:val="ru-RU"/>
        </w:rPr>
        <w:t>подглавы</w:t>
      </w:r>
      <w:proofErr w:type="spellEnd"/>
      <w:r w:rsidRPr="00AA66BB">
        <w:rPr>
          <w:rFonts w:ascii="Times New Roman" w:eastAsia="Times New Roman" w:hAnsi="Times New Roman" w:cs="Times New Roman"/>
          <w:color w:val="000000"/>
          <w:sz w:val="28"/>
          <w:szCs w:val="28"/>
          <w:lang w:val="ru-RU"/>
        </w:rPr>
        <w:t xml:space="preserve"> 3.3 был разделен на обучающий, </w:t>
      </w:r>
      <w:proofErr w:type="spellStart"/>
      <w:r w:rsidRPr="00AA66BB">
        <w:rPr>
          <w:rFonts w:ascii="Times New Roman" w:eastAsia="Times New Roman" w:hAnsi="Times New Roman" w:cs="Times New Roman"/>
          <w:color w:val="000000"/>
          <w:sz w:val="28"/>
          <w:szCs w:val="28"/>
          <w:lang w:val="ru-RU"/>
        </w:rPr>
        <w:t>валидационный</w:t>
      </w:r>
      <w:proofErr w:type="spellEnd"/>
      <w:r w:rsidRPr="00AA66BB">
        <w:rPr>
          <w:rFonts w:ascii="Times New Roman" w:eastAsia="Times New Roman" w:hAnsi="Times New Roman" w:cs="Times New Roman"/>
          <w:color w:val="000000"/>
          <w:sz w:val="28"/>
          <w:szCs w:val="28"/>
          <w:lang w:val="ru-RU"/>
        </w:rPr>
        <w:t xml:space="preserve"> и тестовый </w:t>
      </w:r>
      <w:proofErr w:type="spellStart"/>
      <w:r w:rsidRPr="00AA66BB">
        <w:rPr>
          <w:rFonts w:ascii="Times New Roman" w:eastAsia="Times New Roman" w:hAnsi="Times New Roman" w:cs="Times New Roman"/>
          <w:color w:val="000000"/>
          <w:sz w:val="28"/>
          <w:szCs w:val="28"/>
          <w:lang w:val="ru-RU"/>
        </w:rPr>
        <w:t>датасеты</w:t>
      </w:r>
      <w:proofErr w:type="spellEnd"/>
      <w:r w:rsidRPr="00AA66BB">
        <w:rPr>
          <w:rFonts w:ascii="Times New Roman" w:eastAsia="Times New Roman" w:hAnsi="Times New Roman" w:cs="Times New Roman"/>
          <w:color w:val="000000"/>
          <w:sz w:val="28"/>
          <w:szCs w:val="28"/>
          <w:lang w:val="ru-RU"/>
        </w:rPr>
        <w:t xml:space="preserve">. Обучающий набор изображений составил 31942, тестовый 4497, а </w:t>
      </w:r>
      <w:proofErr w:type="spellStart"/>
      <w:r w:rsidRPr="00AA66BB">
        <w:rPr>
          <w:rFonts w:ascii="Times New Roman" w:eastAsia="Times New Roman" w:hAnsi="Times New Roman" w:cs="Times New Roman"/>
          <w:color w:val="000000"/>
          <w:sz w:val="28"/>
          <w:szCs w:val="28"/>
          <w:lang w:val="ru-RU"/>
        </w:rPr>
        <w:t>валидационный</w:t>
      </w:r>
      <w:proofErr w:type="spellEnd"/>
      <w:r w:rsidRPr="00AA66BB">
        <w:rPr>
          <w:rFonts w:ascii="Times New Roman" w:eastAsia="Times New Roman" w:hAnsi="Times New Roman" w:cs="Times New Roman"/>
          <w:color w:val="000000"/>
          <w:sz w:val="28"/>
          <w:szCs w:val="28"/>
          <w:lang w:val="ru-RU"/>
        </w:rPr>
        <w:t xml:space="preserve"> был взят из </w:t>
      </w:r>
      <w:r w:rsidRPr="005C0435">
        <w:rPr>
          <w:rFonts w:ascii="Times New Roman" w:eastAsia="Times New Roman" w:hAnsi="Times New Roman" w:cs="Times New Roman"/>
          <w:i/>
          <w:color w:val="000000"/>
          <w:sz w:val="28"/>
          <w:szCs w:val="28"/>
          <w:lang w:val="ru-RU"/>
        </w:rPr>
        <w:t>FER</w:t>
      </w:r>
      <w:r w:rsidRPr="00AA66BB">
        <w:rPr>
          <w:rFonts w:ascii="Times New Roman" w:eastAsia="Times New Roman" w:hAnsi="Times New Roman" w:cs="Times New Roman"/>
          <w:color w:val="000000"/>
          <w:sz w:val="28"/>
          <w:szCs w:val="28"/>
          <w:lang w:val="ru-RU"/>
        </w:rPr>
        <w:t>2013, в котором было 3486 изображений.</w:t>
      </w:r>
    </w:p>
    <w:p w14:paraId="5D7F9366" w14:textId="77777777" w:rsidR="00AA66BB" w:rsidRPr="00AA66BB" w:rsidRDefault="00AA66BB" w:rsidP="00595665">
      <w:pPr>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tab/>
        <w:t>Для обучающей выборки был применен метод для увеличения вариативности данных - аугментация: горизонтальное отражение, случайное изменение яркости, поворот относительно центра изображения (до 10 градусов).</w:t>
      </w:r>
    </w:p>
    <w:p w14:paraId="024696A3" w14:textId="77777777" w:rsidR="00AA66BB" w:rsidRPr="00AA66BB" w:rsidRDefault="00AA66BB" w:rsidP="00595665">
      <w:pPr>
        <w:ind w:firstLine="720"/>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t>Далее будет рассмотрено обучение на выбранных архитектурах.</w:t>
      </w:r>
    </w:p>
    <w:p w14:paraId="690D91E0" w14:textId="77777777" w:rsidR="00AA66BB" w:rsidRPr="00AA66BB" w:rsidRDefault="00AA66BB" w:rsidP="00595665">
      <w:pPr>
        <w:ind w:firstLine="720"/>
        <w:jc w:val="both"/>
        <w:rPr>
          <w:rFonts w:ascii="Times New Roman" w:eastAsia="Times New Roman" w:hAnsi="Times New Roman" w:cs="Times New Roman"/>
          <w:sz w:val="24"/>
          <w:szCs w:val="24"/>
          <w:lang w:val="ru-RU"/>
        </w:rPr>
      </w:pPr>
      <w:r w:rsidRPr="005C0435">
        <w:rPr>
          <w:rFonts w:ascii="Times New Roman" w:eastAsia="Times New Roman" w:hAnsi="Times New Roman" w:cs="Times New Roman"/>
          <w:b/>
          <w:bCs/>
          <w:i/>
          <w:color w:val="000000"/>
          <w:sz w:val="28"/>
          <w:szCs w:val="28"/>
          <w:lang w:val="ru-RU"/>
        </w:rPr>
        <w:t>ResNet</w:t>
      </w:r>
      <w:r w:rsidRPr="00AA66BB">
        <w:rPr>
          <w:rFonts w:ascii="Times New Roman" w:eastAsia="Times New Roman" w:hAnsi="Times New Roman" w:cs="Times New Roman"/>
          <w:b/>
          <w:bCs/>
          <w:color w:val="000000"/>
          <w:sz w:val="28"/>
          <w:szCs w:val="28"/>
          <w:lang w:val="ru-RU"/>
        </w:rPr>
        <w:t>50</w:t>
      </w:r>
      <w:r w:rsidRPr="00AA66BB">
        <w:rPr>
          <w:rFonts w:ascii="Times New Roman" w:eastAsia="Times New Roman" w:hAnsi="Times New Roman" w:cs="Times New Roman"/>
          <w:color w:val="000000"/>
          <w:sz w:val="28"/>
          <w:szCs w:val="28"/>
          <w:lang w:val="ru-RU"/>
        </w:rPr>
        <w:t xml:space="preserve">. В данной архитектуре были добавлены </w:t>
      </w:r>
      <w:proofErr w:type="spellStart"/>
      <w:r w:rsidRPr="005C0435">
        <w:rPr>
          <w:rFonts w:ascii="Times New Roman" w:eastAsia="Times New Roman" w:hAnsi="Times New Roman" w:cs="Times New Roman"/>
          <w:i/>
          <w:color w:val="000000"/>
          <w:sz w:val="28"/>
          <w:szCs w:val="28"/>
          <w:lang w:val="ru-RU"/>
        </w:rPr>
        <w:t>Dense</w:t>
      </w:r>
      <w:proofErr w:type="spellEnd"/>
      <w:r w:rsidRPr="00AA66BB">
        <w:rPr>
          <w:rFonts w:ascii="Times New Roman" w:eastAsia="Times New Roman" w:hAnsi="Times New Roman" w:cs="Times New Roman"/>
          <w:color w:val="000000"/>
          <w:sz w:val="28"/>
          <w:szCs w:val="28"/>
          <w:lang w:val="ru-RU"/>
        </w:rPr>
        <w:t xml:space="preserve"> слои с количеством нейронов равным 128 и 7 (число классов), функциями активации </w:t>
      </w:r>
      <w:proofErr w:type="spellStart"/>
      <w:r w:rsidRPr="005C0435">
        <w:rPr>
          <w:rFonts w:ascii="Times New Roman" w:eastAsia="Times New Roman" w:hAnsi="Times New Roman" w:cs="Times New Roman"/>
          <w:i/>
          <w:color w:val="000000"/>
          <w:sz w:val="28"/>
          <w:szCs w:val="28"/>
          <w:lang w:val="ru-RU"/>
        </w:rPr>
        <w:t>relu</w:t>
      </w:r>
      <w:proofErr w:type="spellEnd"/>
      <w:r w:rsidRPr="00AA66BB">
        <w:rPr>
          <w:rFonts w:ascii="Times New Roman" w:eastAsia="Times New Roman" w:hAnsi="Times New Roman" w:cs="Times New Roman"/>
          <w:color w:val="000000"/>
          <w:sz w:val="28"/>
          <w:szCs w:val="28"/>
          <w:lang w:val="ru-RU"/>
        </w:rPr>
        <w:t xml:space="preserve"> и </w:t>
      </w:r>
      <w:proofErr w:type="spellStart"/>
      <w:r w:rsidRPr="005C0435">
        <w:rPr>
          <w:rFonts w:ascii="Times New Roman" w:eastAsia="Times New Roman" w:hAnsi="Times New Roman" w:cs="Times New Roman"/>
          <w:i/>
          <w:color w:val="000000"/>
          <w:sz w:val="28"/>
          <w:szCs w:val="28"/>
          <w:lang w:val="ru-RU"/>
        </w:rPr>
        <w:t>softmax</w:t>
      </w:r>
      <w:proofErr w:type="spellEnd"/>
      <w:r w:rsidRPr="00AA66BB">
        <w:rPr>
          <w:rFonts w:ascii="Times New Roman" w:eastAsia="Times New Roman" w:hAnsi="Times New Roman" w:cs="Times New Roman"/>
          <w:color w:val="000000"/>
          <w:sz w:val="28"/>
          <w:szCs w:val="28"/>
          <w:lang w:val="ru-RU"/>
        </w:rPr>
        <w:t xml:space="preserve"> соответственно. Алгоритм оптимизации НС </w:t>
      </w:r>
      <w:r w:rsidR="006E6D25" w:rsidRPr="006E6D25">
        <w:rPr>
          <w:rFonts w:ascii="Times New Roman" w:eastAsia="Times New Roman" w:hAnsi="Times New Roman" w:cs="Times New Roman"/>
          <w:b/>
          <w:sz w:val="28"/>
          <w:szCs w:val="28"/>
        </w:rPr>
        <w:t xml:space="preserve">– </w:t>
      </w:r>
      <w:proofErr w:type="spellStart"/>
      <w:r w:rsidRPr="005C0435">
        <w:rPr>
          <w:rFonts w:ascii="Times New Roman" w:eastAsia="Times New Roman" w:hAnsi="Times New Roman" w:cs="Times New Roman"/>
          <w:i/>
          <w:color w:val="000000"/>
          <w:sz w:val="28"/>
          <w:szCs w:val="28"/>
          <w:lang w:val="ru-RU"/>
        </w:rPr>
        <w:t>Adam</w:t>
      </w:r>
      <w:proofErr w:type="spellEnd"/>
      <w:r w:rsidRPr="00AA66BB">
        <w:rPr>
          <w:rFonts w:ascii="Times New Roman" w:eastAsia="Times New Roman" w:hAnsi="Times New Roman" w:cs="Times New Roman"/>
          <w:color w:val="000000"/>
          <w:sz w:val="28"/>
          <w:szCs w:val="28"/>
          <w:lang w:val="ru-RU"/>
        </w:rPr>
        <w:t xml:space="preserve"> (</w:t>
      </w:r>
      <w:proofErr w:type="spellStart"/>
      <w:r w:rsidRPr="005C0435">
        <w:rPr>
          <w:rFonts w:ascii="Times New Roman" w:eastAsia="Times New Roman" w:hAnsi="Times New Roman" w:cs="Times New Roman"/>
          <w:i/>
          <w:color w:val="000000"/>
          <w:sz w:val="28"/>
          <w:szCs w:val="28"/>
          <w:lang w:val="ru-RU"/>
        </w:rPr>
        <w:t>decay</w:t>
      </w:r>
      <w:proofErr w:type="spellEnd"/>
      <w:r w:rsidRPr="00AA66BB">
        <w:rPr>
          <w:rFonts w:ascii="Times New Roman" w:eastAsia="Times New Roman" w:hAnsi="Times New Roman" w:cs="Times New Roman"/>
          <w:color w:val="000000"/>
          <w:sz w:val="28"/>
          <w:szCs w:val="28"/>
          <w:lang w:val="ru-RU"/>
        </w:rPr>
        <w:t xml:space="preserve"> = 1e-6). Функция потерь </w:t>
      </w:r>
      <w:r w:rsidR="006E6D25" w:rsidRPr="002A7619">
        <w:rPr>
          <w:rFonts w:ascii="Times New Roman" w:eastAsia="Times New Roman" w:hAnsi="Times New Roman" w:cs="Times New Roman"/>
          <w:sz w:val="28"/>
          <w:szCs w:val="28"/>
        </w:rPr>
        <w:t>–</w:t>
      </w:r>
      <w:r w:rsidR="006E6D25" w:rsidRPr="006E6D25">
        <w:rPr>
          <w:rFonts w:ascii="Times New Roman" w:eastAsia="Times New Roman" w:hAnsi="Times New Roman" w:cs="Times New Roman"/>
          <w:b/>
          <w:sz w:val="28"/>
          <w:szCs w:val="28"/>
        </w:rPr>
        <w:t xml:space="preserve"> </w:t>
      </w:r>
      <w:proofErr w:type="spellStart"/>
      <w:r w:rsidRPr="005C0435">
        <w:rPr>
          <w:rFonts w:ascii="Times New Roman" w:eastAsia="Times New Roman" w:hAnsi="Times New Roman" w:cs="Times New Roman"/>
          <w:i/>
          <w:color w:val="000000"/>
          <w:sz w:val="28"/>
          <w:szCs w:val="28"/>
          <w:lang w:val="ru-RU"/>
        </w:rPr>
        <w:t>categorical</w:t>
      </w:r>
      <w:proofErr w:type="spellEnd"/>
      <w:r w:rsidRPr="00AA66BB">
        <w:rPr>
          <w:rFonts w:ascii="Times New Roman" w:eastAsia="Times New Roman" w:hAnsi="Times New Roman" w:cs="Times New Roman"/>
          <w:color w:val="000000"/>
          <w:sz w:val="28"/>
          <w:szCs w:val="28"/>
          <w:lang w:val="ru-RU"/>
        </w:rPr>
        <w:t xml:space="preserve"> </w:t>
      </w:r>
      <w:proofErr w:type="spellStart"/>
      <w:r w:rsidRPr="005C0435">
        <w:rPr>
          <w:rFonts w:ascii="Times New Roman" w:eastAsia="Times New Roman" w:hAnsi="Times New Roman" w:cs="Times New Roman"/>
          <w:i/>
          <w:color w:val="000000"/>
          <w:sz w:val="28"/>
          <w:szCs w:val="28"/>
          <w:lang w:val="ru-RU"/>
        </w:rPr>
        <w:t>crossentropy</w:t>
      </w:r>
      <w:proofErr w:type="spellEnd"/>
      <w:r w:rsidRPr="00AA66BB">
        <w:rPr>
          <w:rFonts w:ascii="Times New Roman" w:eastAsia="Times New Roman" w:hAnsi="Times New Roman" w:cs="Times New Roman"/>
          <w:color w:val="000000"/>
          <w:sz w:val="28"/>
          <w:szCs w:val="28"/>
          <w:lang w:val="ru-RU"/>
        </w:rPr>
        <w:t xml:space="preserve"> (категориальная </w:t>
      </w:r>
      <w:proofErr w:type="spellStart"/>
      <w:r w:rsidRPr="00AA66BB">
        <w:rPr>
          <w:rFonts w:ascii="Times New Roman" w:eastAsia="Times New Roman" w:hAnsi="Times New Roman" w:cs="Times New Roman"/>
          <w:color w:val="000000"/>
          <w:sz w:val="28"/>
          <w:szCs w:val="28"/>
          <w:lang w:val="ru-RU"/>
        </w:rPr>
        <w:t>кроссентропия</w:t>
      </w:r>
      <w:proofErr w:type="spellEnd"/>
      <w:r w:rsidRPr="00AA66BB">
        <w:rPr>
          <w:rFonts w:ascii="Times New Roman" w:eastAsia="Times New Roman" w:hAnsi="Times New Roman" w:cs="Times New Roman"/>
          <w:color w:val="000000"/>
          <w:sz w:val="28"/>
          <w:szCs w:val="28"/>
          <w:lang w:val="ru-RU"/>
        </w:rPr>
        <w:t xml:space="preserve">). Метрики - </w:t>
      </w:r>
      <w:proofErr w:type="spellStart"/>
      <w:r w:rsidRPr="005C0435">
        <w:rPr>
          <w:rFonts w:ascii="Times New Roman" w:eastAsia="Times New Roman" w:hAnsi="Times New Roman" w:cs="Times New Roman"/>
          <w:i/>
          <w:color w:val="000000"/>
          <w:sz w:val="28"/>
          <w:szCs w:val="28"/>
          <w:lang w:val="ru-RU"/>
        </w:rPr>
        <w:t>accuracy</w:t>
      </w:r>
      <w:proofErr w:type="spellEnd"/>
      <w:r w:rsidRPr="00AA66BB">
        <w:rPr>
          <w:rFonts w:ascii="Times New Roman" w:eastAsia="Times New Roman" w:hAnsi="Times New Roman" w:cs="Times New Roman"/>
          <w:color w:val="000000"/>
          <w:sz w:val="28"/>
          <w:szCs w:val="28"/>
          <w:lang w:val="ru-RU"/>
        </w:rPr>
        <w:t xml:space="preserve">, которая показывает взвешенную точность модели на 7 классах. Также для отслеживания типов ошибок были добавлены метрики </w:t>
      </w:r>
      <w:r w:rsidR="006E6D25" w:rsidRPr="002A7619">
        <w:rPr>
          <w:rFonts w:ascii="Times New Roman" w:eastAsia="Times New Roman" w:hAnsi="Times New Roman" w:cs="Times New Roman"/>
          <w:sz w:val="28"/>
          <w:szCs w:val="28"/>
        </w:rPr>
        <w:t>–</w:t>
      </w:r>
      <w:r w:rsidR="006E6D25" w:rsidRPr="006E6D25">
        <w:rPr>
          <w:rFonts w:ascii="Times New Roman" w:eastAsia="Times New Roman" w:hAnsi="Times New Roman" w:cs="Times New Roman"/>
          <w:b/>
          <w:sz w:val="28"/>
          <w:szCs w:val="28"/>
        </w:rPr>
        <w:t xml:space="preserve"> </w:t>
      </w:r>
      <w:proofErr w:type="spellStart"/>
      <w:r w:rsidRPr="005C0435">
        <w:rPr>
          <w:rFonts w:ascii="Times New Roman" w:eastAsia="Times New Roman" w:hAnsi="Times New Roman" w:cs="Times New Roman"/>
          <w:i/>
          <w:color w:val="000000"/>
          <w:sz w:val="28"/>
          <w:szCs w:val="28"/>
          <w:lang w:val="ru-RU"/>
        </w:rPr>
        <w:t>Recall</w:t>
      </w:r>
      <w:proofErr w:type="spellEnd"/>
      <w:r w:rsidRPr="00AA66BB">
        <w:rPr>
          <w:rFonts w:ascii="Times New Roman" w:eastAsia="Times New Roman" w:hAnsi="Times New Roman" w:cs="Times New Roman"/>
          <w:color w:val="000000"/>
          <w:sz w:val="28"/>
          <w:szCs w:val="28"/>
          <w:lang w:val="ru-RU"/>
        </w:rPr>
        <w:t xml:space="preserve">, показывающая долю правильно распознанных изображений от всех изображений из данного класса, </w:t>
      </w:r>
      <w:proofErr w:type="spellStart"/>
      <w:r w:rsidRPr="005C0435">
        <w:rPr>
          <w:rFonts w:ascii="Times New Roman" w:eastAsia="Times New Roman" w:hAnsi="Times New Roman" w:cs="Times New Roman"/>
          <w:i/>
          <w:color w:val="000000"/>
          <w:sz w:val="28"/>
          <w:szCs w:val="28"/>
          <w:lang w:val="ru-RU"/>
        </w:rPr>
        <w:t>Precision</w:t>
      </w:r>
      <w:proofErr w:type="spellEnd"/>
      <w:r w:rsidRPr="00AA66BB">
        <w:rPr>
          <w:rFonts w:ascii="Times New Roman" w:eastAsia="Times New Roman" w:hAnsi="Times New Roman" w:cs="Times New Roman"/>
          <w:color w:val="000000"/>
          <w:sz w:val="28"/>
          <w:szCs w:val="28"/>
          <w:lang w:val="ru-RU"/>
        </w:rPr>
        <w:t>, показывающая долю</w:t>
      </w:r>
      <w:r w:rsidR="00F522F0">
        <w:rPr>
          <w:rFonts w:ascii="Times New Roman" w:eastAsia="Times New Roman" w:hAnsi="Times New Roman" w:cs="Times New Roman"/>
          <w:color w:val="000000"/>
          <w:sz w:val="28"/>
          <w:szCs w:val="28"/>
          <w:lang w:val="ru-RU"/>
        </w:rPr>
        <w:t xml:space="preserve"> </w:t>
      </w:r>
      <w:r w:rsidRPr="00AA66BB">
        <w:rPr>
          <w:rFonts w:ascii="Times New Roman" w:eastAsia="Times New Roman" w:hAnsi="Times New Roman" w:cs="Times New Roman"/>
          <w:color w:val="000000"/>
          <w:sz w:val="28"/>
          <w:szCs w:val="28"/>
          <w:lang w:val="ru-RU"/>
        </w:rPr>
        <w:t>правильно</w:t>
      </w:r>
      <w:r w:rsidR="00F522F0">
        <w:rPr>
          <w:rFonts w:ascii="Times New Roman" w:eastAsia="Times New Roman" w:hAnsi="Times New Roman" w:cs="Times New Roman"/>
          <w:color w:val="000000"/>
          <w:sz w:val="28"/>
          <w:szCs w:val="28"/>
          <w:lang w:val="ru-RU"/>
        </w:rPr>
        <w:t xml:space="preserve"> </w:t>
      </w:r>
      <w:r w:rsidRPr="00AA66BB">
        <w:rPr>
          <w:rFonts w:ascii="Times New Roman" w:eastAsia="Times New Roman" w:hAnsi="Times New Roman" w:cs="Times New Roman"/>
          <w:color w:val="000000"/>
          <w:sz w:val="28"/>
          <w:szCs w:val="28"/>
          <w:lang w:val="ru-RU"/>
        </w:rPr>
        <w:t>распознанных изображений из всех</w:t>
      </w:r>
      <w:r w:rsidR="00F522F0">
        <w:rPr>
          <w:rFonts w:ascii="Times New Roman" w:eastAsia="Times New Roman" w:hAnsi="Times New Roman" w:cs="Times New Roman"/>
          <w:color w:val="000000"/>
          <w:sz w:val="28"/>
          <w:szCs w:val="28"/>
          <w:lang w:val="ru-RU"/>
        </w:rPr>
        <w:t>,</w:t>
      </w:r>
      <w:r w:rsidRPr="00AA66BB">
        <w:rPr>
          <w:rFonts w:ascii="Times New Roman" w:eastAsia="Times New Roman" w:hAnsi="Times New Roman" w:cs="Times New Roman"/>
          <w:color w:val="000000"/>
          <w:sz w:val="28"/>
          <w:szCs w:val="28"/>
          <w:lang w:val="ru-RU"/>
        </w:rPr>
        <w:t xml:space="preserve"> распознанных из данного класса. Количество эпох </w:t>
      </w:r>
      <w:r w:rsidR="006E6D25" w:rsidRPr="006E6D25">
        <w:rPr>
          <w:rFonts w:ascii="Times New Roman" w:eastAsia="Times New Roman" w:hAnsi="Times New Roman" w:cs="Times New Roman"/>
          <w:b/>
          <w:sz w:val="28"/>
          <w:szCs w:val="28"/>
        </w:rPr>
        <w:t xml:space="preserve">– </w:t>
      </w:r>
      <w:r w:rsidRPr="00AA66BB">
        <w:rPr>
          <w:rFonts w:ascii="Times New Roman" w:eastAsia="Times New Roman" w:hAnsi="Times New Roman" w:cs="Times New Roman"/>
          <w:color w:val="000000"/>
          <w:sz w:val="28"/>
          <w:szCs w:val="28"/>
          <w:lang w:val="ru-RU"/>
        </w:rPr>
        <w:t xml:space="preserve">100, а размер </w:t>
      </w:r>
      <w:proofErr w:type="spellStart"/>
      <w:r w:rsidRPr="00AA66BB">
        <w:rPr>
          <w:rFonts w:ascii="Times New Roman" w:eastAsia="Times New Roman" w:hAnsi="Times New Roman" w:cs="Times New Roman"/>
          <w:color w:val="000000"/>
          <w:sz w:val="28"/>
          <w:szCs w:val="28"/>
          <w:lang w:val="ru-RU"/>
        </w:rPr>
        <w:t>батча</w:t>
      </w:r>
      <w:proofErr w:type="spellEnd"/>
      <w:r w:rsidRPr="00AA66BB">
        <w:rPr>
          <w:rFonts w:ascii="Times New Roman" w:eastAsia="Times New Roman" w:hAnsi="Times New Roman" w:cs="Times New Roman"/>
          <w:color w:val="000000"/>
          <w:sz w:val="28"/>
          <w:szCs w:val="28"/>
          <w:lang w:val="ru-RU"/>
        </w:rPr>
        <w:t xml:space="preserve"> </w:t>
      </w:r>
      <w:r w:rsidR="006E6D25" w:rsidRPr="002A7619">
        <w:rPr>
          <w:rFonts w:ascii="Times New Roman" w:eastAsia="Times New Roman" w:hAnsi="Times New Roman" w:cs="Times New Roman"/>
          <w:sz w:val="28"/>
          <w:szCs w:val="28"/>
        </w:rPr>
        <w:t>–</w:t>
      </w:r>
      <w:r w:rsidR="006E6D25">
        <w:rPr>
          <w:rFonts w:ascii="Times New Roman" w:eastAsia="Times New Roman" w:hAnsi="Times New Roman" w:cs="Times New Roman"/>
          <w:b/>
          <w:sz w:val="28"/>
          <w:szCs w:val="28"/>
          <w:lang w:val="ru-RU"/>
        </w:rPr>
        <w:t xml:space="preserve"> </w:t>
      </w:r>
      <w:r w:rsidRPr="00AA66BB">
        <w:rPr>
          <w:rFonts w:ascii="Times New Roman" w:eastAsia="Times New Roman" w:hAnsi="Times New Roman" w:cs="Times New Roman"/>
          <w:color w:val="000000"/>
          <w:sz w:val="28"/>
          <w:szCs w:val="28"/>
          <w:lang w:val="ru-RU"/>
        </w:rPr>
        <w:t>16. Также была применена методика пошагового уменьшения скорости обучения (</w:t>
      </w:r>
      <w:proofErr w:type="spellStart"/>
      <w:r w:rsidRPr="005C0435">
        <w:rPr>
          <w:rFonts w:ascii="Times New Roman" w:eastAsia="Times New Roman" w:hAnsi="Times New Roman" w:cs="Times New Roman"/>
          <w:i/>
          <w:color w:val="000000"/>
          <w:sz w:val="28"/>
          <w:szCs w:val="28"/>
          <w:lang w:val="ru-RU"/>
        </w:rPr>
        <w:t>learning</w:t>
      </w:r>
      <w:proofErr w:type="spellEnd"/>
      <w:r w:rsidRPr="005C0435">
        <w:rPr>
          <w:rFonts w:ascii="Times New Roman" w:eastAsia="Times New Roman" w:hAnsi="Times New Roman" w:cs="Times New Roman"/>
          <w:i/>
          <w:color w:val="000000"/>
          <w:sz w:val="28"/>
          <w:szCs w:val="28"/>
          <w:lang w:val="ru-RU"/>
        </w:rPr>
        <w:t xml:space="preserve"> </w:t>
      </w:r>
      <w:proofErr w:type="spellStart"/>
      <w:r w:rsidRPr="005C0435">
        <w:rPr>
          <w:rFonts w:ascii="Times New Roman" w:eastAsia="Times New Roman" w:hAnsi="Times New Roman" w:cs="Times New Roman"/>
          <w:i/>
          <w:color w:val="000000"/>
          <w:sz w:val="28"/>
          <w:szCs w:val="28"/>
          <w:lang w:val="ru-RU"/>
        </w:rPr>
        <w:t>rate</w:t>
      </w:r>
      <w:proofErr w:type="spellEnd"/>
      <w:r w:rsidRPr="00AA66BB">
        <w:rPr>
          <w:rFonts w:ascii="Times New Roman" w:eastAsia="Times New Roman" w:hAnsi="Times New Roman" w:cs="Times New Roman"/>
          <w:color w:val="000000"/>
          <w:sz w:val="28"/>
          <w:szCs w:val="28"/>
          <w:lang w:val="ru-RU"/>
        </w:rPr>
        <w:t xml:space="preserve">) </w:t>
      </w:r>
      <w:r w:rsidR="006E6D25" w:rsidRPr="002A7619">
        <w:rPr>
          <w:rFonts w:ascii="Times New Roman" w:eastAsia="Times New Roman" w:hAnsi="Times New Roman" w:cs="Times New Roman"/>
          <w:sz w:val="28"/>
          <w:szCs w:val="28"/>
        </w:rPr>
        <w:t>–</w:t>
      </w:r>
      <w:r w:rsidRPr="00AA66BB">
        <w:rPr>
          <w:rFonts w:ascii="Times New Roman" w:eastAsia="Times New Roman" w:hAnsi="Times New Roman" w:cs="Times New Roman"/>
          <w:color w:val="000000"/>
          <w:sz w:val="28"/>
          <w:szCs w:val="28"/>
          <w:lang w:val="ru-RU"/>
        </w:rPr>
        <w:t xml:space="preserve"> каждые 20 эпох уменьшается наполовину. </w:t>
      </w:r>
    </w:p>
    <w:p w14:paraId="48A23417" w14:textId="77777777" w:rsidR="00AA66BB" w:rsidRPr="00AA66BB" w:rsidRDefault="00AA66BB" w:rsidP="00595665">
      <w:pPr>
        <w:ind w:firstLine="720"/>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t xml:space="preserve">Также стоить отметить, что обучаться будут 2 модели </w:t>
      </w:r>
      <w:r w:rsidRPr="00A61DD2">
        <w:rPr>
          <w:rFonts w:ascii="Times New Roman" w:eastAsia="Times New Roman" w:hAnsi="Times New Roman" w:cs="Times New Roman"/>
          <w:i/>
          <w:color w:val="000000"/>
          <w:sz w:val="28"/>
          <w:szCs w:val="28"/>
          <w:lang w:val="ru-RU"/>
        </w:rPr>
        <w:t>ResNet</w:t>
      </w:r>
      <w:r w:rsidRPr="00AA66BB">
        <w:rPr>
          <w:rFonts w:ascii="Times New Roman" w:eastAsia="Times New Roman" w:hAnsi="Times New Roman" w:cs="Times New Roman"/>
          <w:color w:val="000000"/>
          <w:sz w:val="28"/>
          <w:szCs w:val="28"/>
          <w:lang w:val="ru-RU"/>
        </w:rPr>
        <w:t xml:space="preserve">50 с разными типами предобработки: </w:t>
      </w:r>
      <w:proofErr w:type="spellStart"/>
      <w:r w:rsidR="007B0002" w:rsidRPr="007B0002">
        <w:rPr>
          <w:rFonts w:ascii="Times New Roman" w:eastAsia="Times New Roman" w:hAnsi="Times New Roman" w:cs="Times New Roman"/>
          <w:i/>
          <w:color w:val="000000"/>
          <w:sz w:val="28"/>
          <w:szCs w:val="28"/>
          <w:lang w:val="ru-RU"/>
        </w:rPr>
        <w:t>С</w:t>
      </w:r>
      <w:r w:rsidRPr="007B0002">
        <w:rPr>
          <w:rFonts w:ascii="Times New Roman" w:eastAsia="Times New Roman" w:hAnsi="Times New Roman" w:cs="Times New Roman"/>
          <w:i/>
          <w:color w:val="000000"/>
          <w:sz w:val="28"/>
          <w:szCs w:val="28"/>
          <w:lang w:val="ru-RU"/>
        </w:rPr>
        <w:t>rop</w:t>
      </w:r>
      <w:proofErr w:type="spellEnd"/>
      <w:r w:rsidRPr="00AA66BB">
        <w:rPr>
          <w:rFonts w:ascii="Times New Roman" w:eastAsia="Times New Roman" w:hAnsi="Times New Roman" w:cs="Times New Roman"/>
          <w:color w:val="000000"/>
          <w:sz w:val="28"/>
          <w:szCs w:val="28"/>
          <w:lang w:val="ru-RU"/>
        </w:rPr>
        <w:t xml:space="preserve"> и четырёхточечное перспективное преобразование.</w:t>
      </w:r>
    </w:p>
    <w:p w14:paraId="11B52E8D" w14:textId="77777777" w:rsidR="00AA66BB" w:rsidRPr="00AA66BB" w:rsidRDefault="00AA66BB" w:rsidP="00595665">
      <w:pPr>
        <w:jc w:val="both"/>
        <w:rPr>
          <w:rFonts w:ascii="Times New Roman" w:eastAsia="Times New Roman" w:hAnsi="Times New Roman" w:cs="Times New Roman"/>
          <w:sz w:val="24"/>
          <w:szCs w:val="24"/>
          <w:lang w:val="ru-RU"/>
        </w:rPr>
      </w:pPr>
      <w:r w:rsidRPr="00AA66BB">
        <w:rPr>
          <w:rFonts w:ascii="Times New Roman" w:eastAsia="Times New Roman" w:hAnsi="Times New Roman" w:cs="Times New Roman"/>
          <w:color w:val="000000"/>
          <w:sz w:val="28"/>
          <w:szCs w:val="28"/>
          <w:lang w:val="ru-RU"/>
        </w:rPr>
        <w:tab/>
        <w:t>На рисунке 3.1</w:t>
      </w:r>
      <w:r w:rsidR="00C4418D">
        <w:rPr>
          <w:rFonts w:ascii="Times New Roman" w:eastAsia="Times New Roman" w:hAnsi="Times New Roman" w:cs="Times New Roman"/>
          <w:color w:val="000000"/>
          <w:sz w:val="28"/>
          <w:szCs w:val="28"/>
          <w:lang w:val="ru-RU"/>
        </w:rPr>
        <w:t>7</w:t>
      </w:r>
      <w:r w:rsidRPr="00AA66BB">
        <w:rPr>
          <w:rFonts w:ascii="Times New Roman" w:eastAsia="Times New Roman" w:hAnsi="Times New Roman" w:cs="Times New Roman"/>
          <w:color w:val="000000"/>
          <w:sz w:val="28"/>
          <w:szCs w:val="28"/>
          <w:lang w:val="ru-RU"/>
        </w:rPr>
        <w:t xml:space="preserve"> представлены результаты обучения модели </w:t>
      </w:r>
      <w:r w:rsidRPr="005C0435">
        <w:rPr>
          <w:rFonts w:ascii="Times New Roman" w:eastAsia="Times New Roman" w:hAnsi="Times New Roman" w:cs="Times New Roman"/>
          <w:i/>
          <w:color w:val="000000"/>
          <w:sz w:val="28"/>
          <w:szCs w:val="28"/>
          <w:lang w:val="ru-RU"/>
        </w:rPr>
        <w:t>ResNet</w:t>
      </w:r>
      <w:r w:rsidRPr="00AA66BB">
        <w:rPr>
          <w:rFonts w:ascii="Times New Roman" w:eastAsia="Times New Roman" w:hAnsi="Times New Roman" w:cs="Times New Roman"/>
          <w:color w:val="000000"/>
          <w:sz w:val="28"/>
          <w:szCs w:val="28"/>
          <w:lang w:val="ru-RU"/>
        </w:rPr>
        <w:t xml:space="preserve">50 с предобработкой </w:t>
      </w:r>
      <w:proofErr w:type="spellStart"/>
      <w:r w:rsidRPr="005C0435">
        <w:rPr>
          <w:rFonts w:ascii="Times New Roman" w:eastAsia="Times New Roman" w:hAnsi="Times New Roman" w:cs="Times New Roman"/>
          <w:i/>
          <w:color w:val="000000"/>
          <w:sz w:val="28"/>
          <w:szCs w:val="28"/>
          <w:lang w:val="ru-RU"/>
        </w:rPr>
        <w:t>Crop</w:t>
      </w:r>
      <w:proofErr w:type="spellEnd"/>
      <w:r w:rsidRPr="00AA66BB">
        <w:rPr>
          <w:rFonts w:ascii="Times New Roman" w:eastAsia="Times New Roman" w:hAnsi="Times New Roman" w:cs="Times New Roman"/>
          <w:color w:val="000000"/>
          <w:sz w:val="28"/>
          <w:szCs w:val="28"/>
          <w:lang w:val="ru-RU"/>
        </w:rPr>
        <w:t>.</w:t>
      </w:r>
    </w:p>
    <w:p w14:paraId="6EC782AE" w14:textId="77777777" w:rsidR="0092573A" w:rsidRPr="00AA66BB" w:rsidRDefault="0092573A" w:rsidP="00595665">
      <w:pPr>
        <w:jc w:val="both"/>
        <w:rPr>
          <w:rFonts w:ascii="Times New Roman" w:eastAsia="Times New Roman" w:hAnsi="Times New Roman" w:cs="Times New Roman"/>
          <w:sz w:val="28"/>
          <w:szCs w:val="28"/>
          <w:lang w:val="ru-RU"/>
        </w:rPr>
      </w:pPr>
    </w:p>
    <w:tbl>
      <w:tblPr>
        <w:tblStyle w:val="8"/>
        <w:tblW w:w="9029" w:type="dxa"/>
        <w:tblInd w:w="0" w:type="dxa"/>
        <w:tblLayout w:type="fixed"/>
        <w:tblLook w:val="0600" w:firstRow="0" w:lastRow="0" w:firstColumn="0" w:lastColumn="0" w:noHBand="1" w:noVBand="1"/>
      </w:tblPr>
      <w:tblGrid>
        <w:gridCol w:w="4514"/>
        <w:gridCol w:w="4515"/>
      </w:tblGrid>
      <w:tr w:rsidR="0092573A" w14:paraId="5D7193D3" w14:textId="77777777" w:rsidTr="00704D3D">
        <w:tc>
          <w:tcPr>
            <w:tcW w:w="4514" w:type="dxa"/>
            <w:tcBorders>
              <w:top w:val="nil"/>
              <w:left w:val="nil"/>
              <w:bottom w:val="nil"/>
              <w:right w:val="nil"/>
            </w:tcBorders>
            <w:shd w:val="clear" w:color="auto" w:fill="auto"/>
            <w:tcMar>
              <w:top w:w="28" w:type="dxa"/>
              <w:left w:w="28" w:type="dxa"/>
              <w:bottom w:w="28" w:type="dxa"/>
              <w:right w:w="28" w:type="dxa"/>
            </w:tcMar>
          </w:tcPr>
          <w:p w14:paraId="76ED3489" w14:textId="77777777" w:rsidR="0092573A" w:rsidRPr="00172763" w:rsidRDefault="0092573A" w:rsidP="00595665">
            <w:pPr>
              <w:jc w:val="center"/>
            </w:pPr>
            <w:r w:rsidRPr="00172763">
              <w:rPr>
                <w:noProof/>
              </w:rPr>
              <w:drawing>
                <wp:inline distT="114300" distB="114300" distL="114300" distR="114300" wp14:anchorId="57D96C07" wp14:editId="4B122587">
                  <wp:extent cx="2160000" cy="1925486"/>
                  <wp:effectExtent l="0" t="0" r="0" b="0"/>
                  <wp:docPr id="5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5"/>
                          <a:srcRect/>
                          <a:stretch>
                            <a:fillRect/>
                          </a:stretch>
                        </pic:blipFill>
                        <pic:spPr>
                          <a:xfrm>
                            <a:off x="0" y="0"/>
                            <a:ext cx="2160000" cy="1925486"/>
                          </a:xfrm>
                          <a:prstGeom prst="rect">
                            <a:avLst/>
                          </a:prstGeom>
                          <a:ln/>
                        </pic:spPr>
                      </pic:pic>
                    </a:graphicData>
                  </a:graphic>
                </wp:inline>
              </w:drawing>
            </w:r>
          </w:p>
          <w:p w14:paraId="05055832"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p>
        </w:tc>
        <w:tc>
          <w:tcPr>
            <w:tcW w:w="4514" w:type="dxa"/>
            <w:tcBorders>
              <w:top w:val="nil"/>
              <w:left w:val="nil"/>
              <w:bottom w:val="nil"/>
              <w:right w:val="nil"/>
            </w:tcBorders>
            <w:shd w:val="clear" w:color="auto" w:fill="auto"/>
            <w:tcMar>
              <w:top w:w="28" w:type="dxa"/>
              <w:left w:w="28" w:type="dxa"/>
              <w:bottom w:w="28" w:type="dxa"/>
              <w:right w:w="28" w:type="dxa"/>
            </w:tcMar>
          </w:tcPr>
          <w:p w14:paraId="39152359" w14:textId="77777777" w:rsidR="0092573A" w:rsidRPr="00172763" w:rsidRDefault="0092573A" w:rsidP="00595665">
            <w:pPr>
              <w:jc w:val="center"/>
            </w:pPr>
            <w:r w:rsidRPr="00172763">
              <w:rPr>
                <w:noProof/>
              </w:rPr>
              <w:drawing>
                <wp:inline distT="114300" distB="114300" distL="114300" distR="114300" wp14:anchorId="123695D8" wp14:editId="531F453A">
                  <wp:extent cx="2160000" cy="1886897"/>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a:stretch>
                            <a:fillRect/>
                          </a:stretch>
                        </pic:blipFill>
                        <pic:spPr>
                          <a:xfrm>
                            <a:off x="0" y="0"/>
                            <a:ext cx="2160000" cy="1886897"/>
                          </a:xfrm>
                          <a:prstGeom prst="rect">
                            <a:avLst/>
                          </a:prstGeom>
                          <a:ln/>
                        </pic:spPr>
                      </pic:pic>
                    </a:graphicData>
                  </a:graphic>
                </wp:inline>
              </w:drawing>
            </w:r>
          </w:p>
          <w:p w14:paraId="7AF9D51C" w14:textId="77777777" w:rsidR="0092573A" w:rsidRDefault="0092573A" w:rsidP="00595665">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p>
        </w:tc>
      </w:tr>
      <w:tr w:rsidR="0092573A" w14:paraId="0C052D90" w14:textId="77777777" w:rsidTr="00704D3D">
        <w:tc>
          <w:tcPr>
            <w:tcW w:w="4514" w:type="dxa"/>
            <w:tcBorders>
              <w:top w:val="nil"/>
              <w:left w:val="nil"/>
              <w:bottom w:val="nil"/>
              <w:right w:val="nil"/>
            </w:tcBorders>
            <w:shd w:val="clear" w:color="auto" w:fill="auto"/>
            <w:tcMar>
              <w:top w:w="28" w:type="dxa"/>
              <w:left w:w="28" w:type="dxa"/>
              <w:bottom w:w="28" w:type="dxa"/>
              <w:right w:w="28" w:type="dxa"/>
            </w:tcMar>
          </w:tcPr>
          <w:p w14:paraId="6940DAD8" w14:textId="77777777" w:rsidR="0092573A" w:rsidRPr="00172763" w:rsidRDefault="0092573A" w:rsidP="00595665">
            <w:pPr>
              <w:jc w:val="center"/>
            </w:pPr>
            <w:r w:rsidRPr="00172763">
              <w:rPr>
                <w:noProof/>
              </w:rPr>
              <w:lastRenderedPageBreak/>
              <w:drawing>
                <wp:inline distT="114300" distB="114300" distL="114300" distR="114300" wp14:anchorId="71AFA007" wp14:editId="799B2433">
                  <wp:extent cx="2160000" cy="1966897"/>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2160000" cy="1966897"/>
                          </a:xfrm>
                          <a:prstGeom prst="rect">
                            <a:avLst/>
                          </a:prstGeom>
                          <a:ln/>
                        </pic:spPr>
                      </pic:pic>
                    </a:graphicData>
                  </a:graphic>
                </wp:inline>
              </w:drawing>
            </w:r>
          </w:p>
          <w:p w14:paraId="78187E76"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p>
        </w:tc>
        <w:tc>
          <w:tcPr>
            <w:tcW w:w="4514" w:type="dxa"/>
            <w:tcBorders>
              <w:top w:val="nil"/>
              <w:left w:val="nil"/>
              <w:bottom w:val="nil"/>
            </w:tcBorders>
            <w:shd w:val="clear" w:color="auto" w:fill="auto"/>
            <w:tcMar>
              <w:top w:w="28" w:type="dxa"/>
              <w:left w:w="28" w:type="dxa"/>
              <w:bottom w:w="28" w:type="dxa"/>
              <w:right w:w="28" w:type="dxa"/>
            </w:tcMar>
          </w:tcPr>
          <w:p w14:paraId="5EB86795" w14:textId="77777777" w:rsidR="0092573A" w:rsidRPr="00172763" w:rsidRDefault="0092573A" w:rsidP="00595665">
            <w:pPr>
              <w:jc w:val="center"/>
            </w:pPr>
            <w:r w:rsidRPr="00172763">
              <w:rPr>
                <w:noProof/>
              </w:rPr>
              <w:drawing>
                <wp:inline distT="114300" distB="114300" distL="114300" distR="114300" wp14:anchorId="4FC8BBE0" wp14:editId="62DC6A3F">
                  <wp:extent cx="2160000" cy="1955862"/>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2160000" cy="1955862"/>
                          </a:xfrm>
                          <a:prstGeom prst="rect">
                            <a:avLst/>
                          </a:prstGeom>
                          <a:ln/>
                        </pic:spPr>
                      </pic:pic>
                    </a:graphicData>
                  </a:graphic>
                </wp:inline>
              </w:drawing>
            </w:r>
          </w:p>
          <w:p w14:paraId="636A9C90" w14:textId="77777777" w:rsidR="0092573A" w:rsidRDefault="0092573A" w:rsidP="00595665">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p>
        </w:tc>
      </w:tr>
      <w:tr w:rsidR="0092573A" w14:paraId="470F5AE1" w14:textId="77777777" w:rsidTr="00704D3D">
        <w:trPr>
          <w:trHeight w:val="480"/>
        </w:trPr>
        <w:tc>
          <w:tcPr>
            <w:tcW w:w="9028" w:type="dxa"/>
            <w:gridSpan w:val="2"/>
            <w:tcBorders>
              <w:top w:val="nil"/>
              <w:left w:val="nil"/>
              <w:bottom w:val="nil"/>
            </w:tcBorders>
            <w:shd w:val="clear" w:color="auto" w:fill="auto"/>
            <w:tcMar>
              <w:top w:w="28" w:type="dxa"/>
              <w:left w:w="28" w:type="dxa"/>
              <w:bottom w:w="28" w:type="dxa"/>
              <w:right w:w="28" w:type="dxa"/>
            </w:tcMar>
          </w:tcPr>
          <w:p w14:paraId="3DB19A58" w14:textId="77777777" w:rsidR="0092573A" w:rsidRPr="00172763" w:rsidRDefault="0092573A" w:rsidP="00595665">
            <w:pPr>
              <w:jc w:val="center"/>
            </w:pPr>
            <w:r w:rsidRPr="00172763">
              <w:rPr>
                <w:noProof/>
              </w:rPr>
              <w:drawing>
                <wp:inline distT="114300" distB="114300" distL="114300" distR="114300" wp14:anchorId="3CE4E5FA" wp14:editId="345781A9">
                  <wp:extent cx="2160000" cy="1936552"/>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2160000" cy="1936552"/>
                          </a:xfrm>
                          <a:prstGeom prst="rect">
                            <a:avLst/>
                          </a:prstGeom>
                          <a:ln/>
                        </pic:spPr>
                      </pic:pic>
                    </a:graphicData>
                  </a:graphic>
                </wp:inline>
              </w:drawing>
            </w:r>
          </w:p>
          <w:p w14:paraId="617B022D"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p>
        </w:tc>
      </w:tr>
    </w:tbl>
    <w:p w14:paraId="331E3E1C" w14:textId="77777777" w:rsidR="0092573A" w:rsidRPr="006E6D25" w:rsidRDefault="0092573A" w:rsidP="00595665">
      <w:pPr>
        <w:jc w:val="center"/>
        <w:rPr>
          <w:rFonts w:ascii="Times New Roman" w:eastAsia="Times New Roman" w:hAnsi="Times New Roman" w:cs="Times New Roman"/>
          <w:b/>
          <w:sz w:val="24"/>
          <w:szCs w:val="24"/>
        </w:rPr>
      </w:pPr>
      <w:r w:rsidRPr="006E6D25">
        <w:rPr>
          <w:rFonts w:ascii="Times New Roman" w:eastAsia="Times New Roman" w:hAnsi="Times New Roman" w:cs="Times New Roman"/>
          <w:b/>
          <w:sz w:val="24"/>
          <w:szCs w:val="24"/>
        </w:rPr>
        <w:t>Рисунок 3.1</w:t>
      </w:r>
      <w:r w:rsidR="00C4418D" w:rsidRPr="006E6D25">
        <w:rPr>
          <w:rFonts w:ascii="Times New Roman" w:eastAsia="Times New Roman" w:hAnsi="Times New Roman" w:cs="Times New Roman"/>
          <w:b/>
          <w:sz w:val="24"/>
          <w:szCs w:val="24"/>
          <w:lang w:val="ru-RU"/>
        </w:rPr>
        <w:t>7</w:t>
      </w:r>
      <w:r w:rsidRPr="006E6D25">
        <w:rPr>
          <w:rFonts w:ascii="Times New Roman" w:eastAsia="Times New Roman" w:hAnsi="Times New Roman" w:cs="Times New Roman"/>
          <w:b/>
          <w:sz w:val="24"/>
          <w:szCs w:val="24"/>
        </w:rPr>
        <w:t xml:space="preserve"> – Результаты обучения модели </w:t>
      </w:r>
      <w:r w:rsidRPr="005C0435">
        <w:rPr>
          <w:rFonts w:ascii="Times New Roman" w:eastAsia="Times New Roman" w:hAnsi="Times New Roman" w:cs="Times New Roman"/>
          <w:b/>
          <w:i/>
          <w:sz w:val="24"/>
          <w:szCs w:val="24"/>
        </w:rPr>
        <w:t>ResNet</w:t>
      </w:r>
      <w:r w:rsidRPr="006E6D25">
        <w:rPr>
          <w:rFonts w:ascii="Times New Roman" w:eastAsia="Times New Roman" w:hAnsi="Times New Roman" w:cs="Times New Roman"/>
          <w:b/>
          <w:sz w:val="24"/>
          <w:szCs w:val="24"/>
        </w:rPr>
        <w:t xml:space="preserve">50 с </w:t>
      </w:r>
      <w:r w:rsidR="003E47D6" w:rsidRPr="00C4418D">
        <w:rPr>
          <w:rFonts w:ascii="Times New Roman" w:eastAsia="Times New Roman" w:hAnsi="Times New Roman" w:cs="Times New Roman"/>
          <w:b/>
          <w:color w:val="000000"/>
          <w:sz w:val="24"/>
          <w:szCs w:val="24"/>
          <w:lang w:val="ru-RU"/>
        </w:rPr>
        <w:t xml:space="preserve">предобработкой </w:t>
      </w:r>
      <w:proofErr w:type="spellStart"/>
      <w:r w:rsidRPr="005C0435">
        <w:rPr>
          <w:rFonts w:ascii="Times New Roman" w:eastAsia="Times New Roman" w:hAnsi="Times New Roman" w:cs="Times New Roman"/>
          <w:b/>
          <w:i/>
          <w:sz w:val="24"/>
          <w:szCs w:val="24"/>
        </w:rPr>
        <w:t>Crop</w:t>
      </w:r>
      <w:proofErr w:type="spellEnd"/>
    </w:p>
    <w:p w14:paraId="2A417FE1" w14:textId="77777777" w:rsidR="0092573A" w:rsidRPr="006E6D25" w:rsidRDefault="0092573A"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а) Функция потерь; б) Скорость обучения; в) Взвешенная точность;</w:t>
      </w:r>
    </w:p>
    <w:p w14:paraId="2DD3AE0F" w14:textId="77777777" w:rsidR="0092573A" w:rsidRPr="006E6D25" w:rsidRDefault="0092573A"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 xml:space="preserve">г) Взвешенная </w:t>
      </w:r>
      <w:proofErr w:type="spellStart"/>
      <w:r w:rsidRPr="005C0435">
        <w:rPr>
          <w:rFonts w:ascii="Times New Roman" w:eastAsia="Times New Roman" w:hAnsi="Times New Roman" w:cs="Times New Roman"/>
          <w:b/>
          <w:i/>
          <w:sz w:val="24"/>
          <w:szCs w:val="28"/>
        </w:rPr>
        <w:t>Recall</w:t>
      </w:r>
      <w:proofErr w:type="spellEnd"/>
      <w:r w:rsidRPr="006E6D25">
        <w:rPr>
          <w:rFonts w:ascii="Times New Roman" w:eastAsia="Times New Roman" w:hAnsi="Times New Roman" w:cs="Times New Roman"/>
          <w:b/>
          <w:sz w:val="24"/>
          <w:szCs w:val="28"/>
        </w:rPr>
        <w:t xml:space="preserve">; д) Взвешенная </w:t>
      </w:r>
      <w:proofErr w:type="spellStart"/>
      <w:r w:rsidRPr="005C0435">
        <w:rPr>
          <w:rFonts w:ascii="Times New Roman" w:eastAsia="Times New Roman" w:hAnsi="Times New Roman" w:cs="Times New Roman"/>
          <w:b/>
          <w:i/>
          <w:sz w:val="24"/>
          <w:szCs w:val="28"/>
        </w:rPr>
        <w:t>Precision</w:t>
      </w:r>
      <w:proofErr w:type="spellEnd"/>
    </w:p>
    <w:p w14:paraId="2CC94EB1" w14:textId="77777777" w:rsidR="0092573A" w:rsidRDefault="0092573A" w:rsidP="00595665">
      <w:pPr>
        <w:jc w:val="both"/>
        <w:rPr>
          <w:rFonts w:ascii="Times New Roman" w:eastAsia="Times New Roman" w:hAnsi="Times New Roman" w:cs="Times New Roman"/>
          <w:sz w:val="28"/>
          <w:szCs w:val="28"/>
          <w:highlight w:val="yellow"/>
        </w:rPr>
      </w:pPr>
    </w:p>
    <w:p w14:paraId="41DC9C97"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был произведен подсчет метрик на тестовых данных. Матрица ошибок в виде тепловой карты отображена на рисунке 3.1</w:t>
      </w:r>
      <w:r w:rsidR="00C4418D">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rPr>
        <w:t xml:space="preserve">. В таблице 3.1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r>
        <w:rPr>
          <w:rFonts w:ascii="Times New Roman" w:eastAsia="Times New Roman" w:hAnsi="Times New Roman" w:cs="Times New Roman"/>
          <w:sz w:val="28"/>
          <w:szCs w:val="28"/>
        </w:rPr>
        <w:t xml:space="preserve">. Метрика </w:t>
      </w:r>
      <w:r w:rsidRPr="005C0435">
        <w:rPr>
          <w:rFonts w:ascii="Times New Roman" w:eastAsia="Times New Roman" w:hAnsi="Times New Roman" w:cs="Times New Roman"/>
          <w:i/>
          <w:sz w:val="28"/>
          <w:szCs w:val="28"/>
        </w:rPr>
        <w:t>f</w:t>
      </w:r>
      <w:r w:rsidRPr="005C0435">
        <w:rPr>
          <w:rFonts w:ascii="Times New Roman" w:eastAsia="Times New Roman" w:hAnsi="Times New Roman" w:cs="Times New Roman"/>
          <w:sz w:val="28"/>
          <w:szCs w:val="28"/>
        </w:rPr>
        <w:t>1</w:t>
      </w:r>
      <w:r w:rsidR="006E6D25" w:rsidRPr="005C0435">
        <w:rPr>
          <w:rFonts w:ascii="Times New Roman" w:eastAsia="Times New Roman" w:hAnsi="Times New Roman" w:cs="Times New Roman"/>
          <w:i/>
          <w:sz w:val="28"/>
          <w:szCs w:val="28"/>
          <w:lang w:val="ru-RU"/>
        </w:rPr>
        <w:t>-</w:t>
      </w:r>
      <w:proofErr w:type="spellStart"/>
      <w:r w:rsidRPr="005C0435">
        <w:rPr>
          <w:rFonts w:ascii="Times New Roman" w:eastAsia="Times New Roman" w:hAnsi="Times New Roman" w:cs="Times New Roman"/>
          <w:i/>
          <w:sz w:val="28"/>
          <w:szCs w:val="28"/>
        </w:rPr>
        <w:t>sco</w:t>
      </w:r>
      <w:r>
        <w:rPr>
          <w:rFonts w:ascii="Times New Roman" w:eastAsia="Times New Roman" w:hAnsi="Times New Roman" w:cs="Times New Roman"/>
          <w:sz w:val="28"/>
          <w:szCs w:val="28"/>
        </w:rPr>
        <w:t>re</w:t>
      </w:r>
      <w:proofErr w:type="spellEnd"/>
      <w:r>
        <w:rPr>
          <w:rFonts w:ascii="Times New Roman" w:eastAsia="Times New Roman" w:hAnsi="Times New Roman" w:cs="Times New Roman"/>
          <w:sz w:val="28"/>
          <w:szCs w:val="28"/>
        </w:rPr>
        <w:t xml:space="preserve"> показывает среднее гармоническое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и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p>
    <w:p w14:paraId="477020DA" w14:textId="77777777" w:rsidR="0092573A" w:rsidRDefault="0092573A" w:rsidP="00595665">
      <w:pPr>
        <w:jc w:val="both"/>
        <w:rPr>
          <w:rFonts w:ascii="Times New Roman" w:eastAsia="Times New Roman" w:hAnsi="Times New Roman" w:cs="Times New Roman"/>
          <w:sz w:val="28"/>
          <w:szCs w:val="28"/>
        </w:rPr>
      </w:pPr>
    </w:p>
    <w:p w14:paraId="33A9166D" w14:textId="77777777" w:rsidR="0092573A" w:rsidRDefault="0092573A" w:rsidP="00595665">
      <w:pPr>
        <w:jc w:val="center"/>
      </w:pPr>
      <w:r w:rsidRPr="00172763">
        <w:rPr>
          <w:noProof/>
        </w:rPr>
        <w:lastRenderedPageBreak/>
        <w:drawing>
          <wp:inline distT="114300" distB="114300" distL="114300" distR="114300" wp14:anchorId="1C160212" wp14:editId="135A1F91">
            <wp:extent cx="4320000" cy="31104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320000" cy="3110400"/>
                    </a:xfrm>
                    <a:prstGeom prst="rect">
                      <a:avLst/>
                    </a:prstGeom>
                    <a:ln/>
                  </pic:spPr>
                </pic:pic>
              </a:graphicData>
            </a:graphic>
          </wp:inline>
        </w:drawing>
      </w:r>
    </w:p>
    <w:p w14:paraId="78CE1528" w14:textId="77777777" w:rsidR="0092573A" w:rsidRDefault="0092573A" w:rsidP="00595665">
      <w:pPr>
        <w:jc w:val="center"/>
        <w:rPr>
          <w:rFonts w:ascii="Times New Roman" w:eastAsia="Times New Roman" w:hAnsi="Times New Roman" w:cs="Times New Roman"/>
          <w:sz w:val="28"/>
          <w:szCs w:val="28"/>
        </w:rPr>
      </w:pPr>
    </w:p>
    <w:p w14:paraId="150E9D44" w14:textId="77777777" w:rsidR="0092573A" w:rsidRPr="006E6D25" w:rsidRDefault="0092573A" w:rsidP="00595665">
      <w:pPr>
        <w:jc w:val="center"/>
        <w:rPr>
          <w:rFonts w:ascii="Times New Roman" w:eastAsia="Times New Roman" w:hAnsi="Times New Roman" w:cs="Times New Roman"/>
          <w:b/>
          <w:sz w:val="24"/>
          <w:szCs w:val="28"/>
        </w:rPr>
      </w:pPr>
      <w:r w:rsidRPr="006E6D25">
        <w:rPr>
          <w:rFonts w:ascii="Times New Roman" w:eastAsia="Times New Roman" w:hAnsi="Times New Roman" w:cs="Times New Roman"/>
          <w:b/>
          <w:sz w:val="24"/>
          <w:szCs w:val="28"/>
        </w:rPr>
        <w:t>Рисунок 3.1</w:t>
      </w:r>
      <w:r w:rsidR="00C4418D" w:rsidRPr="006E6D25">
        <w:rPr>
          <w:rFonts w:ascii="Times New Roman" w:eastAsia="Times New Roman" w:hAnsi="Times New Roman" w:cs="Times New Roman"/>
          <w:b/>
          <w:sz w:val="24"/>
          <w:szCs w:val="28"/>
          <w:lang w:val="ru-RU"/>
        </w:rPr>
        <w:t>8</w:t>
      </w:r>
      <w:r w:rsidRPr="006E6D25">
        <w:rPr>
          <w:rFonts w:ascii="Times New Roman" w:eastAsia="Times New Roman" w:hAnsi="Times New Roman" w:cs="Times New Roman"/>
          <w:b/>
          <w:sz w:val="24"/>
          <w:szCs w:val="28"/>
        </w:rPr>
        <w:t xml:space="preserve"> – Матрица ошибок для </w:t>
      </w:r>
      <w:r w:rsidRPr="005C0435">
        <w:rPr>
          <w:rFonts w:ascii="Times New Roman" w:eastAsia="Times New Roman" w:hAnsi="Times New Roman" w:cs="Times New Roman"/>
          <w:b/>
          <w:i/>
          <w:sz w:val="24"/>
          <w:szCs w:val="28"/>
        </w:rPr>
        <w:t>ResNet</w:t>
      </w:r>
      <w:r w:rsidRPr="006E6D25">
        <w:rPr>
          <w:rFonts w:ascii="Times New Roman" w:eastAsia="Times New Roman" w:hAnsi="Times New Roman" w:cs="Times New Roman"/>
          <w:b/>
          <w:sz w:val="24"/>
          <w:szCs w:val="28"/>
        </w:rPr>
        <w:t xml:space="preserve">50 с </w:t>
      </w:r>
      <w:r w:rsidR="003E47D6" w:rsidRPr="006E6D25">
        <w:rPr>
          <w:rFonts w:ascii="Times New Roman" w:hAnsi="Times New Roman" w:cs="Times New Roman"/>
          <w:b/>
          <w:color w:val="000000"/>
          <w:sz w:val="24"/>
          <w:szCs w:val="28"/>
        </w:rPr>
        <w:t xml:space="preserve">предобработкой </w:t>
      </w:r>
      <w:proofErr w:type="spellStart"/>
      <w:r w:rsidRPr="005C0435">
        <w:rPr>
          <w:rFonts w:ascii="Times New Roman" w:eastAsia="Times New Roman" w:hAnsi="Times New Roman" w:cs="Times New Roman"/>
          <w:b/>
          <w:i/>
          <w:sz w:val="24"/>
          <w:szCs w:val="28"/>
        </w:rPr>
        <w:t>Crop</w:t>
      </w:r>
      <w:proofErr w:type="spellEnd"/>
    </w:p>
    <w:p w14:paraId="6CB3E562" w14:textId="77777777" w:rsidR="0092573A" w:rsidRDefault="0092573A" w:rsidP="00595665">
      <w:pPr>
        <w:jc w:val="both"/>
        <w:rPr>
          <w:rFonts w:ascii="Times New Roman" w:eastAsia="Times New Roman" w:hAnsi="Times New Roman" w:cs="Times New Roman"/>
          <w:sz w:val="28"/>
          <w:szCs w:val="28"/>
        </w:rPr>
      </w:pPr>
    </w:p>
    <w:p w14:paraId="4C73DCD5" w14:textId="77777777" w:rsidR="0092573A" w:rsidRDefault="0092573A" w:rsidP="002A761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3.1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172763" w:rsidRPr="00172763">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r>
        <w:rPr>
          <w:rFonts w:ascii="Times New Roman" w:eastAsia="Times New Roman" w:hAnsi="Times New Roman" w:cs="Times New Roman"/>
          <w:sz w:val="28"/>
          <w:szCs w:val="28"/>
        </w:rPr>
        <w:t xml:space="preserve"> </w:t>
      </w:r>
    </w:p>
    <w:p w14:paraId="13EBB784" w14:textId="77777777" w:rsidR="0092573A" w:rsidRDefault="0092573A" w:rsidP="002A761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w:t>
      </w:r>
      <w:r w:rsidR="00C4418D" w:rsidRPr="00C4418D">
        <w:rPr>
          <w:rFonts w:ascii="Times New Roman" w:hAnsi="Times New Roman" w:cs="Times New Roman"/>
          <w:color w:val="000000"/>
          <w:sz w:val="28"/>
          <w:szCs w:val="28"/>
        </w:rPr>
        <w:t>предобработкой</w:t>
      </w:r>
      <w:r w:rsidR="00C4418D">
        <w:rPr>
          <w:color w:val="000000"/>
          <w:sz w:val="28"/>
          <w:szCs w:val="28"/>
        </w:rPr>
        <w:t xml:space="preserve"> </w:t>
      </w:r>
      <w:proofErr w:type="spellStart"/>
      <w:r w:rsidRPr="005C0435">
        <w:rPr>
          <w:rFonts w:ascii="Times New Roman" w:eastAsia="Times New Roman" w:hAnsi="Times New Roman" w:cs="Times New Roman"/>
          <w:i/>
          <w:sz w:val="28"/>
          <w:szCs w:val="28"/>
        </w:rPr>
        <w:t>Crop</w:t>
      </w:r>
      <w:proofErr w:type="spellEnd"/>
    </w:p>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92573A" w14:paraId="525219FD" w14:textId="77777777" w:rsidTr="00704D3D">
        <w:tc>
          <w:tcPr>
            <w:tcW w:w="2257" w:type="dxa"/>
            <w:shd w:val="clear" w:color="auto" w:fill="auto"/>
            <w:tcMar>
              <w:top w:w="56" w:type="dxa"/>
              <w:left w:w="56" w:type="dxa"/>
              <w:bottom w:w="56" w:type="dxa"/>
              <w:right w:w="56" w:type="dxa"/>
            </w:tcMar>
          </w:tcPr>
          <w:p w14:paraId="54EBF827" w14:textId="77777777" w:rsidR="0092573A" w:rsidRDefault="0092573A" w:rsidP="00595665">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Эмоция</w:t>
            </w:r>
          </w:p>
        </w:tc>
        <w:tc>
          <w:tcPr>
            <w:tcW w:w="2257" w:type="dxa"/>
            <w:shd w:val="clear" w:color="auto" w:fill="auto"/>
            <w:tcMar>
              <w:top w:w="56" w:type="dxa"/>
              <w:left w:w="56" w:type="dxa"/>
              <w:bottom w:w="56" w:type="dxa"/>
              <w:right w:w="56" w:type="dxa"/>
            </w:tcMar>
          </w:tcPr>
          <w:p w14:paraId="7B9BC8A8"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precision</w:t>
            </w:r>
            <w:proofErr w:type="spellEnd"/>
          </w:p>
        </w:tc>
        <w:tc>
          <w:tcPr>
            <w:tcW w:w="2257" w:type="dxa"/>
            <w:shd w:val="clear" w:color="auto" w:fill="auto"/>
            <w:tcMar>
              <w:top w:w="56" w:type="dxa"/>
              <w:left w:w="56" w:type="dxa"/>
              <w:bottom w:w="56" w:type="dxa"/>
              <w:right w:w="56" w:type="dxa"/>
            </w:tcMar>
          </w:tcPr>
          <w:p w14:paraId="226DC2BA"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recall</w:t>
            </w:r>
            <w:proofErr w:type="spellEnd"/>
          </w:p>
        </w:tc>
        <w:tc>
          <w:tcPr>
            <w:tcW w:w="2257" w:type="dxa"/>
            <w:shd w:val="clear" w:color="auto" w:fill="auto"/>
            <w:tcMar>
              <w:top w:w="56" w:type="dxa"/>
              <w:left w:w="56" w:type="dxa"/>
              <w:bottom w:w="56" w:type="dxa"/>
              <w:right w:w="56" w:type="dxa"/>
            </w:tcMar>
          </w:tcPr>
          <w:p w14:paraId="67D43069" w14:textId="77777777" w:rsidR="0092573A" w:rsidRDefault="0092573A" w:rsidP="00595665">
            <w:pPr>
              <w:jc w:val="center"/>
              <w:rPr>
                <w:rFonts w:ascii="Times New Roman" w:eastAsia="Times New Roman" w:hAnsi="Times New Roman" w:cs="Times New Roman"/>
                <w:sz w:val="28"/>
                <w:szCs w:val="28"/>
              </w:rPr>
            </w:pP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p>
        </w:tc>
        <w:bookmarkStart w:id="58" w:name="_GoBack"/>
        <w:bookmarkEnd w:id="58"/>
      </w:tr>
      <w:tr w:rsidR="0092573A" w14:paraId="5FA33731" w14:textId="77777777" w:rsidTr="00704D3D">
        <w:tc>
          <w:tcPr>
            <w:tcW w:w="2257" w:type="dxa"/>
            <w:shd w:val="clear" w:color="auto" w:fill="auto"/>
            <w:tcMar>
              <w:top w:w="56" w:type="dxa"/>
              <w:left w:w="56" w:type="dxa"/>
              <w:bottom w:w="56" w:type="dxa"/>
              <w:right w:w="56" w:type="dxa"/>
            </w:tcMar>
          </w:tcPr>
          <w:p w14:paraId="32BBE3B1"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angry</w:t>
            </w:r>
            <w:proofErr w:type="spellEnd"/>
          </w:p>
        </w:tc>
        <w:tc>
          <w:tcPr>
            <w:tcW w:w="2257" w:type="dxa"/>
            <w:shd w:val="clear" w:color="auto" w:fill="auto"/>
            <w:tcMar>
              <w:top w:w="56" w:type="dxa"/>
              <w:left w:w="56" w:type="dxa"/>
              <w:bottom w:w="56" w:type="dxa"/>
              <w:right w:w="56" w:type="dxa"/>
            </w:tcMar>
          </w:tcPr>
          <w:p w14:paraId="6D1ABC8A"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0.45 </w:t>
            </w:r>
          </w:p>
        </w:tc>
        <w:tc>
          <w:tcPr>
            <w:tcW w:w="2257" w:type="dxa"/>
            <w:shd w:val="clear" w:color="auto" w:fill="auto"/>
            <w:tcMar>
              <w:top w:w="56" w:type="dxa"/>
              <w:left w:w="56" w:type="dxa"/>
              <w:bottom w:w="56" w:type="dxa"/>
              <w:right w:w="56" w:type="dxa"/>
            </w:tcMar>
          </w:tcPr>
          <w:p w14:paraId="35BFDFA9"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0.51</w:t>
            </w:r>
          </w:p>
        </w:tc>
        <w:tc>
          <w:tcPr>
            <w:tcW w:w="2257" w:type="dxa"/>
            <w:shd w:val="clear" w:color="auto" w:fill="auto"/>
            <w:tcMar>
              <w:top w:w="56" w:type="dxa"/>
              <w:left w:w="56" w:type="dxa"/>
              <w:bottom w:w="56" w:type="dxa"/>
              <w:right w:w="56" w:type="dxa"/>
            </w:tcMar>
          </w:tcPr>
          <w:p w14:paraId="1CF43508"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0.48</w:t>
            </w:r>
          </w:p>
        </w:tc>
      </w:tr>
      <w:tr w:rsidR="0092573A" w14:paraId="0B388825" w14:textId="77777777" w:rsidTr="00704D3D">
        <w:tc>
          <w:tcPr>
            <w:tcW w:w="2257" w:type="dxa"/>
            <w:shd w:val="clear" w:color="auto" w:fill="auto"/>
            <w:tcMar>
              <w:top w:w="56" w:type="dxa"/>
              <w:left w:w="56" w:type="dxa"/>
              <w:bottom w:w="56" w:type="dxa"/>
              <w:right w:w="56" w:type="dxa"/>
            </w:tcMar>
          </w:tcPr>
          <w:p w14:paraId="138930FD"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disgust</w:t>
            </w:r>
            <w:proofErr w:type="spellEnd"/>
          </w:p>
        </w:tc>
        <w:tc>
          <w:tcPr>
            <w:tcW w:w="2257" w:type="dxa"/>
            <w:shd w:val="clear" w:color="auto" w:fill="auto"/>
            <w:tcMar>
              <w:top w:w="56" w:type="dxa"/>
              <w:left w:w="56" w:type="dxa"/>
              <w:bottom w:w="56" w:type="dxa"/>
              <w:right w:w="56" w:type="dxa"/>
            </w:tcMar>
          </w:tcPr>
          <w:p w14:paraId="112919C1"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0.0</w:t>
            </w:r>
          </w:p>
        </w:tc>
        <w:tc>
          <w:tcPr>
            <w:tcW w:w="2257" w:type="dxa"/>
            <w:shd w:val="clear" w:color="auto" w:fill="auto"/>
            <w:tcMar>
              <w:top w:w="56" w:type="dxa"/>
              <w:left w:w="56" w:type="dxa"/>
              <w:bottom w:w="56" w:type="dxa"/>
              <w:right w:w="56" w:type="dxa"/>
            </w:tcMar>
          </w:tcPr>
          <w:p w14:paraId="70CDAB4C"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0.0</w:t>
            </w:r>
          </w:p>
        </w:tc>
        <w:tc>
          <w:tcPr>
            <w:tcW w:w="2257" w:type="dxa"/>
            <w:shd w:val="clear" w:color="auto" w:fill="auto"/>
            <w:tcMar>
              <w:top w:w="56" w:type="dxa"/>
              <w:left w:w="56" w:type="dxa"/>
              <w:bottom w:w="56" w:type="dxa"/>
              <w:right w:w="56" w:type="dxa"/>
            </w:tcMar>
          </w:tcPr>
          <w:p w14:paraId="1D316691"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0.0</w:t>
            </w:r>
          </w:p>
        </w:tc>
      </w:tr>
      <w:tr w:rsidR="0092573A" w14:paraId="453F5A24" w14:textId="77777777" w:rsidTr="00704D3D">
        <w:tc>
          <w:tcPr>
            <w:tcW w:w="2257" w:type="dxa"/>
            <w:shd w:val="clear" w:color="auto" w:fill="auto"/>
            <w:tcMar>
              <w:top w:w="56" w:type="dxa"/>
              <w:left w:w="56" w:type="dxa"/>
              <w:bottom w:w="56" w:type="dxa"/>
              <w:right w:w="56" w:type="dxa"/>
            </w:tcMar>
          </w:tcPr>
          <w:p w14:paraId="12CBA127"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fear</w:t>
            </w:r>
            <w:proofErr w:type="spellEnd"/>
          </w:p>
        </w:tc>
        <w:tc>
          <w:tcPr>
            <w:tcW w:w="2257" w:type="dxa"/>
            <w:shd w:val="clear" w:color="auto" w:fill="auto"/>
            <w:tcMar>
              <w:top w:w="56" w:type="dxa"/>
              <w:left w:w="56" w:type="dxa"/>
              <w:bottom w:w="56" w:type="dxa"/>
              <w:right w:w="56" w:type="dxa"/>
            </w:tcMar>
          </w:tcPr>
          <w:p w14:paraId="28F20101"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0.48</w:t>
            </w:r>
          </w:p>
        </w:tc>
        <w:tc>
          <w:tcPr>
            <w:tcW w:w="2257" w:type="dxa"/>
            <w:shd w:val="clear" w:color="auto" w:fill="auto"/>
            <w:tcMar>
              <w:top w:w="56" w:type="dxa"/>
              <w:left w:w="56" w:type="dxa"/>
              <w:bottom w:w="56" w:type="dxa"/>
              <w:right w:w="56" w:type="dxa"/>
            </w:tcMar>
          </w:tcPr>
          <w:p w14:paraId="671D40CD"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0.40</w:t>
            </w:r>
          </w:p>
        </w:tc>
        <w:tc>
          <w:tcPr>
            <w:tcW w:w="2257" w:type="dxa"/>
            <w:shd w:val="clear" w:color="auto" w:fill="auto"/>
            <w:tcMar>
              <w:top w:w="56" w:type="dxa"/>
              <w:left w:w="56" w:type="dxa"/>
              <w:bottom w:w="56" w:type="dxa"/>
              <w:right w:w="56" w:type="dxa"/>
            </w:tcMar>
          </w:tcPr>
          <w:p w14:paraId="684BF693"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0.44</w:t>
            </w:r>
          </w:p>
        </w:tc>
      </w:tr>
      <w:tr w:rsidR="0092573A" w14:paraId="2CE9BCB0" w14:textId="77777777" w:rsidTr="00704D3D">
        <w:tc>
          <w:tcPr>
            <w:tcW w:w="2257" w:type="dxa"/>
            <w:shd w:val="clear" w:color="auto" w:fill="auto"/>
            <w:tcMar>
              <w:top w:w="56" w:type="dxa"/>
              <w:left w:w="56" w:type="dxa"/>
              <w:bottom w:w="56" w:type="dxa"/>
              <w:right w:w="56" w:type="dxa"/>
            </w:tcMar>
          </w:tcPr>
          <w:p w14:paraId="2A71F0C5"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happy</w:t>
            </w:r>
            <w:proofErr w:type="spellEnd"/>
          </w:p>
        </w:tc>
        <w:tc>
          <w:tcPr>
            <w:tcW w:w="2257" w:type="dxa"/>
            <w:shd w:val="clear" w:color="auto" w:fill="auto"/>
            <w:tcMar>
              <w:top w:w="56" w:type="dxa"/>
              <w:left w:w="56" w:type="dxa"/>
              <w:bottom w:w="56" w:type="dxa"/>
              <w:right w:w="56" w:type="dxa"/>
            </w:tcMar>
          </w:tcPr>
          <w:p w14:paraId="702E794D"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0.82</w:t>
            </w:r>
          </w:p>
        </w:tc>
        <w:tc>
          <w:tcPr>
            <w:tcW w:w="2257" w:type="dxa"/>
            <w:shd w:val="clear" w:color="auto" w:fill="auto"/>
            <w:tcMar>
              <w:top w:w="56" w:type="dxa"/>
              <w:left w:w="56" w:type="dxa"/>
              <w:bottom w:w="56" w:type="dxa"/>
              <w:right w:w="56" w:type="dxa"/>
            </w:tcMar>
          </w:tcPr>
          <w:p w14:paraId="41F0609B"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0.90</w:t>
            </w:r>
          </w:p>
        </w:tc>
        <w:tc>
          <w:tcPr>
            <w:tcW w:w="2257" w:type="dxa"/>
            <w:shd w:val="clear" w:color="auto" w:fill="auto"/>
            <w:tcMar>
              <w:top w:w="56" w:type="dxa"/>
              <w:left w:w="56" w:type="dxa"/>
              <w:bottom w:w="56" w:type="dxa"/>
              <w:right w:w="56" w:type="dxa"/>
            </w:tcMar>
          </w:tcPr>
          <w:p w14:paraId="3DB6E7DC"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0.86</w:t>
            </w:r>
          </w:p>
        </w:tc>
      </w:tr>
      <w:tr w:rsidR="0092573A" w14:paraId="1F82A6A1" w14:textId="77777777" w:rsidTr="00704D3D">
        <w:tc>
          <w:tcPr>
            <w:tcW w:w="2257" w:type="dxa"/>
            <w:shd w:val="clear" w:color="auto" w:fill="auto"/>
            <w:tcMar>
              <w:top w:w="56" w:type="dxa"/>
              <w:left w:w="56" w:type="dxa"/>
              <w:bottom w:w="56" w:type="dxa"/>
              <w:right w:w="56" w:type="dxa"/>
            </w:tcMar>
          </w:tcPr>
          <w:p w14:paraId="1DF876A5"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sad</w:t>
            </w:r>
            <w:proofErr w:type="spellEnd"/>
          </w:p>
        </w:tc>
        <w:tc>
          <w:tcPr>
            <w:tcW w:w="2257" w:type="dxa"/>
            <w:shd w:val="clear" w:color="auto" w:fill="auto"/>
            <w:tcMar>
              <w:top w:w="56" w:type="dxa"/>
              <w:left w:w="56" w:type="dxa"/>
              <w:bottom w:w="56" w:type="dxa"/>
              <w:right w:w="56" w:type="dxa"/>
            </w:tcMar>
          </w:tcPr>
          <w:p w14:paraId="5FEC4F16"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0.49</w:t>
            </w:r>
          </w:p>
        </w:tc>
        <w:tc>
          <w:tcPr>
            <w:tcW w:w="2257" w:type="dxa"/>
            <w:shd w:val="clear" w:color="auto" w:fill="auto"/>
            <w:tcMar>
              <w:top w:w="56" w:type="dxa"/>
              <w:left w:w="56" w:type="dxa"/>
              <w:bottom w:w="56" w:type="dxa"/>
              <w:right w:w="56" w:type="dxa"/>
            </w:tcMar>
          </w:tcPr>
          <w:p w14:paraId="07A2F336"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0.54</w:t>
            </w:r>
          </w:p>
        </w:tc>
        <w:tc>
          <w:tcPr>
            <w:tcW w:w="2257" w:type="dxa"/>
            <w:shd w:val="clear" w:color="auto" w:fill="auto"/>
            <w:tcMar>
              <w:top w:w="56" w:type="dxa"/>
              <w:left w:w="56" w:type="dxa"/>
              <w:bottom w:w="56" w:type="dxa"/>
              <w:right w:w="56" w:type="dxa"/>
            </w:tcMar>
          </w:tcPr>
          <w:p w14:paraId="11590788"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0.51</w:t>
            </w:r>
          </w:p>
        </w:tc>
      </w:tr>
      <w:tr w:rsidR="0092573A" w14:paraId="668CC092" w14:textId="77777777" w:rsidTr="00704D3D">
        <w:tc>
          <w:tcPr>
            <w:tcW w:w="2257" w:type="dxa"/>
            <w:shd w:val="clear" w:color="auto" w:fill="auto"/>
            <w:tcMar>
              <w:top w:w="56" w:type="dxa"/>
              <w:left w:w="56" w:type="dxa"/>
              <w:bottom w:w="56" w:type="dxa"/>
              <w:right w:w="56" w:type="dxa"/>
            </w:tcMar>
          </w:tcPr>
          <w:p w14:paraId="723F2722"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surprise</w:t>
            </w:r>
            <w:proofErr w:type="spellEnd"/>
          </w:p>
        </w:tc>
        <w:tc>
          <w:tcPr>
            <w:tcW w:w="2257" w:type="dxa"/>
            <w:shd w:val="clear" w:color="auto" w:fill="auto"/>
            <w:tcMar>
              <w:top w:w="56" w:type="dxa"/>
              <w:left w:w="56" w:type="dxa"/>
              <w:bottom w:w="56" w:type="dxa"/>
              <w:right w:w="56" w:type="dxa"/>
            </w:tcMar>
          </w:tcPr>
          <w:p w14:paraId="7BCD297A"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0.75</w:t>
            </w:r>
          </w:p>
        </w:tc>
        <w:tc>
          <w:tcPr>
            <w:tcW w:w="2257" w:type="dxa"/>
            <w:shd w:val="clear" w:color="auto" w:fill="auto"/>
            <w:tcMar>
              <w:top w:w="56" w:type="dxa"/>
              <w:left w:w="56" w:type="dxa"/>
              <w:bottom w:w="56" w:type="dxa"/>
              <w:right w:w="56" w:type="dxa"/>
            </w:tcMar>
          </w:tcPr>
          <w:p w14:paraId="08BD1D58"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0.79</w:t>
            </w:r>
          </w:p>
        </w:tc>
        <w:tc>
          <w:tcPr>
            <w:tcW w:w="2257" w:type="dxa"/>
            <w:shd w:val="clear" w:color="auto" w:fill="auto"/>
            <w:tcMar>
              <w:top w:w="56" w:type="dxa"/>
              <w:left w:w="56" w:type="dxa"/>
              <w:bottom w:w="56" w:type="dxa"/>
              <w:right w:w="56" w:type="dxa"/>
            </w:tcMar>
          </w:tcPr>
          <w:p w14:paraId="5A1B5B5C"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0.77</w:t>
            </w:r>
          </w:p>
        </w:tc>
      </w:tr>
      <w:tr w:rsidR="0092573A" w14:paraId="515C1C29" w14:textId="77777777" w:rsidTr="00704D3D">
        <w:tc>
          <w:tcPr>
            <w:tcW w:w="2257" w:type="dxa"/>
            <w:shd w:val="clear" w:color="auto" w:fill="auto"/>
            <w:tcMar>
              <w:top w:w="56" w:type="dxa"/>
              <w:left w:w="56" w:type="dxa"/>
              <w:bottom w:w="56" w:type="dxa"/>
              <w:right w:w="56" w:type="dxa"/>
            </w:tcMar>
          </w:tcPr>
          <w:p w14:paraId="40C48D50"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neutral</w:t>
            </w:r>
            <w:proofErr w:type="spellEnd"/>
          </w:p>
        </w:tc>
        <w:tc>
          <w:tcPr>
            <w:tcW w:w="2257" w:type="dxa"/>
            <w:shd w:val="clear" w:color="auto" w:fill="auto"/>
            <w:tcMar>
              <w:top w:w="56" w:type="dxa"/>
              <w:left w:w="56" w:type="dxa"/>
              <w:bottom w:w="56" w:type="dxa"/>
              <w:right w:w="56" w:type="dxa"/>
            </w:tcMar>
          </w:tcPr>
          <w:p w14:paraId="4F6DFB98"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0.62</w:t>
            </w:r>
          </w:p>
        </w:tc>
        <w:tc>
          <w:tcPr>
            <w:tcW w:w="2257" w:type="dxa"/>
            <w:shd w:val="clear" w:color="auto" w:fill="auto"/>
            <w:tcMar>
              <w:top w:w="56" w:type="dxa"/>
              <w:left w:w="56" w:type="dxa"/>
              <w:bottom w:w="56" w:type="dxa"/>
              <w:right w:w="56" w:type="dxa"/>
            </w:tcMar>
          </w:tcPr>
          <w:p w14:paraId="4959E5A3"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0.63</w:t>
            </w:r>
          </w:p>
        </w:tc>
        <w:tc>
          <w:tcPr>
            <w:tcW w:w="2257" w:type="dxa"/>
            <w:shd w:val="clear" w:color="auto" w:fill="auto"/>
            <w:tcMar>
              <w:top w:w="56" w:type="dxa"/>
              <w:left w:w="56" w:type="dxa"/>
              <w:bottom w:w="56" w:type="dxa"/>
              <w:right w:w="56" w:type="dxa"/>
            </w:tcMar>
          </w:tcPr>
          <w:p w14:paraId="18CB7BE1" w14:textId="77777777" w:rsidR="0092573A" w:rsidRDefault="0092573A" w:rsidP="00595665">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0.62</w:t>
            </w:r>
          </w:p>
        </w:tc>
      </w:tr>
    </w:tbl>
    <w:p w14:paraId="55B13E4A" w14:textId="77777777" w:rsidR="0092573A" w:rsidRDefault="0092573A" w:rsidP="00595665">
      <w:pPr>
        <w:jc w:val="both"/>
        <w:rPr>
          <w:rFonts w:ascii="Times New Roman" w:eastAsia="Times New Roman" w:hAnsi="Times New Roman" w:cs="Times New Roman"/>
          <w:sz w:val="28"/>
          <w:szCs w:val="28"/>
        </w:rPr>
      </w:pPr>
    </w:p>
    <w:p w14:paraId="0BAF7E38"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Средневзвешенная метрика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172763" w:rsidRPr="00172763">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по 7 классам составила 0</w:t>
      </w:r>
      <w:r w:rsidR="00172763" w:rsidRPr="0017276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6014, а средневзвешенная метрика </w:t>
      </w:r>
      <w:proofErr w:type="spellStart"/>
      <w:r w:rsidRPr="005C0435">
        <w:rPr>
          <w:rFonts w:ascii="Times New Roman" w:eastAsia="Times New Roman" w:hAnsi="Times New Roman" w:cs="Times New Roman"/>
          <w:i/>
          <w:sz w:val="28"/>
          <w:szCs w:val="28"/>
        </w:rPr>
        <w:t>accuracy</w:t>
      </w:r>
      <w:proofErr w:type="spellEnd"/>
      <w:r>
        <w:rPr>
          <w:rFonts w:ascii="Times New Roman" w:eastAsia="Times New Roman" w:hAnsi="Times New Roman" w:cs="Times New Roman"/>
          <w:sz w:val="28"/>
          <w:szCs w:val="28"/>
        </w:rPr>
        <w:t xml:space="preserve"> – 0.6177.</w:t>
      </w:r>
    </w:p>
    <w:p w14:paraId="6689DBF2" w14:textId="2D5134CB" w:rsidR="0092573A" w:rsidRDefault="0092573A" w:rsidP="0067711D">
      <w:pPr>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3.1</w:t>
      </w:r>
      <w:r w:rsidR="00C4418D">
        <w:rPr>
          <w:rFonts w:ascii="Times New Roman" w:eastAsia="Times New Roman" w:hAnsi="Times New Roman" w:cs="Times New Roman"/>
          <w:sz w:val="28"/>
          <w:szCs w:val="28"/>
          <w:lang w:val="ru-RU"/>
        </w:rPr>
        <w:t>9</w:t>
      </w:r>
      <w:r>
        <w:rPr>
          <w:rFonts w:ascii="Times New Roman" w:eastAsia="Times New Roman" w:hAnsi="Times New Roman" w:cs="Times New Roman"/>
          <w:sz w:val="28"/>
          <w:szCs w:val="28"/>
        </w:rPr>
        <w:t xml:space="preserve"> представлены результаты обучения модели </w:t>
      </w:r>
      <w:r w:rsidRPr="005C0435">
        <w:rPr>
          <w:rFonts w:ascii="Times New Roman" w:eastAsia="Times New Roman" w:hAnsi="Times New Roman" w:cs="Times New Roman"/>
          <w:i/>
          <w:sz w:val="28"/>
          <w:szCs w:val="28"/>
        </w:rPr>
        <w:t>ResNet</w:t>
      </w:r>
      <w:r>
        <w:rPr>
          <w:rFonts w:ascii="Times New Roman" w:eastAsia="Times New Roman" w:hAnsi="Times New Roman" w:cs="Times New Roman"/>
          <w:sz w:val="28"/>
          <w:szCs w:val="28"/>
        </w:rPr>
        <w:t xml:space="preserve">50 </w:t>
      </w:r>
      <w:r w:rsidR="0067711D" w:rsidRPr="00C4418D">
        <w:rPr>
          <w:rFonts w:ascii="Times New Roman" w:eastAsia="Times New Roman" w:hAnsi="Times New Roman" w:cs="Times New Roman"/>
          <w:color w:val="000000"/>
          <w:sz w:val="28"/>
          <w:szCs w:val="28"/>
          <w:lang w:val="ru-RU"/>
        </w:rPr>
        <w:t xml:space="preserve">с предобработкой </w:t>
      </w:r>
      <w:r w:rsidR="0067711D">
        <w:rPr>
          <w:rFonts w:ascii="Times New Roman" w:eastAsia="Times New Roman" w:hAnsi="Times New Roman" w:cs="Times New Roman"/>
          <w:color w:val="000000"/>
          <w:sz w:val="28"/>
          <w:szCs w:val="28"/>
          <w:lang w:val="ru-RU"/>
        </w:rPr>
        <w:t xml:space="preserve">четырёхточечного </w:t>
      </w:r>
      <w:r w:rsidR="0067711D" w:rsidRPr="00C4418D">
        <w:rPr>
          <w:rFonts w:ascii="Times New Roman" w:eastAsia="Times New Roman" w:hAnsi="Times New Roman" w:cs="Times New Roman"/>
          <w:color w:val="000000"/>
          <w:sz w:val="28"/>
          <w:szCs w:val="28"/>
          <w:lang w:val="ru-RU"/>
        </w:rPr>
        <w:t>перспективного преобразования</w:t>
      </w:r>
      <w:r>
        <w:rPr>
          <w:rFonts w:ascii="Times New Roman" w:eastAsia="Times New Roman" w:hAnsi="Times New Roman" w:cs="Times New Roman"/>
          <w:sz w:val="28"/>
          <w:szCs w:val="28"/>
        </w:rPr>
        <w:t>.</w:t>
      </w:r>
    </w:p>
    <w:p w14:paraId="51C7B631" w14:textId="77777777" w:rsidR="0092573A" w:rsidRDefault="0092573A" w:rsidP="00595665">
      <w:pPr>
        <w:jc w:val="both"/>
        <w:rPr>
          <w:rFonts w:ascii="Times New Roman" w:eastAsia="Times New Roman" w:hAnsi="Times New Roman" w:cs="Times New Roman"/>
          <w:sz w:val="28"/>
          <w:szCs w:val="28"/>
        </w:rPr>
      </w:pPr>
    </w:p>
    <w:tbl>
      <w:tblPr>
        <w:tblStyle w:val="6"/>
        <w:tblW w:w="9029" w:type="dxa"/>
        <w:jc w:val="center"/>
        <w:tblInd w:w="0" w:type="dxa"/>
        <w:tblLayout w:type="fixed"/>
        <w:tblLook w:val="0600" w:firstRow="0" w:lastRow="0" w:firstColumn="0" w:lastColumn="0" w:noHBand="1" w:noVBand="1"/>
      </w:tblPr>
      <w:tblGrid>
        <w:gridCol w:w="4514"/>
        <w:gridCol w:w="4515"/>
      </w:tblGrid>
      <w:tr w:rsidR="0092573A" w14:paraId="32DDF7EF" w14:textId="77777777" w:rsidTr="00172763">
        <w:trPr>
          <w:trHeight w:val="3401"/>
          <w:jc w:val="center"/>
        </w:trPr>
        <w:tc>
          <w:tcPr>
            <w:tcW w:w="4514" w:type="dxa"/>
            <w:tcBorders>
              <w:top w:val="nil"/>
              <w:left w:val="nil"/>
              <w:bottom w:val="nil"/>
              <w:right w:val="nil"/>
            </w:tcBorders>
            <w:shd w:val="clear" w:color="auto" w:fill="auto"/>
            <w:tcMar>
              <w:top w:w="28" w:type="dxa"/>
              <w:left w:w="28" w:type="dxa"/>
              <w:bottom w:w="28" w:type="dxa"/>
              <w:right w:w="28" w:type="dxa"/>
            </w:tcMar>
          </w:tcPr>
          <w:p w14:paraId="75A5697D" w14:textId="77777777" w:rsidR="0092573A" w:rsidRPr="00172763" w:rsidRDefault="0092573A" w:rsidP="00595665">
            <w:pPr>
              <w:jc w:val="center"/>
            </w:pPr>
            <w:r w:rsidRPr="00172763">
              <w:rPr>
                <w:noProof/>
              </w:rPr>
              <w:lastRenderedPageBreak/>
              <w:drawing>
                <wp:inline distT="114300" distB="114300" distL="114300" distR="114300" wp14:anchorId="0379CBE8" wp14:editId="729028AB">
                  <wp:extent cx="2160000" cy="1936552"/>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2160000" cy="1936552"/>
                          </a:xfrm>
                          <a:prstGeom prst="rect">
                            <a:avLst/>
                          </a:prstGeom>
                          <a:ln/>
                        </pic:spPr>
                      </pic:pic>
                    </a:graphicData>
                  </a:graphic>
                </wp:inline>
              </w:drawing>
            </w:r>
          </w:p>
          <w:p w14:paraId="65CCCBA1"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p>
        </w:tc>
        <w:tc>
          <w:tcPr>
            <w:tcW w:w="4514" w:type="dxa"/>
            <w:tcBorders>
              <w:top w:val="nil"/>
              <w:left w:val="nil"/>
              <w:bottom w:val="nil"/>
              <w:right w:val="nil"/>
            </w:tcBorders>
            <w:shd w:val="clear" w:color="auto" w:fill="auto"/>
            <w:tcMar>
              <w:top w:w="28" w:type="dxa"/>
              <w:left w:w="28" w:type="dxa"/>
              <w:bottom w:w="28" w:type="dxa"/>
              <w:right w:w="28" w:type="dxa"/>
            </w:tcMar>
          </w:tcPr>
          <w:p w14:paraId="7CACDCFD" w14:textId="77777777" w:rsidR="0092573A" w:rsidRPr="00172763" w:rsidRDefault="0092573A" w:rsidP="00595665">
            <w:pPr>
              <w:jc w:val="center"/>
            </w:pPr>
            <w:r w:rsidRPr="00172763">
              <w:rPr>
                <w:noProof/>
              </w:rPr>
              <w:drawing>
                <wp:inline distT="114300" distB="114300" distL="114300" distR="114300" wp14:anchorId="1F751A77" wp14:editId="6A8501E6">
                  <wp:extent cx="2160000" cy="1878621"/>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2160000" cy="1878621"/>
                          </a:xfrm>
                          <a:prstGeom prst="rect">
                            <a:avLst/>
                          </a:prstGeom>
                          <a:ln/>
                        </pic:spPr>
                      </pic:pic>
                    </a:graphicData>
                  </a:graphic>
                </wp:inline>
              </w:drawing>
            </w:r>
          </w:p>
          <w:p w14:paraId="0EA6DFA2"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p>
        </w:tc>
      </w:tr>
      <w:tr w:rsidR="0092573A" w14:paraId="213E5A82" w14:textId="77777777" w:rsidTr="00172763">
        <w:trPr>
          <w:trHeight w:val="3401"/>
          <w:jc w:val="center"/>
        </w:trPr>
        <w:tc>
          <w:tcPr>
            <w:tcW w:w="4514" w:type="dxa"/>
            <w:tcBorders>
              <w:top w:val="nil"/>
              <w:left w:val="nil"/>
              <w:bottom w:val="nil"/>
              <w:right w:val="nil"/>
            </w:tcBorders>
            <w:shd w:val="clear" w:color="auto" w:fill="auto"/>
            <w:tcMar>
              <w:top w:w="28" w:type="dxa"/>
              <w:left w:w="28" w:type="dxa"/>
              <w:bottom w:w="28" w:type="dxa"/>
              <w:right w:w="28" w:type="dxa"/>
            </w:tcMar>
          </w:tcPr>
          <w:p w14:paraId="087D5A81" w14:textId="77777777" w:rsidR="0092573A" w:rsidRPr="00172763" w:rsidRDefault="0092573A" w:rsidP="00595665">
            <w:pPr>
              <w:jc w:val="center"/>
            </w:pPr>
            <w:r w:rsidRPr="00172763">
              <w:rPr>
                <w:noProof/>
              </w:rPr>
              <w:drawing>
                <wp:inline distT="114300" distB="114300" distL="114300" distR="114300" wp14:anchorId="0BA6B704" wp14:editId="15C7BB7E">
                  <wp:extent cx="2160000" cy="1936552"/>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2160000" cy="1936552"/>
                          </a:xfrm>
                          <a:prstGeom prst="rect">
                            <a:avLst/>
                          </a:prstGeom>
                          <a:ln/>
                        </pic:spPr>
                      </pic:pic>
                    </a:graphicData>
                  </a:graphic>
                </wp:inline>
              </w:drawing>
            </w:r>
          </w:p>
          <w:p w14:paraId="4C05AFB3"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p>
        </w:tc>
        <w:tc>
          <w:tcPr>
            <w:tcW w:w="4514" w:type="dxa"/>
            <w:tcBorders>
              <w:top w:val="nil"/>
              <w:left w:val="nil"/>
              <w:bottom w:val="nil"/>
            </w:tcBorders>
            <w:shd w:val="clear" w:color="auto" w:fill="auto"/>
            <w:tcMar>
              <w:top w:w="28" w:type="dxa"/>
              <w:left w:w="28" w:type="dxa"/>
              <w:bottom w:w="28" w:type="dxa"/>
              <w:right w:w="28" w:type="dxa"/>
            </w:tcMar>
          </w:tcPr>
          <w:p w14:paraId="11323FA5" w14:textId="77777777" w:rsidR="0092573A" w:rsidRPr="00172763" w:rsidRDefault="0092573A" w:rsidP="00595665">
            <w:pPr>
              <w:jc w:val="center"/>
            </w:pPr>
            <w:r w:rsidRPr="00172763">
              <w:rPr>
                <w:noProof/>
              </w:rPr>
              <w:drawing>
                <wp:inline distT="114300" distB="114300" distL="114300" distR="114300" wp14:anchorId="2A709C9A" wp14:editId="3D3492E4">
                  <wp:extent cx="2160000" cy="1936552"/>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160000" cy="1936552"/>
                          </a:xfrm>
                          <a:prstGeom prst="rect">
                            <a:avLst/>
                          </a:prstGeom>
                          <a:ln/>
                        </pic:spPr>
                      </pic:pic>
                    </a:graphicData>
                  </a:graphic>
                </wp:inline>
              </w:drawing>
            </w:r>
          </w:p>
          <w:p w14:paraId="4FC059B5"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p>
        </w:tc>
      </w:tr>
      <w:tr w:rsidR="0092573A" w14:paraId="1D7954D0" w14:textId="77777777" w:rsidTr="00172763">
        <w:trPr>
          <w:trHeight w:val="3401"/>
          <w:jc w:val="center"/>
        </w:trPr>
        <w:tc>
          <w:tcPr>
            <w:tcW w:w="9028" w:type="dxa"/>
            <w:gridSpan w:val="2"/>
            <w:tcBorders>
              <w:top w:val="nil"/>
              <w:left w:val="nil"/>
              <w:bottom w:val="nil"/>
            </w:tcBorders>
            <w:shd w:val="clear" w:color="auto" w:fill="auto"/>
            <w:tcMar>
              <w:top w:w="28" w:type="dxa"/>
              <w:left w:w="28" w:type="dxa"/>
              <w:bottom w:w="28" w:type="dxa"/>
              <w:right w:w="28" w:type="dxa"/>
            </w:tcMar>
          </w:tcPr>
          <w:p w14:paraId="7022FA53" w14:textId="77777777" w:rsidR="0092573A" w:rsidRPr="00172763" w:rsidRDefault="0092573A" w:rsidP="00595665">
            <w:pPr>
              <w:jc w:val="center"/>
            </w:pPr>
            <w:r w:rsidRPr="00172763">
              <w:rPr>
                <w:noProof/>
              </w:rPr>
              <w:drawing>
                <wp:inline distT="114300" distB="114300" distL="114300" distR="114300" wp14:anchorId="24F41197" wp14:editId="4253A2C0">
                  <wp:extent cx="2160000" cy="1937846"/>
                  <wp:effectExtent l="0" t="0" r="0" b="0"/>
                  <wp:docPr id="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a:stretch>
                            <a:fillRect/>
                          </a:stretch>
                        </pic:blipFill>
                        <pic:spPr>
                          <a:xfrm>
                            <a:off x="0" y="0"/>
                            <a:ext cx="2160000" cy="1937846"/>
                          </a:xfrm>
                          <a:prstGeom prst="rect">
                            <a:avLst/>
                          </a:prstGeom>
                          <a:ln/>
                        </pic:spPr>
                      </pic:pic>
                    </a:graphicData>
                  </a:graphic>
                </wp:inline>
              </w:drawing>
            </w:r>
          </w:p>
          <w:p w14:paraId="08EA3ED6"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p>
        </w:tc>
      </w:tr>
    </w:tbl>
    <w:p w14:paraId="52B76476" w14:textId="77777777" w:rsidR="00C4418D" w:rsidRPr="00F522F0" w:rsidRDefault="0092573A" w:rsidP="00595665">
      <w:pPr>
        <w:jc w:val="center"/>
        <w:rPr>
          <w:rFonts w:ascii="Times New Roman" w:hAnsi="Times New Roman" w:cs="Times New Roman"/>
          <w:b/>
          <w:color w:val="000000"/>
          <w:sz w:val="24"/>
          <w:szCs w:val="24"/>
        </w:rPr>
      </w:pPr>
      <w:r w:rsidRPr="00F522F0">
        <w:rPr>
          <w:rFonts w:ascii="Times New Roman" w:eastAsia="Times New Roman" w:hAnsi="Times New Roman" w:cs="Times New Roman"/>
          <w:b/>
          <w:sz w:val="24"/>
          <w:szCs w:val="28"/>
        </w:rPr>
        <w:t>Рисунок 3.1</w:t>
      </w:r>
      <w:r w:rsidR="00C4418D" w:rsidRPr="00F522F0">
        <w:rPr>
          <w:rFonts w:ascii="Times New Roman" w:eastAsia="Times New Roman" w:hAnsi="Times New Roman" w:cs="Times New Roman"/>
          <w:b/>
          <w:sz w:val="24"/>
          <w:szCs w:val="28"/>
          <w:lang w:val="ru-RU"/>
        </w:rPr>
        <w:t>9</w:t>
      </w:r>
      <w:r w:rsidRPr="00F522F0">
        <w:rPr>
          <w:rFonts w:ascii="Times New Roman" w:eastAsia="Times New Roman" w:hAnsi="Times New Roman" w:cs="Times New Roman"/>
          <w:b/>
          <w:sz w:val="24"/>
          <w:szCs w:val="28"/>
        </w:rPr>
        <w:t xml:space="preserve"> – </w:t>
      </w:r>
      <w:r w:rsidRPr="00F522F0">
        <w:rPr>
          <w:rFonts w:ascii="Times New Roman" w:eastAsia="Times New Roman" w:hAnsi="Times New Roman" w:cs="Times New Roman"/>
          <w:b/>
          <w:sz w:val="24"/>
          <w:szCs w:val="24"/>
        </w:rPr>
        <w:t xml:space="preserve">Результаты обучения модели </w:t>
      </w:r>
      <w:r w:rsidRPr="005C0435">
        <w:rPr>
          <w:rFonts w:ascii="Times New Roman" w:eastAsia="Times New Roman" w:hAnsi="Times New Roman" w:cs="Times New Roman"/>
          <w:b/>
          <w:i/>
          <w:sz w:val="24"/>
          <w:szCs w:val="24"/>
        </w:rPr>
        <w:t>ResNet</w:t>
      </w:r>
      <w:r w:rsidRPr="00F522F0">
        <w:rPr>
          <w:rFonts w:ascii="Times New Roman" w:eastAsia="Times New Roman" w:hAnsi="Times New Roman" w:cs="Times New Roman"/>
          <w:b/>
          <w:sz w:val="24"/>
          <w:szCs w:val="24"/>
        </w:rPr>
        <w:t>50</w:t>
      </w:r>
      <w:r w:rsidR="00C4418D" w:rsidRPr="00F522F0">
        <w:rPr>
          <w:rFonts w:ascii="Times New Roman" w:hAnsi="Times New Roman" w:cs="Times New Roman"/>
          <w:b/>
          <w:color w:val="000000"/>
          <w:sz w:val="24"/>
          <w:szCs w:val="24"/>
        </w:rPr>
        <w:t> с предобработкой</w:t>
      </w:r>
    </w:p>
    <w:p w14:paraId="6095E5D9" w14:textId="77777777" w:rsidR="00C4418D" w:rsidRPr="00F522F0" w:rsidRDefault="00C4418D" w:rsidP="00595665">
      <w:pPr>
        <w:jc w:val="center"/>
        <w:rPr>
          <w:rFonts w:ascii="Times New Roman" w:hAnsi="Times New Roman" w:cs="Times New Roman"/>
          <w:b/>
          <w:color w:val="000000"/>
          <w:sz w:val="24"/>
          <w:szCs w:val="24"/>
          <w:lang w:val="ru-RU"/>
        </w:rPr>
      </w:pPr>
      <w:r w:rsidRPr="00F522F0">
        <w:rPr>
          <w:rFonts w:ascii="Times New Roman" w:hAnsi="Times New Roman" w:cs="Times New Roman"/>
          <w:b/>
          <w:color w:val="000000"/>
          <w:sz w:val="24"/>
          <w:szCs w:val="24"/>
        </w:rPr>
        <w:t xml:space="preserve"> </w:t>
      </w:r>
      <w:r w:rsidR="007B0002">
        <w:rPr>
          <w:rFonts w:ascii="Times New Roman" w:hAnsi="Times New Roman" w:cs="Times New Roman"/>
          <w:b/>
          <w:color w:val="000000"/>
          <w:sz w:val="24"/>
          <w:szCs w:val="24"/>
        </w:rPr>
        <w:t xml:space="preserve">четырёхточечного </w:t>
      </w:r>
      <w:r w:rsidRPr="00F522F0">
        <w:rPr>
          <w:rFonts w:ascii="Times New Roman" w:hAnsi="Times New Roman" w:cs="Times New Roman"/>
          <w:b/>
          <w:color w:val="000000"/>
          <w:sz w:val="24"/>
          <w:szCs w:val="24"/>
        </w:rPr>
        <w:t>перспективного преобразования</w:t>
      </w:r>
      <w:r w:rsidRPr="00F522F0">
        <w:rPr>
          <w:rFonts w:ascii="Times New Roman" w:hAnsi="Times New Roman" w:cs="Times New Roman"/>
          <w:b/>
          <w:color w:val="000000"/>
          <w:sz w:val="24"/>
          <w:szCs w:val="24"/>
          <w:lang w:val="ru-RU"/>
        </w:rPr>
        <w:t xml:space="preserve"> </w:t>
      </w:r>
    </w:p>
    <w:p w14:paraId="719F8DA5" w14:textId="77777777" w:rsidR="00C4418D"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4"/>
        </w:rPr>
        <w:t xml:space="preserve">а) Функция потерь; б) Скорость обучения; </w:t>
      </w:r>
      <w:r w:rsidRPr="00F522F0">
        <w:rPr>
          <w:rFonts w:ascii="Times New Roman" w:eastAsia="Times New Roman" w:hAnsi="Times New Roman" w:cs="Times New Roman"/>
          <w:b/>
          <w:sz w:val="24"/>
          <w:szCs w:val="28"/>
        </w:rPr>
        <w:t>в) Взвешенная точность;</w:t>
      </w:r>
    </w:p>
    <w:p w14:paraId="1109EEA7" w14:textId="77777777" w:rsidR="0092573A"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8"/>
        </w:rPr>
        <w:t xml:space="preserve"> г) Взвешенная </w:t>
      </w:r>
      <w:proofErr w:type="spellStart"/>
      <w:r w:rsidRPr="005C0435">
        <w:rPr>
          <w:rFonts w:ascii="Times New Roman" w:eastAsia="Times New Roman" w:hAnsi="Times New Roman" w:cs="Times New Roman"/>
          <w:b/>
          <w:i/>
          <w:sz w:val="24"/>
          <w:szCs w:val="28"/>
        </w:rPr>
        <w:t>Recall</w:t>
      </w:r>
      <w:proofErr w:type="spellEnd"/>
      <w:r w:rsidRPr="00F522F0">
        <w:rPr>
          <w:rFonts w:ascii="Times New Roman" w:eastAsia="Times New Roman" w:hAnsi="Times New Roman" w:cs="Times New Roman"/>
          <w:b/>
          <w:sz w:val="24"/>
          <w:szCs w:val="28"/>
        </w:rPr>
        <w:t xml:space="preserve">; д) Взвешенная </w:t>
      </w:r>
      <w:proofErr w:type="spellStart"/>
      <w:r w:rsidRPr="005C0435">
        <w:rPr>
          <w:rFonts w:ascii="Times New Roman" w:eastAsia="Times New Roman" w:hAnsi="Times New Roman" w:cs="Times New Roman"/>
          <w:b/>
          <w:i/>
          <w:sz w:val="24"/>
          <w:szCs w:val="28"/>
        </w:rPr>
        <w:t>Precision</w:t>
      </w:r>
      <w:proofErr w:type="spellEnd"/>
    </w:p>
    <w:p w14:paraId="45152BF3" w14:textId="77777777" w:rsidR="00172763" w:rsidRDefault="00172763" w:rsidP="00595665">
      <w:pPr>
        <w:jc w:val="both"/>
        <w:rPr>
          <w:rFonts w:ascii="Times New Roman" w:eastAsia="Times New Roman" w:hAnsi="Times New Roman" w:cs="Times New Roman"/>
          <w:sz w:val="28"/>
          <w:szCs w:val="28"/>
          <w:highlight w:val="yellow"/>
        </w:rPr>
      </w:pPr>
    </w:p>
    <w:p w14:paraId="5843D45B"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был произведен подсчет метрик на тестовых данных. Матрица ошибок в виде тепловой карты отображена на рисунке 3.</w:t>
      </w:r>
      <w:r w:rsidR="00C4418D">
        <w:rPr>
          <w:rFonts w:ascii="Times New Roman" w:eastAsia="Times New Roman" w:hAnsi="Times New Roman" w:cs="Times New Roman"/>
          <w:sz w:val="28"/>
          <w:szCs w:val="28"/>
          <w:lang w:val="ru-RU"/>
        </w:rPr>
        <w:t>20</w:t>
      </w:r>
      <w:r>
        <w:rPr>
          <w:rFonts w:ascii="Times New Roman" w:eastAsia="Times New Roman" w:hAnsi="Times New Roman" w:cs="Times New Roman"/>
          <w:sz w:val="28"/>
          <w:szCs w:val="28"/>
        </w:rPr>
        <w:t xml:space="preserve">. В таблице 3.2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r>
        <w:rPr>
          <w:rFonts w:ascii="Times New Roman" w:eastAsia="Times New Roman" w:hAnsi="Times New Roman" w:cs="Times New Roman"/>
          <w:sz w:val="28"/>
          <w:szCs w:val="28"/>
        </w:rPr>
        <w:t xml:space="preserve">. </w:t>
      </w:r>
    </w:p>
    <w:p w14:paraId="3D36810C" w14:textId="77777777" w:rsidR="0092573A" w:rsidRDefault="0092573A" w:rsidP="00595665">
      <w:pPr>
        <w:jc w:val="both"/>
        <w:rPr>
          <w:rFonts w:ascii="Times New Roman" w:eastAsia="Times New Roman" w:hAnsi="Times New Roman" w:cs="Times New Roman"/>
          <w:sz w:val="28"/>
          <w:szCs w:val="28"/>
        </w:rPr>
      </w:pPr>
    </w:p>
    <w:p w14:paraId="6F0188F7" w14:textId="77777777" w:rsidR="0092573A" w:rsidRDefault="0092573A" w:rsidP="00595665">
      <w:pPr>
        <w:jc w:val="center"/>
      </w:pPr>
      <w:r w:rsidRPr="00172763">
        <w:rPr>
          <w:noProof/>
        </w:rPr>
        <w:lastRenderedPageBreak/>
        <w:drawing>
          <wp:inline distT="114300" distB="114300" distL="114300" distR="114300" wp14:anchorId="1D9771E0" wp14:editId="55F854D9">
            <wp:extent cx="4320000" cy="3110400"/>
            <wp:effectExtent l="0" t="0" r="0" b="0"/>
            <wp:docPr id="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4320000" cy="3110400"/>
                    </a:xfrm>
                    <a:prstGeom prst="rect">
                      <a:avLst/>
                    </a:prstGeom>
                    <a:ln/>
                  </pic:spPr>
                </pic:pic>
              </a:graphicData>
            </a:graphic>
          </wp:inline>
        </w:drawing>
      </w:r>
    </w:p>
    <w:p w14:paraId="28F0633E" w14:textId="77777777" w:rsidR="0092573A" w:rsidRPr="00F522F0" w:rsidRDefault="0092573A" w:rsidP="00595665">
      <w:pPr>
        <w:jc w:val="center"/>
        <w:rPr>
          <w:rFonts w:ascii="Times New Roman" w:eastAsia="Times New Roman" w:hAnsi="Times New Roman" w:cs="Times New Roman"/>
          <w:b/>
          <w:sz w:val="28"/>
          <w:szCs w:val="28"/>
        </w:rPr>
      </w:pPr>
    </w:p>
    <w:p w14:paraId="291C1093" w14:textId="77777777" w:rsidR="00C4418D" w:rsidRPr="00F522F0" w:rsidRDefault="0092573A" w:rsidP="00595665">
      <w:pPr>
        <w:jc w:val="center"/>
        <w:rPr>
          <w:rFonts w:ascii="Times New Roman" w:eastAsia="Times New Roman" w:hAnsi="Times New Roman" w:cs="Times New Roman"/>
          <w:b/>
          <w:color w:val="000000"/>
          <w:sz w:val="24"/>
          <w:szCs w:val="24"/>
          <w:lang w:val="ru-RU"/>
        </w:rPr>
      </w:pPr>
      <w:r w:rsidRPr="00F522F0">
        <w:rPr>
          <w:rFonts w:ascii="Times New Roman" w:eastAsia="Times New Roman" w:hAnsi="Times New Roman" w:cs="Times New Roman"/>
          <w:b/>
          <w:sz w:val="24"/>
          <w:szCs w:val="28"/>
        </w:rPr>
        <w:t>Рисунок 3.</w:t>
      </w:r>
      <w:r w:rsidR="00C4418D" w:rsidRPr="00F522F0">
        <w:rPr>
          <w:rFonts w:ascii="Times New Roman" w:eastAsia="Times New Roman" w:hAnsi="Times New Roman" w:cs="Times New Roman"/>
          <w:b/>
          <w:sz w:val="24"/>
          <w:szCs w:val="24"/>
          <w:lang w:val="ru-RU"/>
        </w:rPr>
        <w:t>20</w:t>
      </w:r>
      <w:r w:rsidRPr="00F522F0">
        <w:rPr>
          <w:rFonts w:ascii="Times New Roman" w:eastAsia="Times New Roman" w:hAnsi="Times New Roman" w:cs="Times New Roman"/>
          <w:b/>
          <w:sz w:val="24"/>
          <w:szCs w:val="24"/>
        </w:rPr>
        <w:t xml:space="preserve"> – Матрица ошибок для </w:t>
      </w:r>
      <w:r w:rsidRPr="005C0435">
        <w:rPr>
          <w:rFonts w:ascii="Times New Roman" w:eastAsia="Times New Roman" w:hAnsi="Times New Roman" w:cs="Times New Roman"/>
          <w:b/>
          <w:i/>
          <w:sz w:val="24"/>
          <w:szCs w:val="24"/>
        </w:rPr>
        <w:t>ResNet</w:t>
      </w:r>
      <w:r w:rsidRPr="00F522F0">
        <w:rPr>
          <w:rFonts w:ascii="Times New Roman" w:eastAsia="Times New Roman" w:hAnsi="Times New Roman" w:cs="Times New Roman"/>
          <w:b/>
          <w:sz w:val="24"/>
          <w:szCs w:val="24"/>
        </w:rPr>
        <w:t>50</w:t>
      </w:r>
      <w:r w:rsidR="00C4418D" w:rsidRPr="00F522F0">
        <w:rPr>
          <w:rFonts w:ascii="Times New Roman" w:eastAsia="Times New Roman" w:hAnsi="Times New Roman" w:cs="Times New Roman"/>
          <w:b/>
          <w:sz w:val="24"/>
          <w:szCs w:val="24"/>
          <w:lang w:val="ru-RU"/>
        </w:rPr>
        <w:t xml:space="preserve"> </w:t>
      </w:r>
      <w:r w:rsidR="00C4418D" w:rsidRPr="00C4418D">
        <w:rPr>
          <w:rFonts w:ascii="Times New Roman" w:eastAsia="Times New Roman" w:hAnsi="Times New Roman" w:cs="Times New Roman"/>
          <w:b/>
          <w:color w:val="000000"/>
          <w:sz w:val="24"/>
          <w:szCs w:val="24"/>
          <w:lang w:val="ru-RU"/>
        </w:rPr>
        <w:t xml:space="preserve">с предобработкой </w:t>
      </w:r>
    </w:p>
    <w:p w14:paraId="34B4A315" w14:textId="77777777" w:rsidR="00C4418D" w:rsidRPr="00C4418D" w:rsidRDefault="007B0002" w:rsidP="00595665">
      <w:pPr>
        <w:jc w:val="center"/>
        <w:rPr>
          <w:rFonts w:ascii="Times New Roman" w:eastAsia="Times New Roman" w:hAnsi="Times New Roman" w:cs="Times New Roman"/>
          <w:b/>
          <w:sz w:val="24"/>
          <w:szCs w:val="24"/>
          <w:lang w:val="ru-RU"/>
        </w:rPr>
      </w:pPr>
      <w:r>
        <w:rPr>
          <w:rFonts w:ascii="Times New Roman" w:eastAsia="Times New Roman" w:hAnsi="Times New Roman" w:cs="Times New Roman"/>
          <w:b/>
          <w:color w:val="000000"/>
          <w:sz w:val="24"/>
          <w:szCs w:val="24"/>
          <w:lang w:val="ru-RU"/>
        </w:rPr>
        <w:t xml:space="preserve">четырёхточечного </w:t>
      </w:r>
      <w:r w:rsidR="00C4418D" w:rsidRPr="00C4418D">
        <w:rPr>
          <w:rFonts w:ascii="Times New Roman" w:eastAsia="Times New Roman" w:hAnsi="Times New Roman" w:cs="Times New Roman"/>
          <w:b/>
          <w:color w:val="000000"/>
          <w:sz w:val="24"/>
          <w:szCs w:val="24"/>
          <w:lang w:val="ru-RU"/>
        </w:rPr>
        <w:t>перспективного преобразования</w:t>
      </w:r>
    </w:p>
    <w:p w14:paraId="10E121A4" w14:textId="77777777" w:rsidR="0092573A" w:rsidRPr="00C4418D" w:rsidRDefault="0092573A" w:rsidP="00595665">
      <w:pPr>
        <w:jc w:val="both"/>
        <w:rPr>
          <w:rFonts w:ascii="Times New Roman" w:eastAsia="Times New Roman" w:hAnsi="Times New Roman" w:cs="Times New Roman"/>
          <w:sz w:val="24"/>
          <w:szCs w:val="24"/>
        </w:rPr>
      </w:pPr>
    </w:p>
    <w:p w14:paraId="27D44F38" w14:textId="77777777" w:rsidR="0092573A" w:rsidRPr="003E47D6" w:rsidRDefault="0092573A" w:rsidP="00595665">
      <w:pPr>
        <w:jc w:val="both"/>
        <w:rPr>
          <w:rFonts w:ascii="Times New Roman" w:eastAsia="Times New Roman" w:hAnsi="Times New Roman" w:cs="Times New Roman"/>
          <w:sz w:val="28"/>
          <w:szCs w:val="28"/>
        </w:rPr>
      </w:pPr>
      <w:r w:rsidRPr="003E47D6">
        <w:rPr>
          <w:rFonts w:ascii="Times New Roman" w:eastAsia="Times New Roman" w:hAnsi="Times New Roman" w:cs="Times New Roman"/>
          <w:sz w:val="28"/>
          <w:szCs w:val="28"/>
        </w:rPr>
        <w:t xml:space="preserve">Таблица 3.2 – Результаты метрик </w:t>
      </w:r>
      <w:proofErr w:type="spellStart"/>
      <w:r w:rsidRPr="00A61DD2">
        <w:rPr>
          <w:rFonts w:ascii="Times New Roman" w:eastAsia="Times New Roman" w:hAnsi="Times New Roman" w:cs="Times New Roman"/>
          <w:i/>
          <w:sz w:val="28"/>
          <w:szCs w:val="28"/>
        </w:rPr>
        <w:t>precision</w:t>
      </w:r>
      <w:proofErr w:type="spellEnd"/>
      <w:r w:rsidRPr="003E47D6">
        <w:rPr>
          <w:rFonts w:ascii="Times New Roman" w:eastAsia="Times New Roman" w:hAnsi="Times New Roman" w:cs="Times New Roman"/>
          <w:sz w:val="28"/>
          <w:szCs w:val="28"/>
        </w:rPr>
        <w:t xml:space="preserve">, </w:t>
      </w:r>
      <w:proofErr w:type="spellStart"/>
      <w:r w:rsidRPr="00A61DD2">
        <w:rPr>
          <w:rFonts w:ascii="Times New Roman" w:eastAsia="Times New Roman" w:hAnsi="Times New Roman" w:cs="Times New Roman"/>
          <w:i/>
          <w:sz w:val="28"/>
          <w:szCs w:val="28"/>
        </w:rPr>
        <w:t>recall</w:t>
      </w:r>
      <w:proofErr w:type="spellEnd"/>
      <w:r w:rsidRPr="003E47D6">
        <w:rPr>
          <w:rFonts w:ascii="Times New Roman" w:eastAsia="Times New Roman" w:hAnsi="Times New Roman" w:cs="Times New Roman"/>
          <w:sz w:val="28"/>
          <w:szCs w:val="28"/>
        </w:rPr>
        <w:t xml:space="preserve">, </w:t>
      </w:r>
      <w:r w:rsidRPr="00A61DD2">
        <w:rPr>
          <w:rFonts w:ascii="Times New Roman" w:eastAsia="Times New Roman" w:hAnsi="Times New Roman" w:cs="Times New Roman"/>
          <w:i/>
          <w:sz w:val="28"/>
          <w:szCs w:val="28"/>
        </w:rPr>
        <w:t>f</w:t>
      </w:r>
      <w:r w:rsidRPr="003E47D6">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A61DD2">
        <w:rPr>
          <w:rFonts w:ascii="Times New Roman" w:eastAsia="Times New Roman" w:hAnsi="Times New Roman" w:cs="Times New Roman"/>
          <w:i/>
          <w:sz w:val="28"/>
          <w:szCs w:val="28"/>
        </w:rPr>
        <w:t>score</w:t>
      </w:r>
      <w:proofErr w:type="spellEnd"/>
      <w:r w:rsidRPr="003E47D6">
        <w:rPr>
          <w:rFonts w:ascii="Times New Roman" w:eastAsia="Times New Roman" w:hAnsi="Times New Roman" w:cs="Times New Roman"/>
          <w:sz w:val="28"/>
          <w:szCs w:val="28"/>
        </w:rPr>
        <w:t xml:space="preserve"> </w:t>
      </w:r>
      <w:proofErr w:type="spellStart"/>
      <w:r w:rsidRPr="003E47D6">
        <w:rPr>
          <w:rFonts w:ascii="Times New Roman" w:eastAsia="Times New Roman" w:hAnsi="Times New Roman" w:cs="Times New Roman"/>
          <w:sz w:val="28"/>
          <w:szCs w:val="28"/>
        </w:rPr>
        <w:t>поклассово</w:t>
      </w:r>
      <w:proofErr w:type="spellEnd"/>
    </w:p>
    <w:p w14:paraId="16EFEB7E" w14:textId="77777777" w:rsidR="0092573A" w:rsidRPr="003E47D6" w:rsidRDefault="003E47D6" w:rsidP="00595665">
      <w:pPr>
        <w:rPr>
          <w:rFonts w:ascii="Times New Roman" w:eastAsia="Times New Roman" w:hAnsi="Times New Roman" w:cs="Times New Roman"/>
          <w:sz w:val="28"/>
          <w:szCs w:val="28"/>
        </w:rPr>
      </w:pPr>
      <w:r w:rsidRPr="00C4418D">
        <w:rPr>
          <w:rFonts w:ascii="Times New Roman" w:eastAsia="Times New Roman" w:hAnsi="Times New Roman" w:cs="Times New Roman"/>
          <w:color w:val="000000"/>
          <w:sz w:val="28"/>
          <w:szCs w:val="28"/>
          <w:lang w:val="ru-RU"/>
        </w:rPr>
        <w:t xml:space="preserve">с предобработкой </w:t>
      </w:r>
      <w:r w:rsidR="007B0002">
        <w:rPr>
          <w:rFonts w:ascii="Times New Roman" w:eastAsia="Times New Roman" w:hAnsi="Times New Roman" w:cs="Times New Roman"/>
          <w:color w:val="000000"/>
          <w:sz w:val="28"/>
          <w:szCs w:val="28"/>
          <w:lang w:val="ru-RU"/>
        </w:rPr>
        <w:t xml:space="preserve">четырёхточечного </w:t>
      </w:r>
      <w:r w:rsidRPr="00C4418D">
        <w:rPr>
          <w:rFonts w:ascii="Times New Roman" w:eastAsia="Times New Roman" w:hAnsi="Times New Roman" w:cs="Times New Roman"/>
          <w:color w:val="000000"/>
          <w:sz w:val="28"/>
          <w:szCs w:val="28"/>
          <w:lang w:val="ru-RU"/>
        </w:rPr>
        <w:t>перспективного преобразования</w:t>
      </w:r>
    </w:p>
    <w:tbl>
      <w:tblPr>
        <w:tblStyle w:val="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92573A" w14:paraId="2D32E4A1" w14:textId="77777777" w:rsidTr="00704D3D">
        <w:tc>
          <w:tcPr>
            <w:tcW w:w="2257" w:type="dxa"/>
            <w:shd w:val="clear" w:color="auto" w:fill="auto"/>
            <w:tcMar>
              <w:top w:w="56" w:type="dxa"/>
              <w:left w:w="56" w:type="dxa"/>
              <w:bottom w:w="56" w:type="dxa"/>
              <w:right w:w="56" w:type="dxa"/>
            </w:tcMar>
          </w:tcPr>
          <w:p w14:paraId="0D29F394"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Эмоция</w:t>
            </w:r>
          </w:p>
        </w:tc>
        <w:tc>
          <w:tcPr>
            <w:tcW w:w="2257" w:type="dxa"/>
            <w:shd w:val="clear" w:color="auto" w:fill="auto"/>
            <w:tcMar>
              <w:top w:w="56" w:type="dxa"/>
              <w:left w:w="56" w:type="dxa"/>
              <w:bottom w:w="56" w:type="dxa"/>
              <w:right w:w="56" w:type="dxa"/>
            </w:tcMar>
          </w:tcPr>
          <w:p w14:paraId="1D722E17"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precision</w:t>
            </w:r>
            <w:proofErr w:type="spellEnd"/>
          </w:p>
        </w:tc>
        <w:tc>
          <w:tcPr>
            <w:tcW w:w="2257" w:type="dxa"/>
            <w:shd w:val="clear" w:color="auto" w:fill="auto"/>
            <w:tcMar>
              <w:top w:w="56" w:type="dxa"/>
              <w:left w:w="56" w:type="dxa"/>
              <w:bottom w:w="56" w:type="dxa"/>
              <w:right w:w="56" w:type="dxa"/>
            </w:tcMar>
          </w:tcPr>
          <w:p w14:paraId="405EDA1C"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recall</w:t>
            </w:r>
            <w:proofErr w:type="spellEnd"/>
          </w:p>
        </w:tc>
        <w:tc>
          <w:tcPr>
            <w:tcW w:w="2257" w:type="dxa"/>
            <w:shd w:val="clear" w:color="auto" w:fill="auto"/>
            <w:tcMar>
              <w:top w:w="56" w:type="dxa"/>
              <w:left w:w="56" w:type="dxa"/>
              <w:bottom w:w="56" w:type="dxa"/>
              <w:right w:w="56" w:type="dxa"/>
            </w:tcMar>
          </w:tcPr>
          <w:p w14:paraId="11E22F07" w14:textId="77777777" w:rsidR="0092573A" w:rsidRDefault="0092573A" w:rsidP="00595665">
            <w:pPr>
              <w:jc w:val="center"/>
              <w:rPr>
                <w:rFonts w:ascii="Times New Roman" w:eastAsia="Times New Roman" w:hAnsi="Times New Roman" w:cs="Times New Roman"/>
                <w:sz w:val="28"/>
                <w:szCs w:val="28"/>
              </w:rPr>
            </w:pP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p>
        </w:tc>
      </w:tr>
      <w:tr w:rsidR="0092573A" w14:paraId="30A667A6" w14:textId="77777777" w:rsidTr="00704D3D">
        <w:tc>
          <w:tcPr>
            <w:tcW w:w="2257" w:type="dxa"/>
            <w:shd w:val="clear" w:color="auto" w:fill="auto"/>
            <w:tcMar>
              <w:top w:w="56" w:type="dxa"/>
              <w:left w:w="56" w:type="dxa"/>
              <w:bottom w:w="56" w:type="dxa"/>
              <w:right w:w="56" w:type="dxa"/>
            </w:tcMar>
          </w:tcPr>
          <w:p w14:paraId="1479BA1A"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angry</w:t>
            </w:r>
            <w:proofErr w:type="spellEnd"/>
          </w:p>
        </w:tc>
        <w:tc>
          <w:tcPr>
            <w:tcW w:w="2257" w:type="dxa"/>
            <w:shd w:val="clear" w:color="auto" w:fill="auto"/>
            <w:tcMar>
              <w:top w:w="56" w:type="dxa"/>
              <w:left w:w="56" w:type="dxa"/>
              <w:bottom w:w="56" w:type="dxa"/>
              <w:right w:w="56" w:type="dxa"/>
            </w:tcMar>
          </w:tcPr>
          <w:p w14:paraId="1CE5211C"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0.44</w:t>
            </w:r>
          </w:p>
        </w:tc>
        <w:tc>
          <w:tcPr>
            <w:tcW w:w="2257" w:type="dxa"/>
            <w:shd w:val="clear" w:color="auto" w:fill="auto"/>
            <w:tcMar>
              <w:top w:w="56" w:type="dxa"/>
              <w:left w:w="56" w:type="dxa"/>
              <w:bottom w:w="56" w:type="dxa"/>
              <w:right w:w="56" w:type="dxa"/>
            </w:tcMar>
          </w:tcPr>
          <w:p w14:paraId="1D33E25A"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0.51</w:t>
            </w:r>
          </w:p>
        </w:tc>
        <w:tc>
          <w:tcPr>
            <w:tcW w:w="2257" w:type="dxa"/>
            <w:shd w:val="clear" w:color="auto" w:fill="auto"/>
            <w:tcMar>
              <w:top w:w="56" w:type="dxa"/>
              <w:left w:w="56" w:type="dxa"/>
              <w:bottom w:w="56" w:type="dxa"/>
              <w:right w:w="56" w:type="dxa"/>
            </w:tcMar>
          </w:tcPr>
          <w:p w14:paraId="6A7F4C7E"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0.47</w:t>
            </w:r>
          </w:p>
        </w:tc>
      </w:tr>
      <w:tr w:rsidR="0092573A" w14:paraId="6D2D9517" w14:textId="77777777" w:rsidTr="00704D3D">
        <w:tc>
          <w:tcPr>
            <w:tcW w:w="2257" w:type="dxa"/>
            <w:shd w:val="clear" w:color="auto" w:fill="auto"/>
            <w:tcMar>
              <w:top w:w="56" w:type="dxa"/>
              <w:left w:w="56" w:type="dxa"/>
              <w:bottom w:w="56" w:type="dxa"/>
              <w:right w:w="56" w:type="dxa"/>
            </w:tcMar>
          </w:tcPr>
          <w:p w14:paraId="7AE31807"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disgust</w:t>
            </w:r>
            <w:proofErr w:type="spellEnd"/>
          </w:p>
        </w:tc>
        <w:tc>
          <w:tcPr>
            <w:tcW w:w="2257" w:type="dxa"/>
            <w:shd w:val="clear" w:color="auto" w:fill="auto"/>
            <w:tcMar>
              <w:top w:w="56" w:type="dxa"/>
              <w:left w:w="56" w:type="dxa"/>
              <w:bottom w:w="56" w:type="dxa"/>
              <w:right w:w="56" w:type="dxa"/>
            </w:tcMar>
          </w:tcPr>
          <w:p w14:paraId="751DC4BE"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0.77</w:t>
            </w:r>
          </w:p>
        </w:tc>
        <w:tc>
          <w:tcPr>
            <w:tcW w:w="2257" w:type="dxa"/>
            <w:shd w:val="clear" w:color="auto" w:fill="auto"/>
            <w:tcMar>
              <w:top w:w="56" w:type="dxa"/>
              <w:left w:w="56" w:type="dxa"/>
              <w:bottom w:w="56" w:type="dxa"/>
              <w:right w:w="56" w:type="dxa"/>
            </w:tcMar>
          </w:tcPr>
          <w:p w14:paraId="1211A523"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0.52</w:t>
            </w:r>
          </w:p>
        </w:tc>
        <w:tc>
          <w:tcPr>
            <w:tcW w:w="2257" w:type="dxa"/>
            <w:shd w:val="clear" w:color="auto" w:fill="auto"/>
            <w:tcMar>
              <w:top w:w="56" w:type="dxa"/>
              <w:left w:w="56" w:type="dxa"/>
              <w:bottom w:w="56" w:type="dxa"/>
              <w:right w:w="56" w:type="dxa"/>
            </w:tcMar>
          </w:tcPr>
          <w:p w14:paraId="49F8E9C9"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0.62</w:t>
            </w:r>
          </w:p>
        </w:tc>
      </w:tr>
      <w:tr w:rsidR="0092573A" w14:paraId="049C65D4" w14:textId="77777777" w:rsidTr="00704D3D">
        <w:tc>
          <w:tcPr>
            <w:tcW w:w="2257" w:type="dxa"/>
            <w:shd w:val="clear" w:color="auto" w:fill="auto"/>
            <w:tcMar>
              <w:top w:w="56" w:type="dxa"/>
              <w:left w:w="56" w:type="dxa"/>
              <w:bottom w:w="56" w:type="dxa"/>
              <w:right w:w="56" w:type="dxa"/>
            </w:tcMar>
          </w:tcPr>
          <w:p w14:paraId="08BD81BB"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fear</w:t>
            </w:r>
            <w:proofErr w:type="spellEnd"/>
          </w:p>
        </w:tc>
        <w:tc>
          <w:tcPr>
            <w:tcW w:w="2257" w:type="dxa"/>
            <w:shd w:val="clear" w:color="auto" w:fill="auto"/>
            <w:tcMar>
              <w:top w:w="56" w:type="dxa"/>
              <w:left w:w="56" w:type="dxa"/>
              <w:bottom w:w="56" w:type="dxa"/>
              <w:right w:w="56" w:type="dxa"/>
            </w:tcMar>
          </w:tcPr>
          <w:p w14:paraId="69268579"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0.36</w:t>
            </w:r>
          </w:p>
        </w:tc>
        <w:tc>
          <w:tcPr>
            <w:tcW w:w="2257" w:type="dxa"/>
            <w:shd w:val="clear" w:color="auto" w:fill="auto"/>
            <w:tcMar>
              <w:top w:w="56" w:type="dxa"/>
              <w:left w:w="56" w:type="dxa"/>
              <w:bottom w:w="56" w:type="dxa"/>
              <w:right w:w="56" w:type="dxa"/>
            </w:tcMar>
          </w:tcPr>
          <w:p w14:paraId="05DB690C"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0.32</w:t>
            </w:r>
          </w:p>
        </w:tc>
        <w:tc>
          <w:tcPr>
            <w:tcW w:w="2257" w:type="dxa"/>
            <w:shd w:val="clear" w:color="auto" w:fill="auto"/>
            <w:tcMar>
              <w:top w:w="56" w:type="dxa"/>
              <w:left w:w="56" w:type="dxa"/>
              <w:bottom w:w="56" w:type="dxa"/>
              <w:right w:w="56" w:type="dxa"/>
            </w:tcMar>
          </w:tcPr>
          <w:p w14:paraId="4D59AF06"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0.33</w:t>
            </w:r>
          </w:p>
        </w:tc>
      </w:tr>
      <w:tr w:rsidR="0092573A" w14:paraId="1DB6164D" w14:textId="77777777" w:rsidTr="00704D3D">
        <w:tc>
          <w:tcPr>
            <w:tcW w:w="2257" w:type="dxa"/>
            <w:shd w:val="clear" w:color="auto" w:fill="auto"/>
            <w:tcMar>
              <w:top w:w="56" w:type="dxa"/>
              <w:left w:w="56" w:type="dxa"/>
              <w:bottom w:w="56" w:type="dxa"/>
              <w:right w:w="56" w:type="dxa"/>
            </w:tcMar>
          </w:tcPr>
          <w:p w14:paraId="7EFB3806"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happy</w:t>
            </w:r>
            <w:proofErr w:type="spellEnd"/>
          </w:p>
        </w:tc>
        <w:tc>
          <w:tcPr>
            <w:tcW w:w="2257" w:type="dxa"/>
            <w:shd w:val="clear" w:color="auto" w:fill="auto"/>
            <w:tcMar>
              <w:top w:w="56" w:type="dxa"/>
              <w:left w:w="56" w:type="dxa"/>
              <w:bottom w:w="56" w:type="dxa"/>
              <w:right w:w="56" w:type="dxa"/>
            </w:tcMar>
          </w:tcPr>
          <w:p w14:paraId="06A13F5C"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0.88</w:t>
            </w:r>
          </w:p>
        </w:tc>
        <w:tc>
          <w:tcPr>
            <w:tcW w:w="2257" w:type="dxa"/>
            <w:shd w:val="clear" w:color="auto" w:fill="auto"/>
            <w:tcMar>
              <w:top w:w="56" w:type="dxa"/>
              <w:left w:w="56" w:type="dxa"/>
              <w:bottom w:w="56" w:type="dxa"/>
              <w:right w:w="56" w:type="dxa"/>
            </w:tcMar>
          </w:tcPr>
          <w:p w14:paraId="73086597"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0.83</w:t>
            </w:r>
          </w:p>
        </w:tc>
        <w:tc>
          <w:tcPr>
            <w:tcW w:w="2257" w:type="dxa"/>
            <w:shd w:val="clear" w:color="auto" w:fill="auto"/>
            <w:tcMar>
              <w:top w:w="56" w:type="dxa"/>
              <w:left w:w="56" w:type="dxa"/>
              <w:bottom w:w="56" w:type="dxa"/>
              <w:right w:w="56" w:type="dxa"/>
            </w:tcMar>
          </w:tcPr>
          <w:p w14:paraId="242E4266"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0.85</w:t>
            </w:r>
          </w:p>
        </w:tc>
      </w:tr>
      <w:tr w:rsidR="0092573A" w14:paraId="6FF24B21" w14:textId="77777777" w:rsidTr="00704D3D">
        <w:tc>
          <w:tcPr>
            <w:tcW w:w="2257" w:type="dxa"/>
            <w:shd w:val="clear" w:color="auto" w:fill="auto"/>
            <w:tcMar>
              <w:top w:w="56" w:type="dxa"/>
              <w:left w:w="56" w:type="dxa"/>
              <w:bottom w:w="56" w:type="dxa"/>
              <w:right w:w="56" w:type="dxa"/>
            </w:tcMar>
          </w:tcPr>
          <w:p w14:paraId="6D825A3E"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sad</w:t>
            </w:r>
            <w:proofErr w:type="spellEnd"/>
          </w:p>
        </w:tc>
        <w:tc>
          <w:tcPr>
            <w:tcW w:w="2257" w:type="dxa"/>
            <w:shd w:val="clear" w:color="auto" w:fill="auto"/>
            <w:tcMar>
              <w:top w:w="56" w:type="dxa"/>
              <w:left w:w="56" w:type="dxa"/>
              <w:bottom w:w="56" w:type="dxa"/>
              <w:right w:w="56" w:type="dxa"/>
            </w:tcMar>
          </w:tcPr>
          <w:p w14:paraId="3CCCE74C"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0.42</w:t>
            </w:r>
          </w:p>
        </w:tc>
        <w:tc>
          <w:tcPr>
            <w:tcW w:w="2257" w:type="dxa"/>
            <w:shd w:val="clear" w:color="auto" w:fill="auto"/>
            <w:tcMar>
              <w:top w:w="56" w:type="dxa"/>
              <w:left w:w="56" w:type="dxa"/>
              <w:bottom w:w="56" w:type="dxa"/>
              <w:right w:w="56" w:type="dxa"/>
            </w:tcMar>
          </w:tcPr>
          <w:p w14:paraId="1BD2224F"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0.41</w:t>
            </w:r>
          </w:p>
        </w:tc>
        <w:tc>
          <w:tcPr>
            <w:tcW w:w="2257" w:type="dxa"/>
            <w:shd w:val="clear" w:color="auto" w:fill="auto"/>
            <w:tcMar>
              <w:top w:w="56" w:type="dxa"/>
              <w:left w:w="56" w:type="dxa"/>
              <w:bottom w:w="56" w:type="dxa"/>
              <w:right w:w="56" w:type="dxa"/>
            </w:tcMar>
          </w:tcPr>
          <w:p w14:paraId="677AE00D"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0.41</w:t>
            </w:r>
          </w:p>
        </w:tc>
      </w:tr>
      <w:tr w:rsidR="0092573A" w14:paraId="1CBC38A1" w14:textId="77777777" w:rsidTr="00704D3D">
        <w:tc>
          <w:tcPr>
            <w:tcW w:w="2257" w:type="dxa"/>
            <w:shd w:val="clear" w:color="auto" w:fill="auto"/>
            <w:tcMar>
              <w:top w:w="56" w:type="dxa"/>
              <w:left w:w="56" w:type="dxa"/>
              <w:bottom w:w="56" w:type="dxa"/>
              <w:right w:w="56" w:type="dxa"/>
            </w:tcMar>
          </w:tcPr>
          <w:p w14:paraId="3D392D38"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surprise</w:t>
            </w:r>
            <w:proofErr w:type="spellEnd"/>
          </w:p>
        </w:tc>
        <w:tc>
          <w:tcPr>
            <w:tcW w:w="2257" w:type="dxa"/>
            <w:shd w:val="clear" w:color="auto" w:fill="auto"/>
            <w:tcMar>
              <w:top w:w="56" w:type="dxa"/>
              <w:left w:w="56" w:type="dxa"/>
              <w:bottom w:w="56" w:type="dxa"/>
              <w:right w:w="56" w:type="dxa"/>
            </w:tcMar>
          </w:tcPr>
          <w:p w14:paraId="55889D7A"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0.72</w:t>
            </w:r>
          </w:p>
        </w:tc>
        <w:tc>
          <w:tcPr>
            <w:tcW w:w="2257" w:type="dxa"/>
            <w:shd w:val="clear" w:color="auto" w:fill="auto"/>
            <w:tcMar>
              <w:top w:w="56" w:type="dxa"/>
              <w:left w:w="56" w:type="dxa"/>
              <w:bottom w:w="56" w:type="dxa"/>
              <w:right w:w="56" w:type="dxa"/>
            </w:tcMar>
          </w:tcPr>
          <w:p w14:paraId="750E2CE1"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0.71</w:t>
            </w:r>
          </w:p>
        </w:tc>
        <w:tc>
          <w:tcPr>
            <w:tcW w:w="2257" w:type="dxa"/>
            <w:shd w:val="clear" w:color="auto" w:fill="auto"/>
            <w:tcMar>
              <w:top w:w="56" w:type="dxa"/>
              <w:left w:w="56" w:type="dxa"/>
              <w:bottom w:w="56" w:type="dxa"/>
              <w:right w:w="56" w:type="dxa"/>
            </w:tcMar>
          </w:tcPr>
          <w:p w14:paraId="3BDCB298"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0.72</w:t>
            </w:r>
          </w:p>
        </w:tc>
      </w:tr>
      <w:tr w:rsidR="0092573A" w14:paraId="6E0094CC" w14:textId="77777777" w:rsidTr="00704D3D">
        <w:tc>
          <w:tcPr>
            <w:tcW w:w="2257" w:type="dxa"/>
            <w:shd w:val="clear" w:color="auto" w:fill="auto"/>
            <w:tcMar>
              <w:top w:w="56" w:type="dxa"/>
              <w:left w:w="56" w:type="dxa"/>
              <w:bottom w:w="56" w:type="dxa"/>
              <w:right w:w="56" w:type="dxa"/>
            </w:tcMar>
          </w:tcPr>
          <w:p w14:paraId="7BD52FEF" w14:textId="77777777" w:rsidR="0092573A" w:rsidRPr="005C0435" w:rsidRDefault="0092573A" w:rsidP="00595665">
            <w:pPr>
              <w:jc w:val="center"/>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neutral</w:t>
            </w:r>
            <w:proofErr w:type="spellEnd"/>
          </w:p>
        </w:tc>
        <w:tc>
          <w:tcPr>
            <w:tcW w:w="2257" w:type="dxa"/>
            <w:shd w:val="clear" w:color="auto" w:fill="auto"/>
            <w:tcMar>
              <w:top w:w="56" w:type="dxa"/>
              <w:left w:w="56" w:type="dxa"/>
              <w:bottom w:w="56" w:type="dxa"/>
              <w:right w:w="56" w:type="dxa"/>
            </w:tcMar>
          </w:tcPr>
          <w:p w14:paraId="3C9CCD8C"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0.54</w:t>
            </w:r>
          </w:p>
        </w:tc>
        <w:tc>
          <w:tcPr>
            <w:tcW w:w="2257" w:type="dxa"/>
            <w:shd w:val="clear" w:color="auto" w:fill="auto"/>
            <w:tcMar>
              <w:top w:w="56" w:type="dxa"/>
              <w:left w:w="56" w:type="dxa"/>
              <w:bottom w:w="56" w:type="dxa"/>
              <w:right w:w="56" w:type="dxa"/>
            </w:tcMar>
          </w:tcPr>
          <w:p w14:paraId="66865916"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0.62</w:t>
            </w:r>
          </w:p>
        </w:tc>
        <w:tc>
          <w:tcPr>
            <w:tcW w:w="2257" w:type="dxa"/>
            <w:shd w:val="clear" w:color="auto" w:fill="auto"/>
            <w:tcMar>
              <w:top w:w="56" w:type="dxa"/>
              <w:left w:w="56" w:type="dxa"/>
              <w:bottom w:w="56" w:type="dxa"/>
              <w:right w:w="56" w:type="dxa"/>
            </w:tcMar>
          </w:tcPr>
          <w:p w14:paraId="4B148A0B"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0.58</w:t>
            </w:r>
          </w:p>
        </w:tc>
      </w:tr>
    </w:tbl>
    <w:p w14:paraId="275936EB" w14:textId="77777777" w:rsidR="00172763" w:rsidRDefault="00172763" w:rsidP="00595665">
      <w:pPr>
        <w:ind w:firstLine="720"/>
        <w:jc w:val="both"/>
        <w:rPr>
          <w:rFonts w:ascii="Times New Roman" w:eastAsia="Times New Roman" w:hAnsi="Times New Roman" w:cs="Times New Roman"/>
          <w:sz w:val="28"/>
          <w:szCs w:val="28"/>
        </w:rPr>
      </w:pPr>
    </w:p>
    <w:p w14:paraId="249CA2ED"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Средневзвешенная метрика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по 7 классам составила 0.5810, а средневзвешенная метрика </w:t>
      </w:r>
      <w:proofErr w:type="spellStart"/>
      <w:r w:rsidRPr="005C0435">
        <w:rPr>
          <w:rFonts w:ascii="Times New Roman" w:eastAsia="Times New Roman" w:hAnsi="Times New Roman" w:cs="Times New Roman"/>
          <w:i/>
          <w:sz w:val="28"/>
          <w:szCs w:val="28"/>
        </w:rPr>
        <w:t>accuracy</w:t>
      </w:r>
      <w:proofErr w:type="spellEnd"/>
      <w:r>
        <w:rPr>
          <w:rFonts w:ascii="Times New Roman" w:eastAsia="Times New Roman" w:hAnsi="Times New Roman" w:cs="Times New Roman"/>
          <w:sz w:val="28"/>
          <w:szCs w:val="28"/>
        </w:rPr>
        <w:t xml:space="preserve"> – 0.5818.</w:t>
      </w:r>
    </w:p>
    <w:p w14:paraId="28231180"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sidRPr="005C0435">
        <w:rPr>
          <w:rFonts w:ascii="Times New Roman" w:eastAsia="Times New Roman" w:hAnsi="Times New Roman" w:cs="Times New Roman"/>
          <w:b/>
          <w:i/>
          <w:sz w:val="28"/>
          <w:szCs w:val="28"/>
        </w:rPr>
        <w:t>EfficientNet</w:t>
      </w:r>
      <w:proofErr w:type="spellEnd"/>
      <w:r>
        <w:rPr>
          <w:rFonts w:ascii="Times New Roman" w:eastAsia="Times New Roman" w:hAnsi="Times New Roman" w:cs="Times New Roman"/>
          <w:sz w:val="28"/>
          <w:szCs w:val="28"/>
        </w:rPr>
        <w:t xml:space="preserve">. В данной архитектуре были добавлены </w:t>
      </w:r>
      <w:proofErr w:type="spellStart"/>
      <w:r w:rsidRPr="005C0435">
        <w:rPr>
          <w:rFonts w:ascii="Times New Roman" w:eastAsia="Times New Roman" w:hAnsi="Times New Roman" w:cs="Times New Roman"/>
          <w:i/>
          <w:sz w:val="28"/>
          <w:szCs w:val="28"/>
        </w:rPr>
        <w:t>Dense</w:t>
      </w:r>
      <w:proofErr w:type="spellEnd"/>
      <w:r>
        <w:rPr>
          <w:rFonts w:ascii="Times New Roman" w:eastAsia="Times New Roman" w:hAnsi="Times New Roman" w:cs="Times New Roman"/>
          <w:sz w:val="28"/>
          <w:szCs w:val="28"/>
        </w:rPr>
        <w:t xml:space="preserve"> слои с количеством нейронов равным 128 и 7 (число классов), функциями активации </w:t>
      </w:r>
      <w:proofErr w:type="spellStart"/>
      <w:r w:rsidRPr="005C0435">
        <w:rPr>
          <w:rFonts w:ascii="Times New Roman" w:eastAsia="Times New Roman" w:hAnsi="Times New Roman" w:cs="Times New Roman"/>
          <w:i/>
          <w:sz w:val="28"/>
          <w:szCs w:val="28"/>
        </w:rPr>
        <w:t>relu</w:t>
      </w:r>
      <w:proofErr w:type="spellEnd"/>
      <w:r>
        <w:rPr>
          <w:rFonts w:ascii="Times New Roman" w:eastAsia="Times New Roman" w:hAnsi="Times New Roman" w:cs="Times New Roman"/>
          <w:sz w:val="28"/>
          <w:szCs w:val="28"/>
        </w:rPr>
        <w:t xml:space="preserve"> и </w:t>
      </w:r>
      <w:proofErr w:type="spellStart"/>
      <w:r w:rsidRPr="005C0435">
        <w:rPr>
          <w:rFonts w:ascii="Times New Roman" w:eastAsia="Times New Roman" w:hAnsi="Times New Roman" w:cs="Times New Roman"/>
          <w:i/>
          <w:sz w:val="28"/>
          <w:szCs w:val="28"/>
        </w:rPr>
        <w:t>softmax</w:t>
      </w:r>
      <w:proofErr w:type="spellEnd"/>
      <w:r>
        <w:rPr>
          <w:rFonts w:ascii="Times New Roman" w:eastAsia="Times New Roman" w:hAnsi="Times New Roman" w:cs="Times New Roman"/>
          <w:sz w:val="28"/>
          <w:szCs w:val="28"/>
        </w:rPr>
        <w:t xml:space="preserve"> соответственно. Алгоритм оптимизации НС – </w:t>
      </w:r>
      <w:proofErr w:type="spellStart"/>
      <w:r w:rsidRPr="005C0435">
        <w:rPr>
          <w:rFonts w:ascii="Times New Roman" w:eastAsia="Times New Roman" w:hAnsi="Times New Roman" w:cs="Times New Roman"/>
          <w:i/>
          <w:sz w:val="28"/>
          <w:szCs w:val="28"/>
        </w:rPr>
        <w:t>Adam</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decay</w:t>
      </w:r>
      <w:proofErr w:type="spellEnd"/>
      <w:r>
        <w:rPr>
          <w:rFonts w:ascii="Times New Roman" w:eastAsia="Times New Roman" w:hAnsi="Times New Roman" w:cs="Times New Roman"/>
          <w:sz w:val="28"/>
          <w:szCs w:val="28"/>
        </w:rPr>
        <w:t xml:space="preserve"> = 1</w:t>
      </w:r>
      <w:r w:rsidRPr="00A61DD2">
        <w:rPr>
          <w:rFonts w:ascii="Times New Roman" w:eastAsia="Times New Roman" w:hAnsi="Times New Roman" w:cs="Times New Roman"/>
          <w:sz w:val="28"/>
          <w:szCs w:val="28"/>
        </w:rPr>
        <w:t>e</w:t>
      </w:r>
      <w:r w:rsidR="005C043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6). Функция потерь – </w:t>
      </w:r>
      <w:proofErr w:type="spellStart"/>
      <w:r w:rsidRPr="005C0435">
        <w:rPr>
          <w:rFonts w:ascii="Times New Roman" w:eastAsia="Times New Roman" w:hAnsi="Times New Roman" w:cs="Times New Roman"/>
          <w:i/>
          <w:sz w:val="28"/>
          <w:szCs w:val="28"/>
        </w:rPr>
        <w:t>categorical</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crossentropy</w:t>
      </w:r>
      <w:proofErr w:type="spellEnd"/>
      <w:r>
        <w:rPr>
          <w:rFonts w:ascii="Times New Roman" w:eastAsia="Times New Roman" w:hAnsi="Times New Roman" w:cs="Times New Roman"/>
          <w:sz w:val="28"/>
          <w:szCs w:val="28"/>
        </w:rPr>
        <w:t xml:space="preserve"> (категориальная </w:t>
      </w:r>
      <w:proofErr w:type="spellStart"/>
      <w:r>
        <w:rPr>
          <w:rFonts w:ascii="Times New Roman" w:eastAsia="Times New Roman" w:hAnsi="Times New Roman" w:cs="Times New Roman"/>
          <w:sz w:val="28"/>
          <w:szCs w:val="28"/>
        </w:rPr>
        <w:t>кроссентропия</w:t>
      </w:r>
      <w:proofErr w:type="spellEnd"/>
      <w:r>
        <w:rPr>
          <w:rFonts w:ascii="Times New Roman" w:eastAsia="Times New Roman" w:hAnsi="Times New Roman" w:cs="Times New Roman"/>
          <w:sz w:val="28"/>
          <w:szCs w:val="28"/>
        </w:rPr>
        <w:t xml:space="preserve">). Метрики – </w:t>
      </w:r>
      <w:proofErr w:type="spellStart"/>
      <w:r w:rsidRPr="005C0435">
        <w:rPr>
          <w:rFonts w:ascii="Times New Roman" w:eastAsia="Times New Roman" w:hAnsi="Times New Roman" w:cs="Times New Roman"/>
          <w:i/>
          <w:sz w:val="28"/>
          <w:szCs w:val="28"/>
        </w:rPr>
        <w:t>accuracy</w:t>
      </w:r>
      <w:proofErr w:type="spellEnd"/>
      <w:r>
        <w:rPr>
          <w:rFonts w:ascii="Times New Roman" w:eastAsia="Times New Roman" w:hAnsi="Times New Roman" w:cs="Times New Roman"/>
          <w:sz w:val="28"/>
          <w:szCs w:val="28"/>
        </w:rPr>
        <w:t xml:space="preserve">, которая показывает взвешенную точность модели на 7 классах. Также для отслеживания типов ошибок были добавлены метрики –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 xml:space="preserve">Количество эпох – 100, а размер </w:t>
      </w:r>
      <w:proofErr w:type="spellStart"/>
      <w:r>
        <w:rPr>
          <w:rFonts w:ascii="Times New Roman" w:eastAsia="Times New Roman" w:hAnsi="Times New Roman" w:cs="Times New Roman"/>
          <w:sz w:val="28"/>
          <w:szCs w:val="28"/>
        </w:rPr>
        <w:t>батча</w:t>
      </w:r>
      <w:proofErr w:type="spellEnd"/>
      <w:r>
        <w:rPr>
          <w:rFonts w:ascii="Times New Roman" w:eastAsia="Times New Roman" w:hAnsi="Times New Roman" w:cs="Times New Roman"/>
          <w:sz w:val="28"/>
          <w:szCs w:val="28"/>
        </w:rPr>
        <w:t xml:space="preserve"> – 16. Также была применена методика пошагового уменьшения скорости обучения (</w:t>
      </w:r>
      <w:proofErr w:type="spellStart"/>
      <w:r w:rsidRPr="005C0435">
        <w:rPr>
          <w:rFonts w:ascii="Times New Roman" w:eastAsia="Times New Roman" w:hAnsi="Times New Roman" w:cs="Times New Roman"/>
          <w:i/>
          <w:sz w:val="28"/>
          <w:szCs w:val="28"/>
        </w:rPr>
        <w:t>learning</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rate</w:t>
      </w:r>
      <w:proofErr w:type="spellEnd"/>
      <w:r>
        <w:rPr>
          <w:rFonts w:ascii="Times New Roman" w:eastAsia="Times New Roman" w:hAnsi="Times New Roman" w:cs="Times New Roman"/>
          <w:sz w:val="28"/>
          <w:szCs w:val="28"/>
        </w:rPr>
        <w:t xml:space="preserve">) – каждые 20 эпох уменьшается наполовину. </w:t>
      </w:r>
    </w:p>
    <w:p w14:paraId="64632634" w14:textId="77777777" w:rsidR="0092573A" w:rsidRDefault="003E47D6" w:rsidP="00595665">
      <w:pPr>
        <w:ind w:firstLine="720"/>
        <w:jc w:val="both"/>
        <w:rPr>
          <w:rFonts w:ascii="Times New Roman" w:eastAsia="Times New Roman" w:hAnsi="Times New Roman" w:cs="Times New Roman"/>
          <w:sz w:val="28"/>
          <w:szCs w:val="28"/>
        </w:rPr>
      </w:pPr>
      <w:r w:rsidRPr="00AA66BB">
        <w:rPr>
          <w:rFonts w:ascii="Times New Roman" w:eastAsia="Times New Roman" w:hAnsi="Times New Roman" w:cs="Times New Roman"/>
          <w:color w:val="000000"/>
          <w:sz w:val="28"/>
          <w:szCs w:val="28"/>
          <w:lang w:val="ru-RU"/>
        </w:rPr>
        <w:t xml:space="preserve">Также стоить отметить, что обучаться будут 2 модели </w:t>
      </w:r>
      <w:proofErr w:type="spellStart"/>
      <w:r w:rsidRPr="005C0435">
        <w:rPr>
          <w:rFonts w:ascii="Times New Roman" w:eastAsia="Times New Roman" w:hAnsi="Times New Roman" w:cs="Times New Roman"/>
          <w:i/>
          <w:sz w:val="28"/>
          <w:szCs w:val="28"/>
        </w:rPr>
        <w:t>EfficientNet</w:t>
      </w:r>
      <w:proofErr w:type="spellEnd"/>
      <w:r>
        <w:rPr>
          <w:rFonts w:ascii="Times New Roman" w:eastAsia="Times New Roman" w:hAnsi="Times New Roman" w:cs="Times New Roman"/>
          <w:sz w:val="28"/>
          <w:szCs w:val="28"/>
        </w:rPr>
        <w:t xml:space="preserve"> </w:t>
      </w:r>
      <w:r w:rsidRPr="00AA66BB">
        <w:rPr>
          <w:rFonts w:ascii="Times New Roman" w:eastAsia="Times New Roman" w:hAnsi="Times New Roman" w:cs="Times New Roman"/>
          <w:color w:val="000000"/>
          <w:sz w:val="28"/>
          <w:szCs w:val="28"/>
          <w:lang w:val="ru-RU"/>
        </w:rPr>
        <w:t xml:space="preserve">с разными типами предобработки: </w:t>
      </w:r>
      <w:r w:rsidR="005C0435">
        <w:rPr>
          <w:rFonts w:ascii="Times New Roman" w:eastAsia="Times New Roman" w:hAnsi="Times New Roman" w:cs="Times New Roman"/>
          <w:i/>
          <w:color w:val="000000"/>
          <w:sz w:val="28"/>
          <w:szCs w:val="28"/>
          <w:lang w:val="en-US"/>
        </w:rPr>
        <w:t>C</w:t>
      </w:r>
      <w:proofErr w:type="spellStart"/>
      <w:r w:rsidRPr="005C0435">
        <w:rPr>
          <w:rFonts w:ascii="Times New Roman" w:eastAsia="Times New Roman" w:hAnsi="Times New Roman" w:cs="Times New Roman"/>
          <w:i/>
          <w:color w:val="000000"/>
          <w:sz w:val="28"/>
          <w:szCs w:val="28"/>
          <w:lang w:val="ru-RU"/>
        </w:rPr>
        <w:t>rop</w:t>
      </w:r>
      <w:proofErr w:type="spellEnd"/>
      <w:r w:rsidRPr="00AA66BB">
        <w:rPr>
          <w:rFonts w:ascii="Times New Roman" w:eastAsia="Times New Roman" w:hAnsi="Times New Roman" w:cs="Times New Roman"/>
          <w:color w:val="000000"/>
          <w:sz w:val="28"/>
          <w:szCs w:val="28"/>
          <w:lang w:val="ru-RU"/>
        </w:rPr>
        <w:t xml:space="preserve"> и четырёхточечное перспективное преобразование.</w:t>
      </w:r>
      <w:r w:rsidR="0092573A">
        <w:rPr>
          <w:rFonts w:ascii="Times New Roman" w:eastAsia="Times New Roman" w:hAnsi="Times New Roman" w:cs="Times New Roman"/>
          <w:sz w:val="28"/>
          <w:szCs w:val="28"/>
        </w:rPr>
        <w:tab/>
        <w:t>На рисунке 3.</w:t>
      </w:r>
      <w:r>
        <w:rPr>
          <w:rFonts w:ascii="Times New Roman" w:eastAsia="Times New Roman" w:hAnsi="Times New Roman" w:cs="Times New Roman"/>
          <w:sz w:val="28"/>
          <w:szCs w:val="28"/>
          <w:lang w:val="ru-RU"/>
        </w:rPr>
        <w:t>21</w:t>
      </w:r>
      <w:r w:rsidR="0092573A">
        <w:rPr>
          <w:rFonts w:ascii="Times New Roman" w:eastAsia="Times New Roman" w:hAnsi="Times New Roman" w:cs="Times New Roman"/>
          <w:sz w:val="28"/>
          <w:szCs w:val="28"/>
        </w:rPr>
        <w:t xml:space="preserve"> представлены результаты обучения модели </w:t>
      </w:r>
      <w:proofErr w:type="spellStart"/>
      <w:r w:rsidR="0092573A" w:rsidRPr="005C0435">
        <w:rPr>
          <w:rFonts w:ascii="Times New Roman" w:eastAsia="Times New Roman" w:hAnsi="Times New Roman" w:cs="Times New Roman"/>
          <w:i/>
          <w:sz w:val="28"/>
          <w:szCs w:val="28"/>
        </w:rPr>
        <w:t>EfficientNet</w:t>
      </w:r>
      <w:proofErr w:type="spellEnd"/>
      <w:r w:rsidR="0092573A">
        <w:rPr>
          <w:rFonts w:ascii="Times New Roman" w:eastAsia="Times New Roman" w:hAnsi="Times New Roman" w:cs="Times New Roman"/>
          <w:sz w:val="28"/>
          <w:szCs w:val="28"/>
        </w:rPr>
        <w:t xml:space="preserve"> с </w:t>
      </w:r>
      <w:r w:rsidRPr="00C4418D">
        <w:rPr>
          <w:rFonts w:ascii="Times New Roman" w:eastAsia="Times New Roman" w:hAnsi="Times New Roman" w:cs="Times New Roman"/>
          <w:color w:val="000000"/>
          <w:sz w:val="28"/>
          <w:szCs w:val="28"/>
          <w:lang w:val="ru-RU"/>
        </w:rPr>
        <w:t xml:space="preserve">предобработкой </w:t>
      </w:r>
      <w:proofErr w:type="spellStart"/>
      <w:r w:rsidR="0092573A" w:rsidRPr="005C0435">
        <w:rPr>
          <w:rFonts w:ascii="Times New Roman" w:eastAsia="Times New Roman" w:hAnsi="Times New Roman" w:cs="Times New Roman"/>
          <w:i/>
          <w:sz w:val="28"/>
          <w:szCs w:val="28"/>
        </w:rPr>
        <w:t>Crop</w:t>
      </w:r>
      <w:proofErr w:type="spellEnd"/>
      <w:r w:rsidR="0092573A">
        <w:rPr>
          <w:rFonts w:ascii="Times New Roman" w:eastAsia="Times New Roman" w:hAnsi="Times New Roman" w:cs="Times New Roman"/>
          <w:sz w:val="28"/>
          <w:szCs w:val="28"/>
        </w:rPr>
        <w:t>.</w:t>
      </w:r>
    </w:p>
    <w:p w14:paraId="4ABD7667" w14:textId="77777777" w:rsidR="0092573A" w:rsidRDefault="0092573A" w:rsidP="00595665">
      <w:pPr>
        <w:jc w:val="both"/>
        <w:rPr>
          <w:rFonts w:ascii="Times New Roman" w:eastAsia="Times New Roman" w:hAnsi="Times New Roman" w:cs="Times New Roman"/>
          <w:sz w:val="28"/>
          <w:szCs w:val="28"/>
        </w:rPr>
      </w:pPr>
    </w:p>
    <w:tbl>
      <w:tblPr>
        <w:tblStyle w:val="4"/>
        <w:tblW w:w="9029" w:type="dxa"/>
        <w:jc w:val="center"/>
        <w:tblInd w:w="0" w:type="dxa"/>
        <w:tblLayout w:type="fixed"/>
        <w:tblLook w:val="0600" w:firstRow="0" w:lastRow="0" w:firstColumn="0" w:lastColumn="0" w:noHBand="1" w:noVBand="1"/>
      </w:tblPr>
      <w:tblGrid>
        <w:gridCol w:w="4514"/>
        <w:gridCol w:w="4515"/>
      </w:tblGrid>
      <w:tr w:rsidR="0092573A" w14:paraId="00AD4E8C" w14:textId="77777777" w:rsidTr="00172763">
        <w:trPr>
          <w:trHeight w:val="3401"/>
          <w:jc w:val="center"/>
        </w:trPr>
        <w:tc>
          <w:tcPr>
            <w:tcW w:w="4514" w:type="dxa"/>
            <w:tcBorders>
              <w:top w:val="nil"/>
              <w:left w:val="nil"/>
              <w:bottom w:val="nil"/>
              <w:right w:val="nil"/>
            </w:tcBorders>
            <w:shd w:val="clear" w:color="auto" w:fill="auto"/>
            <w:tcMar>
              <w:top w:w="28" w:type="dxa"/>
              <w:left w:w="28" w:type="dxa"/>
              <w:bottom w:w="28" w:type="dxa"/>
              <w:right w:w="28" w:type="dxa"/>
            </w:tcMar>
          </w:tcPr>
          <w:p w14:paraId="61741B44" w14:textId="77777777" w:rsidR="0092573A" w:rsidRPr="00172763" w:rsidRDefault="0092573A" w:rsidP="00595665">
            <w:pPr>
              <w:jc w:val="center"/>
            </w:pPr>
            <w:r w:rsidRPr="00172763">
              <w:rPr>
                <w:noProof/>
              </w:rPr>
              <w:drawing>
                <wp:inline distT="114300" distB="114300" distL="114300" distR="114300" wp14:anchorId="32DBE4B2" wp14:editId="38E14EAA">
                  <wp:extent cx="2160000" cy="1917241"/>
                  <wp:effectExtent l="0" t="0" r="0" b="0"/>
                  <wp:docPr id="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2160000" cy="1917241"/>
                          </a:xfrm>
                          <a:prstGeom prst="rect">
                            <a:avLst/>
                          </a:prstGeom>
                          <a:ln/>
                        </pic:spPr>
                      </pic:pic>
                    </a:graphicData>
                  </a:graphic>
                </wp:inline>
              </w:drawing>
            </w:r>
          </w:p>
          <w:p w14:paraId="3E46F557"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p>
        </w:tc>
        <w:tc>
          <w:tcPr>
            <w:tcW w:w="4514" w:type="dxa"/>
            <w:tcBorders>
              <w:top w:val="nil"/>
              <w:left w:val="nil"/>
              <w:bottom w:val="nil"/>
              <w:right w:val="nil"/>
            </w:tcBorders>
            <w:shd w:val="clear" w:color="auto" w:fill="auto"/>
            <w:tcMar>
              <w:top w:w="28" w:type="dxa"/>
              <w:left w:w="28" w:type="dxa"/>
              <w:bottom w:w="28" w:type="dxa"/>
              <w:right w:w="28" w:type="dxa"/>
            </w:tcMar>
          </w:tcPr>
          <w:p w14:paraId="433EEB30" w14:textId="77777777" w:rsidR="0092573A" w:rsidRPr="00172763" w:rsidRDefault="0092573A" w:rsidP="00595665">
            <w:pPr>
              <w:jc w:val="center"/>
            </w:pPr>
            <w:r w:rsidRPr="00172763">
              <w:rPr>
                <w:noProof/>
              </w:rPr>
              <w:drawing>
                <wp:inline distT="114300" distB="114300" distL="114300" distR="114300" wp14:anchorId="3693ACF8" wp14:editId="5A5F7E6F">
                  <wp:extent cx="2160000" cy="1848276"/>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2160000" cy="1848276"/>
                          </a:xfrm>
                          <a:prstGeom prst="rect">
                            <a:avLst/>
                          </a:prstGeom>
                          <a:ln/>
                        </pic:spPr>
                      </pic:pic>
                    </a:graphicData>
                  </a:graphic>
                </wp:inline>
              </w:drawing>
            </w:r>
          </w:p>
          <w:p w14:paraId="5FD16F72"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p>
        </w:tc>
      </w:tr>
      <w:tr w:rsidR="0092573A" w14:paraId="4453622A" w14:textId="77777777" w:rsidTr="00172763">
        <w:trPr>
          <w:trHeight w:val="3401"/>
          <w:jc w:val="center"/>
        </w:trPr>
        <w:tc>
          <w:tcPr>
            <w:tcW w:w="4514" w:type="dxa"/>
            <w:tcBorders>
              <w:top w:val="nil"/>
              <w:left w:val="nil"/>
              <w:bottom w:val="nil"/>
              <w:right w:val="nil"/>
            </w:tcBorders>
            <w:shd w:val="clear" w:color="auto" w:fill="auto"/>
            <w:tcMar>
              <w:top w:w="28" w:type="dxa"/>
              <w:left w:w="28" w:type="dxa"/>
              <w:bottom w:w="28" w:type="dxa"/>
              <w:right w:w="28" w:type="dxa"/>
            </w:tcMar>
          </w:tcPr>
          <w:p w14:paraId="13AAF414" w14:textId="77777777" w:rsidR="0092573A" w:rsidRPr="00172763" w:rsidRDefault="0092573A" w:rsidP="00595665">
            <w:pPr>
              <w:jc w:val="center"/>
            </w:pPr>
            <w:r w:rsidRPr="00172763">
              <w:rPr>
                <w:noProof/>
              </w:rPr>
              <w:drawing>
                <wp:inline distT="114300" distB="114300" distL="114300" distR="114300" wp14:anchorId="1C824816" wp14:editId="4D142CB6">
                  <wp:extent cx="2160000" cy="1925517"/>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2160000" cy="1925517"/>
                          </a:xfrm>
                          <a:prstGeom prst="rect">
                            <a:avLst/>
                          </a:prstGeom>
                          <a:ln/>
                        </pic:spPr>
                      </pic:pic>
                    </a:graphicData>
                  </a:graphic>
                </wp:inline>
              </w:drawing>
            </w:r>
          </w:p>
          <w:p w14:paraId="206264FB"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p>
        </w:tc>
        <w:tc>
          <w:tcPr>
            <w:tcW w:w="4514" w:type="dxa"/>
            <w:tcBorders>
              <w:top w:val="nil"/>
              <w:left w:val="nil"/>
              <w:bottom w:val="nil"/>
            </w:tcBorders>
            <w:shd w:val="clear" w:color="auto" w:fill="auto"/>
            <w:tcMar>
              <w:top w:w="28" w:type="dxa"/>
              <w:left w:w="28" w:type="dxa"/>
              <w:bottom w:w="28" w:type="dxa"/>
              <w:right w:w="28" w:type="dxa"/>
            </w:tcMar>
          </w:tcPr>
          <w:p w14:paraId="79C8BB9F" w14:textId="77777777" w:rsidR="0092573A" w:rsidRPr="00172763" w:rsidRDefault="0092573A" w:rsidP="00595665">
            <w:pPr>
              <w:jc w:val="center"/>
            </w:pPr>
            <w:r w:rsidRPr="00172763">
              <w:rPr>
                <w:noProof/>
              </w:rPr>
              <w:drawing>
                <wp:inline distT="114300" distB="114300" distL="114300" distR="114300" wp14:anchorId="1A042F37" wp14:editId="2D941671">
                  <wp:extent cx="2160000" cy="1947586"/>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2160000" cy="1947586"/>
                          </a:xfrm>
                          <a:prstGeom prst="rect">
                            <a:avLst/>
                          </a:prstGeom>
                          <a:ln/>
                        </pic:spPr>
                      </pic:pic>
                    </a:graphicData>
                  </a:graphic>
                </wp:inline>
              </w:drawing>
            </w:r>
          </w:p>
          <w:p w14:paraId="24D2C16E"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p>
        </w:tc>
      </w:tr>
      <w:tr w:rsidR="0092573A" w14:paraId="3C481497" w14:textId="77777777" w:rsidTr="00172763">
        <w:trPr>
          <w:trHeight w:val="3401"/>
          <w:jc w:val="center"/>
        </w:trPr>
        <w:tc>
          <w:tcPr>
            <w:tcW w:w="9028" w:type="dxa"/>
            <w:gridSpan w:val="2"/>
            <w:tcBorders>
              <w:top w:val="nil"/>
              <w:left w:val="nil"/>
              <w:bottom w:val="nil"/>
            </w:tcBorders>
            <w:shd w:val="clear" w:color="auto" w:fill="auto"/>
            <w:tcMar>
              <w:top w:w="28" w:type="dxa"/>
              <w:left w:w="28" w:type="dxa"/>
              <w:bottom w:w="28" w:type="dxa"/>
              <w:right w:w="28" w:type="dxa"/>
            </w:tcMar>
          </w:tcPr>
          <w:p w14:paraId="4DE9D0DB" w14:textId="77777777" w:rsidR="0092573A" w:rsidRPr="00172763" w:rsidRDefault="0092573A" w:rsidP="00595665">
            <w:pPr>
              <w:jc w:val="center"/>
            </w:pPr>
            <w:r w:rsidRPr="00172763">
              <w:rPr>
                <w:noProof/>
              </w:rPr>
              <w:drawing>
                <wp:inline distT="114300" distB="114300" distL="114300" distR="114300" wp14:anchorId="252DAF24" wp14:editId="64A4B37F">
                  <wp:extent cx="2160000" cy="1918935"/>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2160000" cy="1918935"/>
                          </a:xfrm>
                          <a:prstGeom prst="rect">
                            <a:avLst/>
                          </a:prstGeom>
                          <a:ln/>
                        </pic:spPr>
                      </pic:pic>
                    </a:graphicData>
                  </a:graphic>
                </wp:inline>
              </w:drawing>
            </w:r>
          </w:p>
          <w:p w14:paraId="1DFE351B"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p>
        </w:tc>
      </w:tr>
    </w:tbl>
    <w:p w14:paraId="344ABF25" w14:textId="77777777" w:rsidR="003E47D6"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8"/>
        </w:rPr>
        <w:t>Рисунок 3.</w:t>
      </w:r>
      <w:r w:rsidR="003E47D6" w:rsidRPr="00F522F0">
        <w:rPr>
          <w:rFonts w:ascii="Times New Roman" w:eastAsia="Times New Roman" w:hAnsi="Times New Roman" w:cs="Times New Roman"/>
          <w:b/>
          <w:sz w:val="24"/>
          <w:szCs w:val="28"/>
          <w:lang w:val="ru-RU"/>
        </w:rPr>
        <w:t>21</w:t>
      </w:r>
      <w:r w:rsidRPr="00F522F0">
        <w:rPr>
          <w:rFonts w:ascii="Times New Roman" w:eastAsia="Times New Roman" w:hAnsi="Times New Roman" w:cs="Times New Roman"/>
          <w:b/>
          <w:sz w:val="24"/>
          <w:szCs w:val="28"/>
        </w:rPr>
        <w:t xml:space="preserve"> – Результаты обучения модели </w:t>
      </w:r>
      <w:proofErr w:type="spellStart"/>
      <w:r w:rsidRPr="005C0435">
        <w:rPr>
          <w:rFonts w:ascii="Times New Roman" w:eastAsia="Times New Roman" w:hAnsi="Times New Roman" w:cs="Times New Roman"/>
          <w:b/>
          <w:i/>
          <w:sz w:val="24"/>
          <w:szCs w:val="28"/>
        </w:rPr>
        <w:t>EfficientNet</w:t>
      </w:r>
      <w:proofErr w:type="spellEnd"/>
      <w:r w:rsidRPr="00F522F0">
        <w:rPr>
          <w:rFonts w:ascii="Times New Roman" w:eastAsia="Times New Roman" w:hAnsi="Times New Roman" w:cs="Times New Roman"/>
          <w:b/>
          <w:sz w:val="24"/>
          <w:szCs w:val="28"/>
        </w:rPr>
        <w:t xml:space="preserve"> с аугментацией </w:t>
      </w:r>
      <w:proofErr w:type="spellStart"/>
      <w:r w:rsidRPr="005C0435">
        <w:rPr>
          <w:rFonts w:ascii="Times New Roman" w:eastAsia="Times New Roman" w:hAnsi="Times New Roman" w:cs="Times New Roman"/>
          <w:b/>
          <w:i/>
          <w:sz w:val="24"/>
          <w:szCs w:val="28"/>
        </w:rPr>
        <w:t>Crop</w:t>
      </w:r>
      <w:proofErr w:type="spellEnd"/>
      <w:r w:rsidRPr="00F522F0">
        <w:rPr>
          <w:rFonts w:ascii="Times New Roman" w:eastAsia="Times New Roman" w:hAnsi="Times New Roman" w:cs="Times New Roman"/>
          <w:b/>
          <w:sz w:val="24"/>
          <w:szCs w:val="28"/>
        </w:rPr>
        <w:t xml:space="preserve"> </w:t>
      </w:r>
    </w:p>
    <w:p w14:paraId="3293C390" w14:textId="77777777" w:rsidR="0092573A"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8"/>
        </w:rPr>
        <w:t>а) Функция потерь; б) Скорость обучения; в) Взвешенная точность;</w:t>
      </w:r>
    </w:p>
    <w:p w14:paraId="69C22BF9" w14:textId="77777777" w:rsidR="0092573A"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8"/>
        </w:rPr>
        <w:t xml:space="preserve">г) Взвешенная </w:t>
      </w:r>
      <w:proofErr w:type="spellStart"/>
      <w:r w:rsidRPr="005C0435">
        <w:rPr>
          <w:rFonts w:ascii="Times New Roman" w:eastAsia="Times New Roman" w:hAnsi="Times New Roman" w:cs="Times New Roman"/>
          <w:b/>
          <w:i/>
          <w:sz w:val="24"/>
          <w:szCs w:val="28"/>
        </w:rPr>
        <w:t>Recall</w:t>
      </w:r>
      <w:proofErr w:type="spellEnd"/>
      <w:r w:rsidRPr="00F522F0">
        <w:rPr>
          <w:rFonts w:ascii="Times New Roman" w:eastAsia="Times New Roman" w:hAnsi="Times New Roman" w:cs="Times New Roman"/>
          <w:b/>
          <w:sz w:val="24"/>
          <w:szCs w:val="28"/>
        </w:rPr>
        <w:t xml:space="preserve">; д) Взвешенная </w:t>
      </w:r>
      <w:proofErr w:type="spellStart"/>
      <w:r w:rsidRPr="005C0435">
        <w:rPr>
          <w:rFonts w:ascii="Times New Roman" w:eastAsia="Times New Roman" w:hAnsi="Times New Roman" w:cs="Times New Roman"/>
          <w:b/>
          <w:i/>
          <w:sz w:val="24"/>
          <w:szCs w:val="28"/>
        </w:rPr>
        <w:t>Precision</w:t>
      </w:r>
      <w:proofErr w:type="spellEnd"/>
    </w:p>
    <w:p w14:paraId="591DE64B"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Далее был произведен подсчет метрик на тестовых данных. Матрица ошибок в виде тепловой карты отображена на рисунке 3.</w:t>
      </w:r>
      <w:r w:rsidR="003E47D6">
        <w:rPr>
          <w:rFonts w:ascii="Times New Roman" w:eastAsia="Times New Roman" w:hAnsi="Times New Roman" w:cs="Times New Roman"/>
          <w:sz w:val="28"/>
          <w:szCs w:val="28"/>
          <w:lang w:val="ru-RU"/>
        </w:rPr>
        <w:t>22</w:t>
      </w:r>
      <w:r>
        <w:rPr>
          <w:rFonts w:ascii="Times New Roman" w:eastAsia="Times New Roman" w:hAnsi="Times New Roman" w:cs="Times New Roman"/>
          <w:sz w:val="28"/>
          <w:szCs w:val="28"/>
        </w:rPr>
        <w:t xml:space="preserve">. В таблице 3.3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r>
        <w:rPr>
          <w:rFonts w:ascii="Times New Roman" w:eastAsia="Times New Roman" w:hAnsi="Times New Roman" w:cs="Times New Roman"/>
          <w:sz w:val="28"/>
          <w:szCs w:val="28"/>
        </w:rPr>
        <w:t>.</w:t>
      </w:r>
    </w:p>
    <w:p w14:paraId="6B18A83B" w14:textId="77777777" w:rsidR="0092573A" w:rsidRDefault="0092573A" w:rsidP="00595665">
      <w:pPr>
        <w:jc w:val="both"/>
        <w:rPr>
          <w:rFonts w:ascii="Times New Roman" w:eastAsia="Times New Roman" w:hAnsi="Times New Roman" w:cs="Times New Roman"/>
          <w:sz w:val="28"/>
          <w:szCs w:val="28"/>
        </w:rPr>
      </w:pPr>
    </w:p>
    <w:p w14:paraId="2BFAC93C" w14:textId="77777777" w:rsidR="0092573A" w:rsidRDefault="0092573A" w:rsidP="00595665">
      <w:pPr>
        <w:jc w:val="center"/>
      </w:pPr>
      <w:r w:rsidRPr="00172763">
        <w:rPr>
          <w:noProof/>
        </w:rPr>
        <w:drawing>
          <wp:inline distT="114300" distB="114300" distL="114300" distR="114300" wp14:anchorId="1D86EA8D" wp14:editId="5BE0EDC6">
            <wp:extent cx="4320000" cy="3110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4320000" cy="3110400"/>
                    </a:xfrm>
                    <a:prstGeom prst="rect">
                      <a:avLst/>
                    </a:prstGeom>
                    <a:ln/>
                  </pic:spPr>
                </pic:pic>
              </a:graphicData>
            </a:graphic>
          </wp:inline>
        </w:drawing>
      </w:r>
    </w:p>
    <w:p w14:paraId="4F06C88E" w14:textId="77777777" w:rsidR="0092573A" w:rsidRDefault="0092573A" w:rsidP="00595665">
      <w:pPr>
        <w:jc w:val="center"/>
        <w:rPr>
          <w:rFonts w:ascii="Times New Roman" w:eastAsia="Times New Roman" w:hAnsi="Times New Roman" w:cs="Times New Roman"/>
          <w:sz w:val="28"/>
          <w:szCs w:val="28"/>
        </w:rPr>
      </w:pPr>
    </w:p>
    <w:p w14:paraId="5248CD8C" w14:textId="77777777" w:rsidR="0092573A"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8"/>
        </w:rPr>
        <w:t>Рисунок 3.</w:t>
      </w:r>
      <w:r w:rsidR="003E47D6" w:rsidRPr="00F522F0">
        <w:rPr>
          <w:rFonts w:ascii="Times New Roman" w:eastAsia="Times New Roman" w:hAnsi="Times New Roman" w:cs="Times New Roman"/>
          <w:b/>
          <w:sz w:val="24"/>
          <w:szCs w:val="28"/>
          <w:lang w:val="ru-RU"/>
        </w:rPr>
        <w:t>22</w:t>
      </w:r>
      <w:r w:rsidRPr="00F522F0">
        <w:rPr>
          <w:rFonts w:ascii="Times New Roman" w:eastAsia="Times New Roman" w:hAnsi="Times New Roman" w:cs="Times New Roman"/>
          <w:b/>
          <w:sz w:val="24"/>
          <w:szCs w:val="28"/>
        </w:rPr>
        <w:t xml:space="preserve"> – Матрица ошибок для </w:t>
      </w:r>
      <w:proofErr w:type="spellStart"/>
      <w:r w:rsidR="003E47D6" w:rsidRPr="005C0435">
        <w:rPr>
          <w:rFonts w:ascii="Times New Roman" w:eastAsia="Times New Roman" w:hAnsi="Times New Roman" w:cs="Times New Roman"/>
          <w:b/>
          <w:i/>
          <w:sz w:val="24"/>
          <w:szCs w:val="28"/>
        </w:rPr>
        <w:t>EfficientNet</w:t>
      </w:r>
      <w:proofErr w:type="spellEnd"/>
    </w:p>
    <w:p w14:paraId="4E024528" w14:textId="77777777" w:rsidR="0092573A" w:rsidRPr="00F522F0" w:rsidRDefault="0092573A" w:rsidP="00595665">
      <w:pPr>
        <w:jc w:val="center"/>
        <w:rPr>
          <w:rFonts w:ascii="Times New Roman" w:eastAsia="Times New Roman" w:hAnsi="Times New Roman" w:cs="Times New Roman"/>
          <w:b/>
          <w:sz w:val="24"/>
          <w:szCs w:val="28"/>
        </w:rPr>
      </w:pPr>
      <w:r w:rsidRPr="00F522F0">
        <w:rPr>
          <w:rFonts w:ascii="Times New Roman" w:eastAsia="Times New Roman" w:hAnsi="Times New Roman" w:cs="Times New Roman"/>
          <w:b/>
          <w:sz w:val="24"/>
          <w:szCs w:val="28"/>
        </w:rPr>
        <w:t xml:space="preserve">с </w:t>
      </w:r>
      <w:r w:rsidR="003E47D6" w:rsidRPr="00F522F0">
        <w:rPr>
          <w:rFonts w:ascii="Times New Roman" w:hAnsi="Times New Roman" w:cs="Times New Roman"/>
          <w:b/>
          <w:color w:val="000000"/>
          <w:sz w:val="24"/>
          <w:szCs w:val="28"/>
        </w:rPr>
        <w:t xml:space="preserve">предобработкой </w:t>
      </w:r>
      <w:proofErr w:type="spellStart"/>
      <w:r w:rsidRPr="005C0435">
        <w:rPr>
          <w:rFonts w:ascii="Times New Roman" w:eastAsia="Times New Roman" w:hAnsi="Times New Roman" w:cs="Times New Roman"/>
          <w:b/>
          <w:i/>
          <w:sz w:val="24"/>
          <w:szCs w:val="28"/>
        </w:rPr>
        <w:t>Crop</w:t>
      </w:r>
      <w:proofErr w:type="spellEnd"/>
    </w:p>
    <w:p w14:paraId="4823EC71" w14:textId="77777777" w:rsidR="0092573A" w:rsidRDefault="0092573A" w:rsidP="00595665">
      <w:pPr>
        <w:jc w:val="both"/>
        <w:rPr>
          <w:rFonts w:ascii="Times New Roman" w:eastAsia="Times New Roman" w:hAnsi="Times New Roman" w:cs="Times New Roman"/>
          <w:sz w:val="28"/>
          <w:szCs w:val="28"/>
        </w:rPr>
      </w:pPr>
    </w:p>
    <w:p w14:paraId="25328DE2"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3.3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p>
    <w:p w14:paraId="1F79E0FC" w14:textId="77777777" w:rsidR="0092573A" w:rsidRPr="003E47D6" w:rsidRDefault="0092573A" w:rsidP="00595665">
      <w:pPr>
        <w:jc w:val="both"/>
        <w:rPr>
          <w:rFonts w:ascii="Times New Roman" w:eastAsia="Times New Roman" w:hAnsi="Times New Roman" w:cs="Times New Roman"/>
          <w:sz w:val="28"/>
          <w:szCs w:val="28"/>
        </w:rPr>
      </w:pPr>
      <w:r w:rsidRPr="003E47D6">
        <w:rPr>
          <w:rFonts w:ascii="Times New Roman" w:eastAsia="Times New Roman" w:hAnsi="Times New Roman" w:cs="Times New Roman"/>
          <w:sz w:val="28"/>
          <w:szCs w:val="28"/>
        </w:rPr>
        <w:t>с</w:t>
      </w:r>
      <w:r w:rsidR="003E47D6" w:rsidRPr="003E47D6">
        <w:rPr>
          <w:rFonts w:ascii="Times New Roman" w:hAnsi="Times New Roman" w:cs="Times New Roman"/>
          <w:color w:val="000000"/>
          <w:sz w:val="28"/>
          <w:szCs w:val="28"/>
        </w:rPr>
        <w:t xml:space="preserve"> предобработкой </w:t>
      </w:r>
      <w:proofErr w:type="spellStart"/>
      <w:r w:rsidRPr="005C0435">
        <w:rPr>
          <w:rFonts w:ascii="Times New Roman" w:eastAsia="Times New Roman" w:hAnsi="Times New Roman" w:cs="Times New Roman"/>
          <w:i/>
          <w:sz w:val="28"/>
          <w:szCs w:val="28"/>
        </w:rPr>
        <w:t>Crop</w:t>
      </w:r>
      <w:proofErr w:type="spellEnd"/>
    </w:p>
    <w:tbl>
      <w:tblPr>
        <w:tblStyle w:val="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92573A" w14:paraId="45E9550C" w14:textId="77777777" w:rsidTr="00704D3D">
        <w:tc>
          <w:tcPr>
            <w:tcW w:w="2257" w:type="dxa"/>
            <w:shd w:val="clear" w:color="auto" w:fill="auto"/>
            <w:tcMar>
              <w:top w:w="56" w:type="dxa"/>
              <w:left w:w="56" w:type="dxa"/>
              <w:bottom w:w="56" w:type="dxa"/>
              <w:right w:w="56" w:type="dxa"/>
            </w:tcMar>
          </w:tcPr>
          <w:p w14:paraId="21B8DAC5"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Эмоция/Метрика</w:t>
            </w:r>
          </w:p>
        </w:tc>
        <w:tc>
          <w:tcPr>
            <w:tcW w:w="2257" w:type="dxa"/>
            <w:shd w:val="clear" w:color="auto" w:fill="auto"/>
            <w:tcMar>
              <w:top w:w="56" w:type="dxa"/>
              <w:left w:w="56" w:type="dxa"/>
              <w:bottom w:w="56" w:type="dxa"/>
              <w:right w:w="56" w:type="dxa"/>
            </w:tcMar>
          </w:tcPr>
          <w:p w14:paraId="4BAD8C63" w14:textId="77777777" w:rsidR="0092573A" w:rsidRPr="005C0435" w:rsidRDefault="0092573A" w:rsidP="00595665">
            <w:pPr>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precision</w:t>
            </w:r>
            <w:proofErr w:type="spellEnd"/>
          </w:p>
        </w:tc>
        <w:tc>
          <w:tcPr>
            <w:tcW w:w="2257" w:type="dxa"/>
            <w:shd w:val="clear" w:color="auto" w:fill="auto"/>
            <w:tcMar>
              <w:top w:w="56" w:type="dxa"/>
              <w:left w:w="56" w:type="dxa"/>
              <w:bottom w:w="56" w:type="dxa"/>
              <w:right w:w="56" w:type="dxa"/>
            </w:tcMar>
          </w:tcPr>
          <w:p w14:paraId="5BEF7D1E" w14:textId="77777777" w:rsidR="0092573A" w:rsidRPr="005C0435" w:rsidRDefault="0092573A" w:rsidP="00595665">
            <w:pPr>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recall</w:t>
            </w:r>
            <w:proofErr w:type="spellEnd"/>
          </w:p>
        </w:tc>
        <w:tc>
          <w:tcPr>
            <w:tcW w:w="2257" w:type="dxa"/>
            <w:shd w:val="clear" w:color="auto" w:fill="auto"/>
            <w:tcMar>
              <w:top w:w="56" w:type="dxa"/>
              <w:left w:w="56" w:type="dxa"/>
              <w:bottom w:w="56" w:type="dxa"/>
              <w:right w:w="56" w:type="dxa"/>
            </w:tcMar>
          </w:tcPr>
          <w:p w14:paraId="0D9FC8DC" w14:textId="77777777" w:rsidR="0092573A" w:rsidRDefault="0092573A" w:rsidP="00595665">
            <w:pPr>
              <w:jc w:val="both"/>
              <w:rPr>
                <w:rFonts w:ascii="Times New Roman" w:eastAsia="Times New Roman" w:hAnsi="Times New Roman" w:cs="Times New Roman"/>
                <w:sz w:val="28"/>
                <w:szCs w:val="28"/>
              </w:rPr>
            </w:pP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p>
        </w:tc>
      </w:tr>
      <w:tr w:rsidR="0092573A" w14:paraId="3DBAD260" w14:textId="77777777" w:rsidTr="00704D3D">
        <w:tc>
          <w:tcPr>
            <w:tcW w:w="2257" w:type="dxa"/>
            <w:shd w:val="clear" w:color="auto" w:fill="auto"/>
            <w:tcMar>
              <w:top w:w="56" w:type="dxa"/>
              <w:left w:w="56" w:type="dxa"/>
              <w:bottom w:w="56" w:type="dxa"/>
              <w:right w:w="56" w:type="dxa"/>
            </w:tcMar>
          </w:tcPr>
          <w:p w14:paraId="23707EE2"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angry</w:t>
            </w:r>
            <w:proofErr w:type="spellEnd"/>
          </w:p>
        </w:tc>
        <w:tc>
          <w:tcPr>
            <w:tcW w:w="2257" w:type="dxa"/>
            <w:shd w:val="clear" w:color="auto" w:fill="auto"/>
            <w:tcMar>
              <w:top w:w="56" w:type="dxa"/>
              <w:left w:w="56" w:type="dxa"/>
              <w:bottom w:w="56" w:type="dxa"/>
              <w:right w:w="56" w:type="dxa"/>
            </w:tcMar>
          </w:tcPr>
          <w:p w14:paraId="2DC06F8E"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0.56</w:t>
            </w:r>
          </w:p>
        </w:tc>
        <w:tc>
          <w:tcPr>
            <w:tcW w:w="2257" w:type="dxa"/>
            <w:shd w:val="clear" w:color="auto" w:fill="auto"/>
            <w:tcMar>
              <w:top w:w="56" w:type="dxa"/>
              <w:left w:w="56" w:type="dxa"/>
              <w:bottom w:w="56" w:type="dxa"/>
              <w:right w:w="56" w:type="dxa"/>
            </w:tcMar>
          </w:tcPr>
          <w:p w14:paraId="4A84710E"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0.66</w:t>
            </w:r>
          </w:p>
        </w:tc>
        <w:tc>
          <w:tcPr>
            <w:tcW w:w="2257" w:type="dxa"/>
            <w:shd w:val="clear" w:color="auto" w:fill="auto"/>
            <w:tcMar>
              <w:top w:w="56" w:type="dxa"/>
              <w:left w:w="56" w:type="dxa"/>
              <w:bottom w:w="56" w:type="dxa"/>
              <w:right w:w="56" w:type="dxa"/>
            </w:tcMar>
          </w:tcPr>
          <w:p w14:paraId="55F1F117"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0.61</w:t>
            </w:r>
          </w:p>
        </w:tc>
      </w:tr>
      <w:tr w:rsidR="0092573A" w14:paraId="5079F7CF" w14:textId="77777777" w:rsidTr="00704D3D">
        <w:tc>
          <w:tcPr>
            <w:tcW w:w="2257" w:type="dxa"/>
            <w:shd w:val="clear" w:color="auto" w:fill="auto"/>
            <w:tcMar>
              <w:top w:w="56" w:type="dxa"/>
              <w:left w:w="56" w:type="dxa"/>
              <w:bottom w:w="56" w:type="dxa"/>
              <w:right w:w="56" w:type="dxa"/>
            </w:tcMar>
          </w:tcPr>
          <w:p w14:paraId="4325909B"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disgust</w:t>
            </w:r>
            <w:proofErr w:type="spellEnd"/>
          </w:p>
        </w:tc>
        <w:tc>
          <w:tcPr>
            <w:tcW w:w="2257" w:type="dxa"/>
            <w:shd w:val="clear" w:color="auto" w:fill="auto"/>
            <w:tcMar>
              <w:top w:w="56" w:type="dxa"/>
              <w:left w:w="56" w:type="dxa"/>
              <w:bottom w:w="56" w:type="dxa"/>
              <w:right w:w="56" w:type="dxa"/>
            </w:tcMar>
          </w:tcPr>
          <w:p w14:paraId="13295B16"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0.87</w:t>
            </w:r>
          </w:p>
        </w:tc>
        <w:tc>
          <w:tcPr>
            <w:tcW w:w="2257" w:type="dxa"/>
            <w:shd w:val="clear" w:color="auto" w:fill="auto"/>
            <w:tcMar>
              <w:top w:w="56" w:type="dxa"/>
              <w:left w:w="56" w:type="dxa"/>
              <w:bottom w:w="56" w:type="dxa"/>
              <w:right w:w="56" w:type="dxa"/>
            </w:tcMar>
          </w:tcPr>
          <w:p w14:paraId="3498072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0.60</w:t>
            </w:r>
          </w:p>
        </w:tc>
        <w:tc>
          <w:tcPr>
            <w:tcW w:w="2257" w:type="dxa"/>
            <w:shd w:val="clear" w:color="auto" w:fill="auto"/>
            <w:tcMar>
              <w:top w:w="56" w:type="dxa"/>
              <w:left w:w="56" w:type="dxa"/>
              <w:bottom w:w="56" w:type="dxa"/>
              <w:right w:w="56" w:type="dxa"/>
            </w:tcMar>
          </w:tcPr>
          <w:p w14:paraId="47562FF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0.71</w:t>
            </w:r>
          </w:p>
        </w:tc>
      </w:tr>
      <w:tr w:rsidR="0092573A" w14:paraId="3D297C8C" w14:textId="77777777" w:rsidTr="00704D3D">
        <w:tc>
          <w:tcPr>
            <w:tcW w:w="2257" w:type="dxa"/>
            <w:shd w:val="clear" w:color="auto" w:fill="auto"/>
            <w:tcMar>
              <w:top w:w="56" w:type="dxa"/>
              <w:left w:w="56" w:type="dxa"/>
              <w:bottom w:w="56" w:type="dxa"/>
              <w:right w:w="56" w:type="dxa"/>
            </w:tcMar>
          </w:tcPr>
          <w:p w14:paraId="72249012"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fear</w:t>
            </w:r>
            <w:proofErr w:type="spellEnd"/>
          </w:p>
        </w:tc>
        <w:tc>
          <w:tcPr>
            <w:tcW w:w="2257" w:type="dxa"/>
            <w:shd w:val="clear" w:color="auto" w:fill="auto"/>
            <w:tcMar>
              <w:top w:w="56" w:type="dxa"/>
              <w:left w:w="56" w:type="dxa"/>
              <w:bottom w:w="56" w:type="dxa"/>
              <w:right w:w="56" w:type="dxa"/>
            </w:tcMar>
          </w:tcPr>
          <w:p w14:paraId="7FB7F48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0.58</w:t>
            </w:r>
          </w:p>
        </w:tc>
        <w:tc>
          <w:tcPr>
            <w:tcW w:w="2257" w:type="dxa"/>
            <w:shd w:val="clear" w:color="auto" w:fill="auto"/>
            <w:tcMar>
              <w:top w:w="56" w:type="dxa"/>
              <w:left w:w="56" w:type="dxa"/>
              <w:bottom w:w="56" w:type="dxa"/>
              <w:right w:w="56" w:type="dxa"/>
            </w:tcMar>
          </w:tcPr>
          <w:p w14:paraId="4F2BDD57"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0.31</w:t>
            </w:r>
          </w:p>
        </w:tc>
        <w:tc>
          <w:tcPr>
            <w:tcW w:w="2257" w:type="dxa"/>
            <w:shd w:val="clear" w:color="auto" w:fill="auto"/>
            <w:tcMar>
              <w:top w:w="56" w:type="dxa"/>
              <w:left w:w="56" w:type="dxa"/>
              <w:bottom w:w="56" w:type="dxa"/>
              <w:right w:w="56" w:type="dxa"/>
            </w:tcMar>
          </w:tcPr>
          <w:p w14:paraId="60D742C5"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0.40</w:t>
            </w:r>
          </w:p>
        </w:tc>
      </w:tr>
      <w:tr w:rsidR="0092573A" w14:paraId="06E18157" w14:textId="77777777" w:rsidTr="00704D3D">
        <w:tc>
          <w:tcPr>
            <w:tcW w:w="2257" w:type="dxa"/>
            <w:shd w:val="clear" w:color="auto" w:fill="auto"/>
            <w:tcMar>
              <w:top w:w="56" w:type="dxa"/>
              <w:left w:w="56" w:type="dxa"/>
              <w:bottom w:w="56" w:type="dxa"/>
              <w:right w:w="56" w:type="dxa"/>
            </w:tcMar>
          </w:tcPr>
          <w:p w14:paraId="7B9BDFCC"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happy</w:t>
            </w:r>
            <w:proofErr w:type="spellEnd"/>
          </w:p>
        </w:tc>
        <w:tc>
          <w:tcPr>
            <w:tcW w:w="2257" w:type="dxa"/>
            <w:shd w:val="clear" w:color="auto" w:fill="auto"/>
            <w:tcMar>
              <w:top w:w="56" w:type="dxa"/>
              <w:left w:w="56" w:type="dxa"/>
              <w:bottom w:w="56" w:type="dxa"/>
              <w:right w:w="56" w:type="dxa"/>
            </w:tcMar>
          </w:tcPr>
          <w:p w14:paraId="25E58641"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0.83</w:t>
            </w:r>
          </w:p>
        </w:tc>
        <w:tc>
          <w:tcPr>
            <w:tcW w:w="2257" w:type="dxa"/>
            <w:shd w:val="clear" w:color="auto" w:fill="auto"/>
            <w:tcMar>
              <w:top w:w="56" w:type="dxa"/>
              <w:left w:w="56" w:type="dxa"/>
              <w:bottom w:w="56" w:type="dxa"/>
              <w:right w:w="56" w:type="dxa"/>
            </w:tcMar>
          </w:tcPr>
          <w:p w14:paraId="715C29E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0.90</w:t>
            </w:r>
          </w:p>
        </w:tc>
        <w:tc>
          <w:tcPr>
            <w:tcW w:w="2257" w:type="dxa"/>
            <w:shd w:val="clear" w:color="auto" w:fill="auto"/>
            <w:tcMar>
              <w:top w:w="56" w:type="dxa"/>
              <w:left w:w="56" w:type="dxa"/>
              <w:bottom w:w="56" w:type="dxa"/>
              <w:right w:w="56" w:type="dxa"/>
            </w:tcMar>
          </w:tcPr>
          <w:p w14:paraId="77BF7467"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0.87</w:t>
            </w:r>
          </w:p>
        </w:tc>
      </w:tr>
      <w:tr w:rsidR="0092573A" w14:paraId="1ED57567" w14:textId="77777777" w:rsidTr="00704D3D">
        <w:tc>
          <w:tcPr>
            <w:tcW w:w="2257" w:type="dxa"/>
            <w:shd w:val="clear" w:color="auto" w:fill="auto"/>
            <w:tcMar>
              <w:top w:w="56" w:type="dxa"/>
              <w:left w:w="56" w:type="dxa"/>
              <w:bottom w:w="56" w:type="dxa"/>
              <w:right w:w="56" w:type="dxa"/>
            </w:tcMar>
          </w:tcPr>
          <w:p w14:paraId="142BAC11"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sad</w:t>
            </w:r>
            <w:proofErr w:type="spellEnd"/>
          </w:p>
        </w:tc>
        <w:tc>
          <w:tcPr>
            <w:tcW w:w="2257" w:type="dxa"/>
            <w:shd w:val="clear" w:color="auto" w:fill="auto"/>
            <w:tcMar>
              <w:top w:w="56" w:type="dxa"/>
              <w:left w:w="56" w:type="dxa"/>
              <w:bottom w:w="56" w:type="dxa"/>
              <w:right w:w="56" w:type="dxa"/>
            </w:tcMar>
          </w:tcPr>
          <w:p w14:paraId="6A74CA43"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0.51</w:t>
            </w:r>
          </w:p>
        </w:tc>
        <w:tc>
          <w:tcPr>
            <w:tcW w:w="2257" w:type="dxa"/>
            <w:shd w:val="clear" w:color="auto" w:fill="auto"/>
            <w:tcMar>
              <w:top w:w="56" w:type="dxa"/>
              <w:left w:w="56" w:type="dxa"/>
              <w:bottom w:w="56" w:type="dxa"/>
              <w:right w:w="56" w:type="dxa"/>
            </w:tcMar>
          </w:tcPr>
          <w:p w14:paraId="1D804E2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0.54</w:t>
            </w:r>
          </w:p>
        </w:tc>
        <w:tc>
          <w:tcPr>
            <w:tcW w:w="2257" w:type="dxa"/>
            <w:shd w:val="clear" w:color="auto" w:fill="auto"/>
            <w:tcMar>
              <w:top w:w="56" w:type="dxa"/>
              <w:left w:w="56" w:type="dxa"/>
              <w:bottom w:w="56" w:type="dxa"/>
              <w:right w:w="56" w:type="dxa"/>
            </w:tcMar>
          </w:tcPr>
          <w:p w14:paraId="5E41D6AC"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0.53</w:t>
            </w:r>
          </w:p>
        </w:tc>
      </w:tr>
      <w:tr w:rsidR="0092573A" w14:paraId="52E224EB" w14:textId="77777777" w:rsidTr="00704D3D">
        <w:tc>
          <w:tcPr>
            <w:tcW w:w="2257" w:type="dxa"/>
            <w:shd w:val="clear" w:color="auto" w:fill="auto"/>
            <w:tcMar>
              <w:top w:w="56" w:type="dxa"/>
              <w:left w:w="56" w:type="dxa"/>
              <w:bottom w:w="56" w:type="dxa"/>
              <w:right w:w="56" w:type="dxa"/>
            </w:tcMar>
          </w:tcPr>
          <w:p w14:paraId="7E05BFFD"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surprise</w:t>
            </w:r>
            <w:proofErr w:type="spellEnd"/>
          </w:p>
        </w:tc>
        <w:tc>
          <w:tcPr>
            <w:tcW w:w="2257" w:type="dxa"/>
            <w:shd w:val="clear" w:color="auto" w:fill="auto"/>
            <w:tcMar>
              <w:top w:w="56" w:type="dxa"/>
              <w:left w:w="56" w:type="dxa"/>
              <w:bottom w:w="56" w:type="dxa"/>
              <w:right w:w="56" w:type="dxa"/>
            </w:tcMar>
          </w:tcPr>
          <w:p w14:paraId="3DA3495E"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0.74</w:t>
            </w:r>
          </w:p>
        </w:tc>
        <w:tc>
          <w:tcPr>
            <w:tcW w:w="2257" w:type="dxa"/>
            <w:shd w:val="clear" w:color="auto" w:fill="auto"/>
            <w:tcMar>
              <w:top w:w="56" w:type="dxa"/>
              <w:left w:w="56" w:type="dxa"/>
              <w:bottom w:w="56" w:type="dxa"/>
              <w:right w:w="56" w:type="dxa"/>
            </w:tcMar>
          </w:tcPr>
          <w:p w14:paraId="3C4269C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0.76</w:t>
            </w:r>
          </w:p>
        </w:tc>
        <w:tc>
          <w:tcPr>
            <w:tcW w:w="2257" w:type="dxa"/>
            <w:shd w:val="clear" w:color="auto" w:fill="auto"/>
            <w:tcMar>
              <w:top w:w="56" w:type="dxa"/>
              <w:left w:w="56" w:type="dxa"/>
              <w:bottom w:w="56" w:type="dxa"/>
              <w:right w:w="56" w:type="dxa"/>
            </w:tcMar>
          </w:tcPr>
          <w:p w14:paraId="5ADFB2FB"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0.75</w:t>
            </w:r>
          </w:p>
        </w:tc>
      </w:tr>
      <w:tr w:rsidR="0092573A" w14:paraId="55CE86B1" w14:textId="77777777" w:rsidTr="00704D3D">
        <w:tc>
          <w:tcPr>
            <w:tcW w:w="2257" w:type="dxa"/>
            <w:shd w:val="clear" w:color="auto" w:fill="auto"/>
            <w:tcMar>
              <w:top w:w="56" w:type="dxa"/>
              <w:left w:w="56" w:type="dxa"/>
              <w:bottom w:w="56" w:type="dxa"/>
              <w:right w:w="56" w:type="dxa"/>
            </w:tcMar>
          </w:tcPr>
          <w:p w14:paraId="48AF2E20"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neutral</w:t>
            </w:r>
            <w:proofErr w:type="spellEnd"/>
          </w:p>
        </w:tc>
        <w:tc>
          <w:tcPr>
            <w:tcW w:w="2257" w:type="dxa"/>
            <w:shd w:val="clear" w:color="auto" w:fill="auto"/>
            <w:tcMar>
              <w:top w:w="56" w:type="dxa"/>
              <w:left w:w="56" w:type="dxa"/>
              <w:bottom w:w="56" w:type="dxa"/>
              <w:right w:w="56" w:type="dxa"/>
            </w:tcMar>
          </w:tcPr>
          <w:p w14:paraId="03896AE7"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0.60</w:t>
            </w:r>
          </w:p>
        </w:tc>
        <w:tc>
          <w:tcPr>
            <w:tcW w:w="2257" w:type="dxa"/>
            <w:shd w:val="clear" w:color="auto" w:fill="auto"/>
            <w:tcMar>
              <w:top w:w="56" w:type="dxa"/>
              <w:left w:w="56" w:type="dxa"/>
              <w:bottom w:w="56" w:type="dxa"/>
              <w:right w:w="56" w:type="dxa"/>
            </w:tcMar>
          </w:tcPr>
          <w:p w14:paraId="49D6DB43"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0.70</w:t>
            </w:r>
          </w:p>
        </w:tc>
        <w:tc>
          <w:tcPr>
            <w:tcW w:w="2257" w:type="dxa"/>
            <w:shd w:val="clear" w:color="auto" w:fill="auto"/>
            <w:tcMar>
              <w:top w:w="56" w:type="dxa"/>
              <w:left w:w="56" w:type="dxa"/>
              <w:bottom w:w="56" w:type="dxa"/>
              <w:right w:w="56" w:type="dxa"/>
            </w:tcMar>
          </w:tcPr>
          <w:p w14:paraId="52A66DC9"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0.65</w:t>
            </w:r>
          </w:p>
        </w:tc>
      </w:tr>
    </w:tbl>
    <w:p w14:paraId="6F1229DC" w14:textId="77777777" w:rsidR="0092573A" w:rsidRDefault="0092573A" w:rsidP="00595665">
      <w:pPr>
        <w:jc w:val="both"/>
        <w:rPr>
          <w:rFonts w:ascii="Times New Roman" w:eastAsia="Times New Roman" w:hAnsi="Times New Roman" w:cs="Times New Roman"/>
          <w:sz w:val="28"/>
          <w:szCs w:val="28"/>
        </w:rPr>
      </w:pPr>
    </w:p>
    <w:p w14:paraId="26DCDCE7"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Средневзвешенная метрика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по 7 классам составила 0.6604, а средневзвешенная метрика </w:t>
      </w:r>
      <w:proofErr w:type="spellStart"/>
      <w:r w:rsidRPr="005C0435">
        <w:rPr>
          <w:rFonts w:ascii="Times New Roman" w:eastAsia="Times New Roman" w:hAnsi="Times New Roman" w:cs="Times New Roman"/>
          <w:i/>
          <w:sz w:val="28"/>
          <w:szCs w:val="28"/>
        </w:rPr>
        <w:t>accuracy</w:t>
      </w:r>
      <w:proofErr w:type="spellEnd"/>
      <w:r>
        <w:rPr>
          <w:rFonts w:ascii="Times New Roman" w:eastAsia="Times New Roman" w:hAnsi="Times New Roman" w:cs="Times New Roman"/>
          <w:sz w:val="28"/>
          <w:szCs w:val="28"/>
        </w:rPr>
        <w:t xml:space="preserve"> – 0.6514. </w:t>
      </w:r>
    </w:p>
    <w:p w14:paraId="021346B0" w14:textId="77777777" w:rsidR="0092573A" w:rsidRPr="00F522F0" w:rsidRDefault="003E47D6" w:rsidP="00595665">
      <w:pPr>
        <w:ind w:firstLine="720"/>
        <w:jc w:val="both"/>
        <w:rPr>
          <w:rFonts w:ascii="Times New Roman" w:eastAsia="Times New Roman" w:hAnsi="Times New Roman" w:cs="Times New Roman"/>
          <w:sz w:val="24"/>
          <w:szCs w:val="24"/>
          <w:lang w:val="ru-RU"/>
        </w:rPr>
      </w:pPr>
      <w:r w:rsidRPr="003E47D6">
        <w:rPr>
          <w:rFonts w:ascii="Times New Roman" w:eastAsia="Times New Roman" w:hAnsi="Times New Roman" w:cs="Times New Roman"/>
          <w:color w:val="000000"/>
          <w:sz w:val="28"/>
          <w:szCs w:val="28"/>
          <w:lang w:val="ru-RU"/>
        </w:rPr>
        <w:t>На рисунке 3.2</w:t>
      </w:r>
      <w:r>
        <w:rPr>
          <w:rFonts w:ascii="Times New Roman" w:eastAsia="Times New Roman" w:hAnsi="Times New Roman" w:cs="Times New Roman"/>
          <w:color w:val="000000"/>
          <w:sz w:val="28"/>
          <w:szCs w:val="28"/>
          <w:lang w:val="ru-RU"/>
        </w:rPr>
        <w:t>3</w:t>
      </w:r>
      <w:r w:rsidRPr="003E47D6">
        <w:rPr>
          <w:rFonts w:ascii="Times New Roman" w:eastAsia="Times New Roman" w:hAnsi="Times New Roman" w:cs="Times New Roman"/>
          <w:color w:val="000000"/>
          <w:sz w:val="28"/>
          <w:szCs w:val="28"/>
          <w:lang w:val="ru-RU"/>
        </w:rPr>
        <w:t xml:space="preserve"> представлены результаты обучения модели </w:t>
      </w:r>
      <w:proofErr w:type="spellStart"/>
      <w:r w:rsidRPr="005C0435">
        <w:rPr>
          <w:rFonts w:ascii="Times New Roman" w:eastAsia="Times New Roman" w:hAnsi="Times New Roman" w:cs="Times New Roman"/>
          <w:i/>
          <w:color w:val="000000"/>
          <w:sz w:val="28"/>
          <w:szCs w:val="28"/>
          <w:lang w:val="ru-RU"/>
        </w:rPr>
        <w:t>EfficientNet</w:t>
      </w:r>
      <w:proofErr w:type="spellEnd"/>
      <w:r w:rsidRPr="003E47D6">
        <w:rPr>
          <w:rFonts w:ascii="Times New Roman" w:eastAsia="Times New Roman" w:hAnsi="Times New Roman" w:cs="Times New Roman"/>
          <w:color w:val="000000"/>
          <w:sz w:val="28"/>
          <w:szCs w:val="28"/>
          <w:lang w:val="ru-RU"/>
        </w:rPr>
        <w:t xml:space="preserve"> с предобработкой </w:t>
      </w:r>
      <w:r w:rsidR="007B0002">
        <w:rPr>
          <w:rFonts w:ascii="Times New Roman" w:eastAsia="Times New Roman" w:hAnsi="Times New Roman" w:cs="Times New Roman"/>
          <w:color w:val="000000"/>
          <w:sz w:val="28"/>
          <w:szCs w:val="28"/>
          <w:lang w:val="ru-RU"/>
        </w:rPr>
        <w:t xml:space="preserve">четырёхточечного </w:t>
      </w:r>
      <w:r w:rsidRPr="003E47D6">
        <w:rPr>
          <w:rFonts w:ascii="Times New Roman" w:eastAsia="Times New Roman" w:hAnsi="Times New Roman" w:cs="Times New Roman"/>
          <w:color w:val="000000"/>
          <w:sz w:val="28"/>
          <w:szCs w:val="28"/>
          <w:lang w:val="ru-RU"/>
        </w:rPr>
        <w:t>перспективного преобразования.</w:t>
      </w:r>
    </w:p>
    <w:tbl>
      <w:tblPr>
        <w:tblStyle w:val="2"/>
        <w:tblW w:w="9029" w:type="dxa"/>
        <w:tblInd w:w="0" w:type="dxa"/>
        <w:tblLayout w:type="fixed"/>
        <w:tblLook w:val="0600" w:firstRow="0" w:lastRow="0" w:firstColumn="0" w:lastColumn="0" w:noHBand="1" w:noVBand="1"/>
      </w:tblPr>
      <w:tblGrid>
        <w:gridCol w:w="4514"/>
        <w:gridCol w:w="4515"/>
      </w:tblGrid>
      <w:tr w:rsidR="0092573A" w14:paraId="19E15C58" w14:textId="77777777" w:rsidTr="00704D3D">
        <w:trPr>
          <w:trHeight w:val="3401"/>
        </w:trPr>
        <w:tc>
          <w:tcPr>
            <w:tcW w:w="4514" w:type="dxa"/>
            <w:tcBorders>
              <w:top w:val="nil"/>
              <w:left w:val="nil"/>
              <w:bottom w:val="nil"/>
              <w:right w:val="nil"/>
            </w:tcBorders>
            <w:shd w:val="clear" w:color="auto" w:fill="auto"/>
            <w:tcMar>
              <w:top w:w="28" w:type="dxa"/>
              <w:left w:w="28" w:type="dxa"/>
              <w:bottom w:w="28" w:type="dxa"/>
              <w:right w:w="28" w:type="dxa"/>
            </w:tcMar>
          </w:tcPr>
          <w:p w14:paraId="388B8D54" w14:textId="77777777" w:rsidR="0092573A" w:rsidRPr="00172763" w:rsidRDefault="0092573A" w:rsidP="00595665">
            <w:pPr>
              <w:jc w:val="center"/>
            </w:pPr>
            <w:r w:rsidRPr="00172763">
              <w:rPr>
                <w:noProof/>
              </w:rPr>
              <w:lastRenderedPageBreak/>
              <w:drawing>
                <wp:inline distT="114300" distB="114300" distL="114300" distR="114300" wp14:anchorId="5F0EBADE" wp14:editId="5323ACBD">
                  <wp:extent cx="2160000" cy="1936552"/>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2160000" cy="1936552"/>
                          </a:xfrm>
                          <a:prstGeom prst="rect">
                            <a:avLst/>
                          </a:prstGeom>
                          <a:ln/>
                        </pic:spPr>
                      </pic:pic>
                    </a:graphicData>
                  </a:graphic>
                </wp:inline>
              </w:drawing>
            </w:r>
          </w:p>
          <w:p w14:paraId="5CB99C9E"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p>
        </w:tc>
        <w:tc>
          <w:tcPr>
            <w:tcW w:w="4514" w:type="dxa"/>
            <w:tcBorders>
              <w:top w:val="nil"/>
              <w:left w:val="nil"/>
              <w:bottom w:val="nil"/>
              <w:right w:val="nil"/>
            </w:tcBorders>
            <w:shd w:val="clear" w:color="auto" w:fill="auto"/>
            <w:tcMar>
              <w:top w:w="28" w:type="dxa"/>
              <w:left w:w="28" w:type="dxa"/>
              <w:bottom w:w="28" w:type="dxa"/>
              <w:right w:w="28" w:type="dxa"/>
            </w:tcMar>
          </w:tcPr>
          <w:p w14:paraId="57BA46B8" w14:textId="77777777" w:rsidR="0092573A" w:rsidRPr="00172763" w:rsidRDefault="0092573A" w:rsidP="00595665">
            <w:pPr>
              <w:jc w:val="center"/>
            </w:pPr>
            <w:r w:rsidRPr="00172763">
              <w:rPr>
                <w:noProof/>
              </w:rPr>
              <w:drawing>
                <wp:inline distT="114300" distB="114300" distL="114300" distR="114300" wp14:anchorId="1AA6C38D" wp14:editId="0AA8B97D">
                  <wp:extent cx="2160000" cy="1878621"/>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2160000" cy="1878621"/>
                          </a:xfrm>
                          <a:prstGeom prst="rect">
                            <a:avLst/>
                          </a:prstGeom>
                          <a:ln/>
                        </pic:spPr>
                      </pic:pic>
                    </a:graphicData>
                  </a:graphic>
                </wp:inline>
              </w:drawing>
            </w:r>
          </w:p>
          <w:p w14:paraId="2037DB36"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w:t>
            </w:r>
          </w:p>
        </w:tc>
      </w:tr>
      <w:tr w:rsidR="0092573A" w14:paraId="0FB83E4F" w14:textId="77777777" w:rsidTr="00704D3D">
        <w:trPr>
          <w:trHeight w:val="3401"/>
        </w:trPr>
        <w:tc>
          <w:tcPr>
            <w:tcW w:w="4514" w:type="dxa"/>
            <w:tcBorders>
              <w:top w:val="nil"/>
              <w:left w:val="nil"/>
              <w:bottom w:val="nil"/>
              <w:right w:val="nil"/>
            </w:tcBorders>
            <w:shd w:val="clear" w:color="auto" w:fill="auto"/>
            <w:tcMar>
              <w:top w:w="28" w:type="dxa"/>
              <w:left w:w="28" w:type="dxa"/>
              <w:bottom w:w="28" w:type="dxa"/>
              <w:right w:w="28" w:type="dxa"/>
            </w:tcMar>
          </w:tcPr>
          <w:p w14:paraId="75A05882" w14:textId="77777777" w:rsidR="0092573A" w:rsidRPr="00172763" w:rsidRDefault="0092573A" w:rsidP="00595665">
            <w:pPr>
              <w:jc w:val="center"/>
            </w:pPr>
            <w:r w:rsidRPr="00172763">
              <w:rPr>
                <w:noProof/>
              </w:rPr>
              <w:drawing>
                <wp:inline distT="114300" distB="114300" distL="114300" distR="114300" wp14:anchorId="05E0ABE8" wp14:editId="172F9F4D">
                  <wp:extent cx="2160000" cy="1966897"/>
                  <wp:effectExtent l="0" t="0" r="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2160000" cy="1966897"/>
                          </a:xfrm>
                          <a:prstGeom prst="rect">
                            <a:avLst/>
                          </a:prstGeom>
                          <a:ln/>
                        </pic:spPr>
                      </pic:pic>
                    </a:graphicData>
                  </a:graphic>
                </wp:inline>
              </w:drawing>
            </w:r>
          </w:p>
          <w:p w14:paraId="23706A71" w14:textId="77777777" w:rsidR="0092573A" w:rsidRDefault="0092573A" w:rsidP="0059566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p>
        </w:tc>
        <w:tc>
          <w:tcPr>
            <w:tcW w:w="4514" w:type="dxa"/>
            <w:tcBorders>
              <w:top w:val="nil"/>
              <w:left w:val="nil"/>
              <w:bottom w:val="nil"/>
            </w:tcBorders>
            <w:shd w:val="clear" w:color="auto" w:fill="auto"/>
            <w:tcMar>
              <w:top w:w="28" w:type="dxa"/>
              <w:left w:w="28" w:type="dxa"/>
              <w:bottom w:w="28" w:type="dxa"/>
              <w:right w:w="28" w:type="dxa"/>
            </w:tcMar>
          </w:tcPr>
          <w:p w14:paraId="2AB0243A" w14:textId="77777777" w:rsidR="0092573A" w:rsidRPr="00172763" w:rsidRDefault="0092573A" w:rsidP="00595665">
            <w:pPr>
              <w:jc w:val="center"/>
            </w:pPr>
            <w:r w:rsidRPr="00172763">
              <w:rPr>
                <w:noProof/>
              </w:rPr>
              <w:drawing>
                <wp:inline distT="114300" distB="114300" distL="114300" distR="114300" wp14:anchorId="18FF1368" wp14:editId="0C984CBC">
                  <wp:extent cx="2160000" cy="1966897"/>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2160000" cy="1966897"/>
                          </a:xfrm>
                          <a:prstGeom prst="rect">
                            <a:avLst/>
                          </a:prstGeom>
                          <a:ln/>
                        </pic:spPr>
                      </pic:pic>
                    </a:graphicData>
                  </a:graphic>
                </wp:inline>
              </w:drawing>
            </w:r>
          </w:p>
          <w:p w14:paraId="426AA13B"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p>
        </w:tc>
      </w:tr>
      <w:tr w:rsidR="0092573A" w14:paraId="3669DE5C" w14:textId="77777777" w:rsidTr="00704D3D">
        <w:trPr>
          <w:trHeight w:val="3401"/>
        </w:trPr>
        <w:tc>
          <w:tcPr>
            <w:tcW w:w="9028" w:type="dxa"/>
            <w:gridSpan w:val="2"/>
            <w:tcBorders>
              <w:top w:val="nil"/>
              <w:left w:val="nil"/>
              <w:bottom w:val="nil"/>
            </w:tcBorders>
            <w:shd w:val="clear" w:color="auto" w:fill="auto"/>
            <w:tcMar>
              <w:top w:w="28" w:type="dxa"/>
              <w:left w:w="28" w:type="dxa"/>
              <w:bottom w:w="28" w:type="dxa"/>
              <w:right w:w="28" w:type="dxa"/>
            </w:tcMar>
          </w:tcPr>
          <w:p w14:paraId="2A3B296D" w14:textId="77777777" w:rsidR="0092573A" w:rsidRPr="00172763" w:rsidRDefault="0092573A" w:rsidP="00595665">
            <w:pPr>
              <w:jc w:val="center"/>
            </w:pPr>
            <w:r w:rsidRPr="00172763">
              <w:rPr>
                <w:noProof/>
              </w:rPr>
              <w:drawing>
                <wp:inline distT="114300" distB="114300" distL="114300" distR="114300" wp14:anchorId="49C47481" wp14:editId="10B65926">
                  <wp:extent cx="2160000" cy="1932632"/>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2160000" cy="1932632"/>
                          </a:xfrm>
                          <a:prstGeom prst="rect">
                            <a:avLst/>
                          </a:prstGeom>
                          <a:ln/>
                        </pic:spPr>
                      </pic:pic>
                    </a:graphicData>
                  </a:graphic>
                </wp:inline>
              </w:drawing>
            </w:r>
          </w:p>
          <w:p w14:paraId="3AB11470" w14:textId="77777777" w:rsidR="0092573A" w:rsidRDefault="0092573A" w:rsidP="00595665">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p>
        </w:tc>
      </w:tr>
    </w:tbl>
    <w:p w14:paraId="168448D0" w14:textId="77777777" w:rsidR="003E47D6" w:rsidRPr="00BA6A2A" w:rsidRDefault="0092573A" w:rsidP="00595665">
      <w:pPr>
        <w:pStyle w:val="NormalWeb"/>
        <w:spacing w:before="0" w:beforeAutospacing="0" w:after="0" w:afterAutospacing="0" w:line="276" w:lineRule="auto"/>
        <w:jc w:val="center"/>
        <w:rPr>
          <w:b/>
        </w:rPr>
      </w:pPr>
      <w:r w:rsidRPr="00BA6A2A">
        <w:rPr>
          <w:b/>
          <w:szCs w:val="28"/>
        </w:rPr>
        <w:t>Рисунок 3.</w:t>
      </w:r>
      <w:r w:rsidRPr="00BA6A2A">
        <w:rPr>
          <w:b/>
        </w:rPr>
        <w:t>2</w:t>
      </w:r>
      <w:r w:rsidR="003E47D6" w:rsidRPr="00BA6A2A">
        <w:rPr>
          <w:b/>
        </w:rPr>
        <w:t>3</w:t>
      </w:r>
      <w:r w:rsidRPr="00BA6A2A">
        <w:rPr>
          <w:b/>
        </w:rPr>
        <w:t xml:space="preserve"> – </w:t>
      </w:r>
      <w:r w:rsidR="003E47D6" w:rsidRPr="00BA6A2A">
        <w:rPr>
          <w:b/>
          <w:color w:val="000000"/>
        </w:rPr>
        <w:t xml:space="preserve">Результаты обучения модели </w:t>
      </w:r>
      <w:proofErr w:type="spellStart"/>
      <w:r w:rsidR="003E47D6" w:rsidRPr="005C0435">
        <w:rPr>
          <w:b/>
          <w:i/>
          <w:color w:val="000000"/>
        </w:rPr>
        <w:t>EfficientNet</w:t>
      </w:r>
      <w:proofErr w:type="spellEnd"/>
      <w:r w:rsidR="003E47D6" w:rsidRPr="00BA6A2A">
        <w:rPr>
          <w:b/>
          <w:color w:val="000000"/>
        </w:rPr>
        <w:t xml:space="preserve"> с предобработкой</w:t>
      </w:r>
      <w:r w:rsidR="005C0435">
        <w:rPr>
          <w:b/>
          <w:color w:val="000000"/>
        </w:rPr>
        <w:br/>
      </w:r>
      <w:r w:rsidR="003E47D6" w:rsidRPr="00BA6A2A">
        <w:rPr>
          <w:b/>
          <w:color w:val="000000"/>
        </w:rPr>
        <w:t xml:space="preserve"> четырёхточечного перспективного преобразования </w:t>
      </w:r>
    </w:p>
    <w:p w14:paraId="6BEA21C9" w14:textId="77777777" w:rsidR="003E47D6" w:rsidRPr="00BA6A2A" w:rsidRDefault="003E47D6" w:rsidP="00595665">
      <w:pPr>
        <w:jc w:val="center"/>
        <w:rPr>
          <w:rFonts w:ascii="Times New Roman" w:eastAsia="Times New Roman" w:hAnsi="Times New Roman" w:cs="Times New Roman"/>
          <w:b/>
          <w:color w:val="000000"/>
          <w:sz w:val="24"/>
          <w:szCs w:val="24"/>
          <w:lang w:val="ru-RU"/>
        </w:rPr>
      </w:pPr>
      <w:r w:rsidRPr="003E47D6">
        <w:rPr>
          <w:rFonts w:ascii="Times New Roman" w:eastAsia="Times New Roman" w:hAnsi="Times New Roman" w:cs="Times New Roman"/>
          <w:b/>
          <w:color w:val="000000"/>
          <w:sz w:val="24"/>
          <w:szCs w:val="24"/>
          <w:lang w:val="ru-RU"/>
        </w:rPr>
        <w:t xml:space="preserve">а) Функция потерь; б) Скорость обучения; в) Взвешенная точность; </w:t>
      </w:r>
    </w:p>
    <w:p w14:paraId="101F0E23" w14:textId="77777777" w:rsidR="003E47D6" w:rsidRPr="003E47D6" w:rsidRDefault="003E47D6" w:rsidP="00595665">
      <w:pPr>
        <w:jc w:val="center"/>
        <w:rPr>
          <w:rFonts w:ascii="Times New Roman" w:eastAsia="Times New Roman" w:hAnsi="Times New Roman" w:cs="Times New Roman"/>
          <w:b/>
          <w:sz w:val="24"/>
          <w:szCs w:val="24"/>
          <w:lang w:val="ru-RU"/>
        </w:rPr>
      </w:pPr>
      <w:r w:rsidRPr="003E47D6">
        <w:rPr>
          <w:rFonts w:ascii="Times New Roman" w:eastAsia="Times New Roman" w:hAnsi="Times New Roman" w:cs="Times New Roman"/>
          <w:b/>
          <w:color w:val="000000"/>
          <w:sz w:val="24"/>
          <w:szCs w:val="24"/>
          <w:lang w:val="ru-RU"/>
        </w:rPr>
        <w:t xml:space="preserve">г) Взвешенная </w:t>
      </w:r>
      <w:proofErr w:type="spellStart"/>
      <w:r w:rsidRPr="005C0435">
        <w:rPr>
          <w:rFonts w:ascii="Times New Roman" w:eastAsia="Times New Roman" w:hAnsi="Times New Roman" w:cs="Times New Roman"/>
          <w:b/>
          <w:i/>
          <w:color w:val="000000"/>
          <w:sz w:val="24"/>
          <w:szCs w:val="24"/>
          <w:lang w:val="ru-RU"/>
        </w:rPr>
        <w:t>Recall</w:t>
      </w:r>
      <w:proofErr w:type="spellEnd"/>
      <w:r w:rsidRPr="003E47D6">
        <w:rPr>
          <w:rFonts w:ascii="Times New Roman" w:eastAsia="Times New Roman" w:hAnsi="Times New Roman" w:cs="Times New Roman"/>
          <w:b/>
          <w:color w:val="000000"/>
          <w:sz w:val="24"/>
          <w:szCs w:val="24"/>
          <w:lang w:val="ru-RU"/>
        </w:rPr>
        <w:t xml:space="preserve">; д) Взвешенная </w:t>
      </w:r>
      <w:proofErr w:type="spellStart"/>
      <w:r w:rsidRPr="005C0435">
        <w:rPr>
          <w:rFonts w:ascii="Times New Roman" w:eastAsia="Times New Roman" w:hAnsi="Times New Roman" w:cs="Times New Roman"/>
          <w:b/>
          <w:i/>
          <w:color w:val="000000"/>
          <w:sz w:val="24"/>
          <w:szCs w:val="24"/>
          <w:lang w:val="ru-RU"/>
        </w:rPr>
        <w:t>Precision</w:t>
      </w:r>
      <w:proofErr w:type="spellEnd"/>
    </w:p>
    <w:p w14:paraId="126E20C5" w14:textId="77777777" w:rsidR="0092573A" w:rsidRPr="00172763" w:rsidRDefault="0092573A" w:rsidP="00595665">
      <w:pPr>
        <w:jc w:val="both"/>
        <w:rPr>
          <w:rFonts w:ascii="Times New Roman" w:eastAsia="Times New Roman" w:hAnsi="Times New Roman" w:cs="Times New Roman"/>
          <w:sz w:val="24"/>
          <w:szCs w:val="28"/>
        </w:rPr>
      </w:pPr>
    </w:p>
    <w:p w14:paraId="25EBE70E"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был произведен подсчет метрик на тестовых данных. Матрица ошибок в виде тепловой карты отображена на рисунке 3.2</w:t>
      </w:r>
      <w:r w:rsidR="003E47D6">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В таблице 3.4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r>
        <w:rPr>
          <w:rFonts w:ascii="Times New Roman" w:eastAsia="Times New Roman" w:hAnsi="Times New Roman" w:cs="Times New Roman"/>
          <w:sz w:val="28"/>
          <w:szCs w:val="28"/>
        </w:rPr>
        <w:t>.</w:t>
      </w:r>
    </w:p>
    <w:p w14:paraId="660BD47B" w14:textId="77777777" w:rsidR="0092573A" w:rsidRPr="00BA6A2A" w:rsidRDefault="0092573A" w:rsidP="00595665">
      <w:pPr>
        <w:jc w:val="both"/>
        <w:rPr>
          <w:rFonts w:ascii="Times New Roman" w:eastAsia="Times New Roman" w:hAnsi="Times New Roman" w:cs="Times New Roman"/>
          <w:sz w:val="28"/>
          <w:szCs w:val="28"/>
          <w:lang w:val="ru-RU"/>
        </w:rPr>
      </w:pPr>
    </w:p>
    <w:p w14:paraId="6EE36F10" w14:textId="77777777" w:rsidR="0092573A" w:rsidRDefault="00E967B8" w:rsidP="00595665">
      <w:pPr>
        <w:jc w:val="center"/>
      </w:pPr>
      <w:r>
        <w:rPr>
          <w:noProof/>
        </w:rPr>
        <w:lastRenderedPageBreak/>
        <w:drawing>
          <wp:inline distT="0" distB="0" distL="0" distR="0" wp14:anchorId="3E86C9F1" wp14:editId="53FDF2CC">
            <wp:extent cx="4305437" cy="3110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5437" cy="3110400"/>
                    </a:xfrm>
                    <a:prstGeom prst="rect">
                      <a:avLst/>
                    </a:prstGeom>
                  </pic:spPr>
                </pic:pic>
              </a:graphicData>
            </a:graphic>
          </wp:inline>
        </w:drawing>
      </w:r>
    </w:p>
    <w:p w14:paraId="2628A6BC" w14:textId="77777777" w:rsidR="0092573A" w:rsidRDefault="0092573A" w:rsidP="00595665">
      <w:pPr>
        <w:jc w:val="center"/>
        <w:rPr>
          <w:rFonts w:ascii="Times New Roman" w:eastAsia="Times New Roman" w:hAnsi="Times New Roman" w:cs="Times New Roman"/>
          <w:sz w:val="28"/>
          <w:szCs w:val="28"/>
        </w:rPr>
      </w:pPr>
    </w:p>
    <w:p w14:paraId="00913FC2" w14:textId="77777777" w:rsidR="00F522F0" w:rsidRPr="00F522F0" w:rsidRDefault="0092573A" w:rsidP="00595665">
      <w:pPr>
        <w:pStyle w:val="NormalWeb"/>
        <w:spacing w:before="0" w:beforeAutospacing="0" w:after="0" w:afterAutospacing="0" w:line="276" w:lineRule="auto"/>
        <w:jc w:val="center"/>
        <w:rPr>
          <w:b/>
          <w:color w:val="000000"/>
        </w:rPr>
      </w:pPr>
      <w:r w:rsidRPr="00F522F0">
        <w:rPr>
          <w:b/>
        </w:rPr>
        <w:t>Рисунок 3.2</w:t>
      </w:r>
      <w:r w:rsidR="003E47D6" w:rsidRPr="00F522F0">
        <w:rPr>
          <w:b/>
        </w:rPr>
        <w:t>4</w:t>
      </w:r>
      <w:r w:rsidRPr="00F522F0">
        <w:rPr>
          <w:b/>
        </w:rPr>
        <w:t xml:space="preserve"> – </w:t>
      </w:r>
      <w:r w:rsidR="003E47D6" w:rsidRPr="00F522F0">
        <w:rPr>
          <w:b/>
          <w:color w:val="000000"/>
        </w:rPr>
        <w:t xml:space="preserve">Матрица ошибок для </w:t>
      </w:r>
      <w:proofErr w:type="spellStart"/>
      <w:r w:rsidR="005C0435" w:rsidRPr="005C0435">
        <w:rPr>
          <w:b/>
          <w:i/>
          <w:color w:val="000000"/>
        </w:rPr>
        <w:t>EfficientNet</w:t>
      </w:r>
      <w:proofErr w:type="spellEnd"/>
      <w:r w:rsidR="005C0435" w:rsidRPr="00BA6A2A">
        <w:rPr>
          <w:b/>
          <w:color w:val="000000"/>
        </w:rPr>
        <w:t xml:space="preserve"> </w:t>
      </w:r>
      <w:r w:rsidR="003E47D6" w:rsidRPr="003E47D6">
        <w:rPr>
          <w:b/>
          <w:color w:val="000000"/>
        </w:rPr>
        <w:t xml:space="preserve">с предобработкой </w:t>
      </w:r>
    </w:p>
    <w:p w14:paraId="5F47B790" w14:textId="77777777" w:rsidR="003E47D6" w:rsidRPr="003E47D6" w:rsidRDefault="007B0002" w:rsidP="00595665">
      <w:pPr>
        <w:pStyle w:val="NormalWeb"/>
        <w:spacing w:before="0" w:beforeAutospacing="0" w:after="0" w:afterAutospacing="0" w:line="276" w:lineRule="auto"/>
        <w:jc w:val="center"/>
        <w:rPr>
          <w:b/>
        </w:rPr>
      </w:pPr>
      <w:r>
        <w:rPr>
          <w:b/>
          <w:color w:val="000000"/>
        </w:rPr>
        <w:t>четырёхточечного</w:t>
      </w:r>
      <w:r w:rsidR="003E47D6" w:rsidRPr="003E47D6">
        <w:rPr>
          <w:b/>
          <w:color w:val="000000"/>
        </w:rPr>
        <w:t xml:space="preserve"> перспективного преобразования</w:t>
      </w:r>
    </w:p>
    <w:p w14:paraId="5D59F118" w14:textId="77777777" w:rsidR="0092573A" w:rsidRDefault="0092573A" w:rsidP="00595665">
      <w:pPr>
        <w:jc w:val="both"/>
        <w:rPr>
          <w:rFonts w:ascii="Times New Roman" w:eastAsia="Times New Roman" w:hAnsi="Times New Roman" w:cs="Times New Roman"/>
          <w:sz w:val="28"/>
          <w:szCs w:val="28"/>
        </w:rPr>
      </w:pPr>
    </w:p>
    <w:p w14:paraId="5E830C98"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3.4 – Результаты метрик </w:t>
      </w:r>
      <w:proofErr w:type="spellStart"/>
      <w:r w:rsidRPr="005C0435">
        <w:rPr>
          <w:rFonts w:ascii="Times New Roman" w:eastAsia="Times New Roman" w:hAnsi="Times New Roman" w:cs="Times New Roman"/>
          <w:i/>
          <w:sz w:val="28"/>
          <w:szCs w:val="28"/>
        </w:rPr>
        <w:t>precision</w:t>
      </w:r>
      <w:proofErr w:type="spellEnd"/>
      <w:r>
        <w:rPr>
          <w:rFonts w:ascii="Times New Roman" w:eastAsia="Times New Roman" w:hAnsi="Times New Roman" w:cs="Times New Roman"/>
          <w:sz w:val="28"/>
          <w:szCs w:val="28"/>
        </w:rPr>
        <w:t xml:space="preserve">, </w:t>
      </w:r>
      <w:proofErr w:type="spellStart"/>
      <w:r w:rsidRPr="005C0435">
        <w:rPr>
          <w:rFonts w:ascii="Times New Roman" w:eastAsia="Times New Roman" w:hAnsi="Times New Roman" w:cs="Times New Roman"/>
          <w:i/>
          <w:sz w:val="28"/>
          <w:szCs w:val="28"/>
        </w:rPr>
        <w:t>recall</w:t>
      </w:r>
      <w:proofErr w:type="spellEnd"/>
      <w:r>
        <w:rPr>
          <w:rFonts w:ascii="Times New Roman" w:eastAsia="Times New Roman" w:hAnsi="Times New Roman" w:cs="Times New Roman"/>
          <w:sz w:val="28"/>
          <w:szCs w:val="28"/>
        </w:rPr>
        <w:t xml:space="preserve">,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поклассово</w:t>
      </w:r>
      <w:proofErr w:type="spellEnd"/>
    </w:p>
    <w:p w14:paraId="64870C1E" w14:textId="77777777" w:rsidR="0092573A" w:rsidRPr="003E47D6" w:rsidRDefault="003E47D6" w:rsidP="00595665">
      <w:pPr>
        <w:jc w:val="both"/>
        <w:rPr>
          <w:rFonts w:ascii="Times New Roman" w:eastAsia="Times New Roman" w:hAnsi="Times New Roman" w:cs="Times New Roman"/>
          <w:sz w:val="28"/>
          <w:szCs w:val="28"/>
        </w:rPr>
      </w:pPr>
      <w:r w:rsidRPr="003E47D6">
        <w:rPr>
          <w:rFonts w:ascii="Times New Roman" w:hAnsi="Times New Roman" w:cs="Times New Roman"/>
          <w:color w:val="000000"/>
          <w:sz w:val="28"/>
          <w:szCs w:val="28"/>
        </w:rPr>
        <w:t>с предобработкой четырёхточечного перспективного преобразования</w:t>
      </w:r>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92573A" w14:paraId="37A7C816" w14:textId="77777777" w:rsidTr="00704D3D">
        <w:tc>
          <w:tcPr>
            <w:tcW w:w="2257" w:type="dxa"/>
            <w:shd w:val="clear" w:color="auto" w:fill="auto"/>
            <w:tcMar>
              <w:top w:w="56" w:type="dxa"/>
              <w:left w:w="56" w:type="dxa"/>
              <w:bottom w:w="56" w:type="dxa"/>
              <w:right w:w="56" w:type="dxa"/>
            </w:tcMar>
          </w:tcPr>
          <w:p w14:paraId="2BE8C021"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Эмоция/Метрика</w:t>
            </w:r>
          </w:p>
        </w:tc>
        <w:tc>
          <w:tcPr>
            <w:tcW w:w="2257" w:type="dxa"/>
            <w:shd w:val="clear" w:color="auto" w:fill="auto"/>
            <w:tcMar>
              <w:top w:w="56" w:type="dxa"/>
              <w:left w:w="56" w:type="dxa"/>
              <w:bottom w:w="56" w:type="dxa"/>
              <w:right w:w="56" w:type="dxa"/>
            </w:tcMar>
          </w:tcPr>
          <w:p w14:paraId="1B1F74AD" w14:textId="77777777" w:rsidR="0092573A" w:rsidRPr="005C0435" w:rsidRDefault="0092573A" w:rsidP="00595665">
            <w:pPr>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precision</w:t>
            </w:r>
            <w:proofErr w:type="spellEnd"/>
          </w:p>
        </w:tc>
        <w:tc>
          <w:tcPr>
            <w:tcW w:w="2257" w:type="dxa"/>
            <w:shd w:val="clear" w:color="auto" w:fill="auto"/>
            <w:tcMar>
              <w:top w:w="56" w:type="dxa"/>
              <w:left w:w="56" w:type="dxa"/>
              <w:bottom w:w="56" w:type="dxa"/>
              <w:right w:w="56" w:type="dxa"/>
            </w:tcMar>
          </w:tcPr>
          <w:p w14:paraId="20CBDDA7" w14:textId="77777777" w:rsidR="0092573A" w:rsidRPr="005C0435" w:rsidRDefault="0092573A" w:rsidP="00595665">
            <w:pPr>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recall</w:t>
            </w:r>
            <w:proofErr w:type="spellEnd"/>
          </w:p>
        </w:tc>
        <w:tc>
          <w:tcPr>
            <w:tcW w:w="2257" w:type="dxa"/>
            <w:shd w:val="clear" w:color="auto" w:fill="auto"/>
            <w:tcMar>
              <w:top w:w="56" w:type="dxa"/>
              <w:left w:w="56" w:type="dxa"/>
              <w:bottom w:w="56" w:type="dxa"/>
              <w:right w:w="56" w:type="dxa"/>
            </w:tcMar>
          </w:tcPr>
          <w:p w14:paraId="48030A1D" w14:textId="77777777" w:rsidR="0092573A" w:rsidRDefault="0092573A" w:rsidP="00595665">
            <w:pPr>
              <w:jc w:val="both"/>
              <w:rPr>
                <w:rFonts w:ascii="Times New Roman" w:eastAsia="Times New Roman" w:hAnsi="Times New Roman" w:cs="Times New Roman"/>
                <w:sz w:val="28"/>
                <w:szCs w:val="28"/>
              </w:rPr>
            </w:pP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p>
        </w:tc>
      </w:tr>
      <w:tr w:rsidR="0092573A" w14:paraId="7B6F354C" w14:textId="77777777" w:rsidTr="00704D3D">
        <w:tc>
          <w:tcPr>
            <w:tcW w:w="2257" w:type="dxa"/>
            <w:shd w:val="clear" w:color="auto" w:fill="auto"/>
            <w:tcMar>
              <w:top w:w="56" w:type="dxa"/>
              <w:left w:w="56" w:type="dxa"/>
              <w:bottom w:w="56" w:type="dxa"/>
              <w:right w:w="56" w:type="dxa"/>
            </w:tcMar>
          </w:tcPr>
          <w:p w14:paraId="3AB3CDC2"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angry</w:t>
            </w:r>
            <w:proofErr w:type="spellEnd"/>
          </w:p>
        </w:tc>
        <w:tc>
          <w:tcPr>
            <w:tcW w:w="2257" w:type="dxa"/>
            <w:shd w:val="clear" w:color="auto" w:fill="auto"/>
            <w:tcMar>
              <w:top w:w="56" w:type="dxa"/>
              <w:left w:w="56" w:type="dxa"/>
              <w:bottom w:w="56" w:type="dxa"/>
              <w:right w:w="56" w:type="dxa"/>
            </w:tcMar>
          </w:tcPr>
          <w:p w14:paraId="1EE9562F"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0.53</w:t>
            </w:r>
          </w:p>
        </w:tc>
        <w:tc>
          <w:tcPr>
            <w:tcW w:w="2257" w:type="dxa"/>
            <w:shd w:val="clear" w:color="auto" w:fill="auto"/>
            <w:tcMar>
              <w:top w:w="56" w:type="dxa"/>
              <w:left w:w="56" w:type="dxa"/>
              <w:bottom w:w="56" w:type="dxa"/>
              <w:right w:w="56" w:type="dxa"/>
            </w:tcMar>
          </w:tcPr>
          <w:p w14:paraId="789C0038"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0.67</w:t>
            </w:r>
          </w:p>
        </w:tc>
        <w:tc>
          <w:tcPr>
            <w:tcW w:w="2257" w:type="dxa"/>
            <w:shd w:val="clear" w:color="auto" w:fill="auto"/>
            <w:tcMar>
              <w:top w:w="56" w:type="dxa"/>
              <w:left w:w="56" w:type="dxa"/>
              <w:bottom w:w="56" w:type="dxa"/>
              <w:right w:w="56" w:type="dxa"/>
            </w:tcMar>
          </w:tcPr>
          <w:p w14:paraId="13C15890" w14:textId="77777777" w:rsidR="0092573A" w:rsidRDefault="0092573A" w:rsidP="0059566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0.59</w:t>
            </w:r>
          </w:p>
        </w:tc>
      </w:tr>
      <w:tr w:rsidR="0092573A" w14:paraId="5870CE68" w14:textId="77777777" w:rsidTr="00704D3D">
        <w:tc>
          <w:tcPr>
            <w:tcW w:w="2257" w:type="dxa"/>
            <w:shd w:val="clear" w:color="auto" w:fill="auto"/>
            <w:tcMar>
              <w:top w:w="56" w:type="dxa"/>
              <w:left w:w="56" w:type="dxa"/>
              <w:bottom w:w="56" w:type="dxa"/>
              <w:right w:w="56" w:type="dxa"/>
            </w:tcMar>
          </w:tcPr>
          <w:p w14:paraId="745C8C28"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disgust</w:t>
            </w:r>
            <w:proofErr w:type="spellEnd"/>
          </w:p>
        </w:tc>
        <w:tc>
          <w:tcPr>
            <w:tcW w:w="2257" w:type="dxa"/>
            <w:shd w:val="clear" w:color="auto" w:fill="auto"/>
            <w:tcMar>
              <w:top w:w="56" w:type="dxa"/>
              <w:left w:w="56" w:type="dxa"/>
              <w:bottom w:w="56" w:type="dxa"/>
              <w:right w:w="56" w:type="dxa"/>
            </w:tcMar>
          </w:tcPr>
          <w:p w14:paraId="1D79DBEF"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0.77</w:t>
            </w:r>
          </w:p>
        </w:tc>
        <w:tc>
          <w:tcPr>
            <w:tcW w:w="2257" w:type="dxa"/>
            <w:shd w:val="clear" w:color="auto" w:fill="auto"/>
            <w:tcMar>
              <w:top w:w="56" w:type="dxa"/>
              <w:left w:w="56" w:type="dxa"/>
              <w:bottom w:w="56" w:type="dxa"/>
              <w:right w:w="56" w:type="dxa"/>
            </w:tcMar>
          </w:tcPr>
          <w:p w14:paraId="66F72DF9"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0.66</w:t>
            </w:r>
          </w:p>
        </w:tc>
        <w:tc>
          <w:tcPr>
            <w:tcW w:w="2257" w:type="dxa"/>
            <w:shd w:val="clear" w:color="auto" w:fill="auto"/>
            <w:tcMar>
              <w:top w:w="56" w:type="dxa"/>
              <w:left w:w="56" w:type="dxa"/>
              <w:bottom w:w="56" w:type="dxa"/>
              <w:right w:w="56" w:type="dxa"/>
            </w:tcMar>
          </w:tcPr>
          <w:p w14:paraId="33AB949B"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0.71</w:t>
            </w:r>
          </w:p>
        </w:tc>
      </w:tr>
      <w:tr w:rsidR="0092573A" w14:paraId="56BC6863" w14:textId="77777777" w:rsidTr="00704D3D">
        <w:tc>
          <w:tcPr>
            <w:tcW w:w="2257" w:type="dxa"/>
            <w:shd w:val="clear" w:color="auto" w:fill="auto"/>
            <w:tcMar>
              <w:top w:w="56" w:type="dxa"/>
              <w:left w:w="56" w:type="dxa"/>
              <w:bottom w:w="56" w:type="dxa"/>
              <w:right w:w="56" w:type="dxa"/>
            </w:tcMar>
          </w:tcPr>
          <w:p w14:paraId="7AAB4C49"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fear</w:t>
            </w:r>
            <w:proofErr w:type="spellEnd"/>
          </w:p>
        </w:tc>
        <w:tc>
          <w:tcPr>
            <w:tcW w:w="2257" w:type="dxa"/>
            <w:shd w:val="clear" w:color="auto" w:fill="auto"/>
            <w:tcMar>
              <w:top w:w="56" w:type="dxa"/>
              <w:left w:w="56" w:type="dxa"/>
              <w:bottom w:w="56" w:type="dxa"/>
              <w:right w:w="56" w:type="dxa"/>
            </w:tcMar>
          </w:tcPr>
          <w:p w14:paraId="189A8AED"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0.56</w:t>
            </w:r>
          </w:p>
        </w:tc>
        <w:tc>
          <w:tcPr>
            <w:tcW w:w="2257" w:type="dxa"/>
            <w:shd w:val="clear" w:color="auto" w:fill="auto"/>
            <w:tcMar>
              <w:top w:w="56" w:type="dxa"/>
              <w:left w:w="56" w:type="dxa"/>
              <w:bottom w:w="56" w:type="dxa"/>
              <w:right w:w="56" w:type="dxa"/>
            </w:tcMar>
          </w:tcPr>
          <w:p w14:paraId="7BD06A0E"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0.39</w:t>
            </w:r>
          </w:p>
        </w:tc>
        <w:tc>
          <w:tcPr>
            <w:tcW w:w="2257" w:type="dxa"/>
            <w:shd w:val="clear" w:color="auto" w:fill="auto"/>
            <w:tcMar>
              <w:top w:w="56" w:type="dxa"/>
              <w:left w:w="56" w:type="dxa"/>
              <w:bottom w:w="56" w:type="dxa"/>
              <w:right w:w="56" w:type="dxa"/>
            </w:tcMar>
          </w:tcPr>
          <w:p w14:paraId="058191A0"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0.46</w:t>
            </w:r>
          </w:p>
        </w:tc>
      </w:tr>
      <w:tr w:rsidR="0092573A" w14:paraId="34710470" w14:textId="77777777" w:rsidTr="00704D3D">
        <w:tc>
          <w:tcPr>
            <w:tcW w:w="2257" w:type="dxa"/>
            <w:shd w:val="clear" w:color="auto" w:fill="auto"/>
            <w:tcMar>
              <w:top w:w="56" w:type="dxa"/>
              <w:left w:w="56" w:type="dxa"/>
              <w:bottom w:w="56" w:type="dxa"/>
              <w:right w:w="56" w:type="dxa"/>
            </w:tcMar>
          </w:tcPr>
          <w:p w14:paraId="14FD7FD3"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happy</w:t>
            </w:r>
            <w:proofErr w:type="spellEnd"/>
          </w:p>
        </w:tc>
        <w:tc>
          <w:tcPr>
            <w:tcW w:w="2257" w:type="dxa"/>
            <w:shd w:val="clear" w:color="auto" w:fill="auto"/>
            <w:tcMar>
              <w:top w:w="56" w:type="dxa"/>
              <w:left w:w="56" w:type="dxa"/>
              <w:bottom w:w="56" w:type="dxa"/>
              <w:right w:w="56" w:type="dxa"/>
            </w:tcMar>
          </w:tcPr>
          <w:p w14:paraId="5C1D7DAB"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0.84</w:t>
            </w:r>
          </w:p>
        </w:tc>
        <w:tc>
          <w:tcPr>
            <w:tcW w:w="2257" w:type="dxa"/>
            <w:shd w:val="clear" w:color="auto" w:fill="auto"/>
            <w:tcMar>
              <w:top w:w="56" w:type="dxa"/>
              <w:left w:w="56" w:type="dxa"/>
              <w:bottom w:w="56" w:type="dxa"/>
              <w:right w:w="56" w:type="dxa"/>
            </w:tcMar>
          </w:tcPr>
          <w:p w14:paraId="726AF5EA"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0.88</w:t>
            </w:r>
          </w:p>
        </w:tc>
        <w:tc>
          <w:tcPr>
            <w:tcW w:w="2257" w:type="dxa"/>
            <w:shd w:val="clear" w:color="auto" w:fill="auto"/>
            <w:tcMar>
              <w:top w:w="56" w:type="dxa"/>
              <w:left w:w="56" w:type="dxa"/>
              <w:bottom w:w="56" w:type="dxa"/>
              <w:right w:w="56" w:type="dxa"/>
            </w:tcMar>
          </w:tcPr>
          <w:p w14:paraId="0C690853"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0.86</w:t>
            </w:r>
          </w:p>
        </w:tc>
      </w:tr>
      <w:tr w:rsidR="0092573A" w14:paraId="7EEC27CC" w14:textId="77777777" w:rsidTr="00704D3D">
        <w:tc>
          <w:tcPr>
            <w:tcW w:w="2257" w:type="dxa"/>
            <w:shd w:val="clear" w:color="auto" w:fill="auto"/>
            <w:tcMar>
              <w:top w:w="56" w:type="dxa"/>
              <w:left w:w="56" w:type="dxa"/>
              <w:bottom w:w="56" w:type="dxa"/>
              <w:right w:w="56" w:type="dxa"/>
            </w:tcMar>
          </w:tcPr>
          <w:p w14:paraId="6EC3FD93"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sad</w:t>
            </w:r>
            <w:proofErr w:type="spellEnd"/>
          </w:p>
        </w:tc>
        <w:tc>
          <w:tcPr>
            <w:tcW w:w="2257" w:type="dxa"/>
            <w:shd w:val="clear" w:color="auto" w:fill="auto"/>
            <w:tcMar>
              <w:top w:w="56" w:type="dxa"/>
              <w:left w:w="56" w:type="dxa"/>
              <w:bottom w:w="56" w:type="dxa"/>
              <w:right w:w="56" w:type="dxa"/>
            </w:tcMar>
          </w:tcPr>
          <w:p w14:paraId="6FE3D5C7"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0.49</w:t>
            </w:r>
          </w:p>
        </w:tc>
        <w:tc>
          <w:tcPr>
            <w:tcW w:w="2257" w:type="dxa"/>
            <w:shd w:val="clear" w:color="auto" w:fill="auto"/>
            <w:tcMar>
              <w:top w:w="56" w:type="dxa"/>
              <w:left w:w="56" w:type="dxa"/>
              <w:bottom w:w="56" w:type="dxa"/>
              <w:right w:w="56" w:type="dxa"/>
            </w:tcMar>
          </w:tcPr>
          <w:p w14:paraId="128D2A5B"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0.57</w:t>
            </w:r>
          </w:p>
        </w:tc>
        <w:tc>
          <w:tcPr>
            <w:tcW w:w="2257" w:type="dxa"/>
            <w:shd w:val="clear" w:color="auto" w:fill="auto"/>
            <w:tcMar>
              <w:top w:w="56" w:type="dxa"/>
              <w:left w:w="56" w:type="dxa"/>
              <w:bottom w:w="56" w:type="dxa"/>
              <w:right w:w="56" w:type="dxa"/>
            </w:tcMar>
          </w:tcPr>
          <w:p w14:paraId="4C9EB0A9"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0.52</w:t>
            </w:r>
          </w:p>
        </w:tc>
      </w:tr>
      <w:tr w:rsidR="0092573A" w14:paraId="41D23F90" w14:textId="77777777" w:rsidTr="00704D3D">
        <w:tc>
          <w:tcPr>
            <w:tcW w:w="2257" w:type="dxa"/>
            <w:shd w:val="clear" w:color="auto" w:fill="auto"/>
            <w:tcMar>
              <w:top w:w="56" w:type="dxa"/>
              <w:left w:w="56" w:type="dxa"/>
              <w:bottom w:w="56" w:type="dxa"/>
              <w:right w:w="56" w:type="dxa"/>
            </w:tcMar>
          </w:tcPr>
          <w:p w14:paraId="44BFA63C"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surprise</w:t>
            </w:r>
            <w:proofErr w:type="spellEnd"/>
          </w:p>
        </w:tc>
        <w:tc>
          <w:tcPr>
            <w:tcW w:w="2257" w:type="dxa"/>
            <w:shd w:val="clear" w:color="auto" w:fill="auto"/>
            <w:tcMar>
              <w:top w:w="56" w:type="dxa"/>
              <w:left w:w="56" w:type="dxa"/>
              <w:bottom w:w="56" w:type="dxa"/>
              <w:right w:w="56" w:type="dxa"/>
            </w:tcMar>
          </w:tcPr>
          <w:p w14:paraId="07591FA5"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0.79</w:t>
            </w:r>
          </w:p>
        </w:tc>
        <w:tc>
          <w:tcPr>
            <w:tcW w:w="2257" w:type="dxa"/>
            <w:shd w:val="clear" w:color="auto" w:fill="auto"/>
            <w:tcMar>
              <w:top w:w="56" w:type="dxa"/>
              <w:left w:w="56" w:type="dxa"/>
              <w:bottom w:w="56" w:type="dxa"/>
              <w:right w:w="56" w:type="dxa"/>
            </w:tcMar>
          </w:tcPr>
          <w:p w14:paraId="011FBA3D"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0.75</w:t>
            </w:r>
          </w:p>
        </w:tc>
        <w:tc>
          <w:tcPr>
            <w:tcW w:w="2257" w:type="dxa"/>
            <w:shd w:val="clear" w:color="auto" w:fill="auto"/>
            <w:tcMar>
              <w:top w:w="56" w:type="dxa"/>
              <w:left w:w="56" w:type="dxa"/>
              <w:bottom w:w="56" w:type="dxa"/>
              <w:right w:w="56" w:type="dxa"/>
            </w:tcMar>
          </w:tcPr>
          <w:p w14:paraId="3938599A"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0.77</w:t>
            </w:r>
          </w:p>
        </w:tc>
      </w:tr>
      <w:tr w:rsidR="0092573A" w14:paraId="70A69F4E" w14:textId="77777777" w:rsidTr="00704D3D">
        <w:tc>
          <w:tcPr>
            <w:tcW w:w="2257" w:type="dxa"/>
            <w:shd w:val="clear" w:color="auto" w:fill="auto"/>
            <w:tcMar>
              <w:top w:w="56" w:type="dxa"/>
              <w:left w:w="56" w:type="dxa"/>
              <w:bottom w:w="56" w:type="dxa"/>
              <w:right w:w="56" w:type="dxa"/>
            </w:tcMar>
          </w:tcPr>
          <w:p w14:paraId="39DD5BB8" w14:textId="77777777" w:rsidR="0092573A" w:rsidRPr="005C0435" w:rsidRDefault="0092573A" w:rsidP="00595665">
            <w:pPr>
              <w:ind w:firstLine="720"/>
              <w:jc w:val="both"/>
              <w:rPr>
                <w:rFonts w:ascii="Times New Roman" w:eastAsia="Times New Roman" w:hAnsi="Times New Roman" w:cs="Times New Roman"/>
                <w:i/>
                <w:sz w:val="28"/>
                <w:szCs w:val="28"/>
              </w:rPr>
            </w:pPr>
            <w:proofErr w:type="spellStart"/>
            <w:r w:rsidRPr="005C0435">
              <w:rPr>
                <w:rFonts w:ascii="Times New Roman" w:eastAsia="Times New Roman" w:hAnsi="Times New Roman" w:cs="Times New Roman"/>
                <w:i/>
                <w:sz w:val="28"/>
                <w:szCs w:val="28"/>
              </w:rPr>
              <w:t>neutral</w:t>
            </w:r>
            <w:proofErr w:type="spellEnd"/>
          </w:p>
        </w:tc>
        <w:tc>
          <w:tcPr>
            <w:tcW w:w="2257" w:type="dxa"/>
            <w:shd w:val="clear" w:color="auto" w:fill="auto"/>
            <w:tcMar>
              <w:top w:w="56" w:type="dxa"/>
              <w:left w:w="56" w:type="dxa"/>
              <w:bottom w:w="56" w:type="dxa"/>
              <w:right w:w="56" w:type="dxa"/>
            </w:tcMar>
          </w:tcPr>
          <w:p w14:paraId="7C14649A"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0.66</w:t>
            </w:r>
          </w:p>
        </w:tc>
        <w:tc>
          <w:tcPr>
            <w:tcW w:w="2257" w:type="dxa"/>
            <w:shd w:val="clear" w:color="auto" w:fill="auto"/>
            <w:tcMar>
              <w:top w:w="56" w:type="dxa"/>
              <w:left w:w="56" w:type="dxa"/>
              <w:bottom w:w="56" w:type="dxa"/>
              <w:right w:w="56" w:type="dxa"/>
            </w:tcMar>
          </w:tcPr>
          <w:p w14:paraId="35646214"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0.60</w:t>
            </w:r>
          </w:p>
        </w:tc>
        <w:tc>
          <w:tcPr>
            <w:tcW w:w="2257" w:type="dxa"/>
            <w:shd w:val="clear" w:color="auto" w:fill="auto"/>
            <w:tcMar>
              <w:top w:w="56" w:type="dxa"/>
              <w:left w:w="56" w:type="dxa"/>
              <w:bottom w:w="56" w:type="dxa"/>
              <w:right w:w="56" w:type="dxa"/>
            </w:tcMar>
          </w:tcPr>
          <w:p w14:paraId="6713761A" w14:textId="77777777" w:rsidR="0092573A" w:rsidRDefault="0092573A" w:rsidP="00595665">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0.63</w:t>
            </w:r>
          </w:p>
        </w:tc>
      </w:tr>
    </w:tbl>
    <w:p w14:paraId="433A67B3" w14:textId="77777777" w:rsidR="003E47D6" w:rsidRDefault="003E47D6" w:rsidP="00595665">
      <w:pPr>
        <w:ind w:firstLine="720"/>
        <w:jc w:val="both"/>
        <w:rPr>
          <w:rFonts w:ascii="Times New Roman" w:eastAsia="Times New Roman" w:hAnsi="Times New Roman" w:cs="Times New Roman"/>
          <w:sz w:val="28"/>
          <w:szCs w:val="28"/>
        </w:rPr>
      </w:pPr>
    </w:p>
    <w:p w14:paraId="32A91B50" w14:textId="77777777" w:rsidR="0092573A" w:rsidRDefault="0092573A" w:rsidP="00595665">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Средневзвешенная метрика </w:t>
      </w:r>
      <w:r w:rsidRPr="005C0435">
        <w:rPr>
          <w:rFonts w:ascii="Times New Roman" w:eastAsia="Times New Roman" w:hAnsi="Times New Roman" w:cs="Times New Roman"/>
          <w:i/>
          <w:sz w:val="28"/>
          <w:szCs w:val="28"/>
        </w:rPr>
        <w:t>f</w:t>
      </w:r>
      <w:r>
        <w:rPr>
          <w:rFonts w:ascii="Times New Roman" w:eastAsia="Times New Roman" w:hAnsi="Times New Roman" w:cs="Times New Roman"/>
          <w:sz w:val="28"/>
          <w:szCs w:val="28"/>
        </w:rPr>
        <w:t>1</w:t>
      </w:r>
      <w:r w:rsidR="00F522F0">
        <w:rPr>
          <w:rFonts w:ascii="Times New Roman" w:eastAsia="Times New Roman" w:hAnsi="Times New Roman" w:cs="Times New Roman"/>
          <w:sz w:val="28"/>
          <w:szCs w:val="28"/>
          <w:lang w:val="ru-RU"/>
        </w:rPr>
        <w:t>-</w:t>
      </w:r>
      <w:proofErr w:type="spellStart"/>
      <w:r w:rsidRPr="005C0435">
        <w:rPr>
          <w:rFonts w:ascii="Times New Roman" w:eastAsia="Times New Roman" w:hAnsi="Times New Roman" w:cs="Times New Roman"/>
          <w:i/>
          <w:sz w:val="28"/>
          <w:szCs w:val="28"/>
        </w:rPr>
        <w:t>score</w:t>
      </w:r>
      <w:proofErr w:type="spellEnd"/>
      <w:r>
        <w:rPr>
          <w:rFonts w:ascii="Times New Roman" w:eastAsia="Times New Roman" w:hAnsi="Times New Roman" w:cs="Times New Roman"/>
          <w:sz w:val="28"/>
          <w:szCs w:val="28"/>
        </w:rPr>
        <w:t xml:space="preserve"> по 7 классам составила 0.6573, а средневзвешенная метрика </w:t>
      </w:r>
      <w:proofErr w:type="spellStart"/>
      <w:r w:rsidRPr="005C0435">
        <w:rPr>
          <w:rFonts w:ascii="Times New Roman" w:eastAsia="Times New Roman" w:hAnsi="Times New Roman" w:cs="Times New Roman"/>
          <w:i/>
          <w:sz w:val="28"/>
          <w:szCs w:val="28"/>
        </w:rPr>
        <w:t>accuracy</w:t>
      </w:r>
      <w:proofErr w:type="spellEnd"/>
      <w:r>
        <w:rPr>
          <w:rFonts w:ascii="Times New Roman" w:eastAsia="Times New Roman" w:hAnsi="Times New Roman" w:cs="Times New Roman"/>
          <w:sz w:val="28"/>
          <w:szCs w:val="28"/>
        </w:rPr>
        <w:t xml:space="preserve"> – 0.6552. </w:t>
      </w:r>
    </w:p>
    <w:p w14:paraId="1C89AB60" w14:textId="77777777" w:rsidR="0092573A" w:rsidRDefault="0092573A" w:rsidP="00595665">
      <w:pPr>
        <w:ind w:firstLine="720"/>
        <w:jc w:val="both"/>
        <w:rPr>
          <w:rFonts w:ascii="Times New Roman" w:eastAsia="Times New Roman" w:hAnsi="Times New Roman" w:cs="Times New Roman"/>
          <w:sz w:val="28"/>
          <w:szCs w:val="28"/>
        </w:rPr>
      </w:pPr>
    </w:p>
    <w:p w14:paraId="68803726" w14:textId="77777777" w:rsidR="0092573A" w:rsidRDefault="00172763" w:rsidP="00595665">
      <w:pPr>
        <w:ind w:firstLine="720"/>
        <w:jc w:val="both"/>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Вывод по главе 3</w:t>
      </w:r>
    </w:p>
    <w:p w14:paraId="19D08C44" w14:textId="77777777" w:rsidR="003E47D6" w:rsidRPr="005C0435" w:rsidRDefault="003E47D6" w:rsidP="00595665">
      <w:pPr>
        <w:ind w:firstLine="720"/>
        <w:jc w:val="both"/>
        <w:rPr>
          <w:rFonts w:ascii="Times New Roman" w:eastAsia="Times New Roman" w:hAnsi="Times New Roman" w:cs="Times New Roman"/>
          <w:sz w:val="28"/>
          <w:szCs w:val="28"/>
          <w:lang w:val="ru-RU"/>
        </w:rPr>
      </w:pPr>
    </w:p>
    <w:p w14:paraId="70A1CFE9" w14:textId="11894F8D" w:rsidR="00C66E0E" w:rsidRPr="00C66E0E" w:rsidRDefault="00C66E0E" w:rsidP="00595665">
      <w:pPr>
        <w:ind w:firstLine="720"/>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color w:val="000000"/>
          <w:sz w:val="28"/>
          <w:szCs w:val="28"/>
          <w:lang w:val="ru-RU"/>
        </w:rPr>
        <w:t xml:space="preserve">В данной главе были подобраны архитектуры для классификации изображений, такие как: </w:t>
      </w:r>
      <w:proofErr w:type="spellStart"/>
      <w:r w:rsidRPr="00C66E0E">
        <w:rPr>
          <w:rFonts w:ascii="Times New Roman" w:eastAsia="Times New Roman" w:hAnsi="Times New Roman" w:cs="Times New Roman"/>
          <w:b/>
          <w:bCs/>
          <w:i/>
          <w:iCs/>
          <w:color w:val="000000"/>
          <w:sz w:val="28"/>
          <w:szCs w:val="28"/>
          <w:lang w:val="ru-RU"/>
        </w:rPr>
        <w:t>EfficientNet</w:t>
      </w:r>
      <w:proofErr w:type="spellEnd"/>
      <w:r w:rsidRPr="00C66E0E">
        <w:rPr>
          <w:rFonts w:ascii="Times New Roman" w:eastAsia="Times New Roman" w:hAnsi="Times New Roman" w:cs="Times New Roman"/>
          <w:b/>
          <w:bCs/>
          <w:color w:val="000000"/>
          <w:sz w:val="28"/>
          <w:szCs w:val="28"/>
          <w:shd w:val="clear" w:color="auto" w:fill="FFFFFF"/>
          <w:lang w:val="ru-RU"/>
        </w:rPr>
        <w:t xml:space="preserve"> и </w:t>
      </w:r>
      <w:proofErr w:type="spellStart"/>
      <w:r w:rsidRPr="00C66E0E">
        <w:rPr>
          <w:rFonts w:ascii="Times New Roman" w:eastAsia="Times New Roman" w:hAnsi="Times New Roman" w:cs="Times New Roman"/>
          <w:b/>
          <w:bCs/>
          <w:i/>
          <w:iCs/>
          <w:color w:val="000000"/>
          <w:sz w:val="28"/>
          <w:szCs w:val="28"/>
          <w:lang w:val="ru-RU"/>
        </w:rPr>
        <w:t>ResNet</w:t>
      </w:r>
      <w:proofErr w:type="spellEnd"/>
      <w:r w:rsidRPr="00C66E0E">
        <w:rPr>
          <w:rFonts w:ascii="Times New Roman" w:eastAsia="Times New Roman" w:hAnsi="Times New Roman" w:cs="Times New Roman"/>
          <w:color w:val="000000"/>
          <w:sz w:val="28"/>
          <w:szCs w:val="28"/>
          <w:lang w:val="ru-RU"/>
        </w:rPr>
        <w:t xml:space="preserve">. Для обучения данных моделей также были подобраны </w:t>
      </w:r>
      <w:proofErr w:type="spellStart"/>
      <w:r w:rsidRPr="00C66E0E">
        <w:rPr>
          <w:rFonts w:ascii="Times New Roman" w:eastAsia="Times New Roman" w:hAnsi="Times New Roman" w:cs="Times New Roman"/>
          <w:color w:val="000000"/>
          <w:sz w:val="28"/>
          <w:szCs w:val="28"/>
          <w:lang w:val="ru-RU"/>
        </w:rPr>
        <w:t>датасеты</w:t>
      </w:r>
      <w:proofErr w:type="spellEnd"/>
      <w:r w:rsidRPr="00C66E0E">
        <w:rPr>
          <w:rFonts w:ascii="Times New Roman" w:eastAsia="Times New Roman" w:hAnsi="Times New Roman" w:cs="Times New Roman"/>
          <w:color w:val="000000"/>
          <w:sz w:val="28"/>
          <w:szCs w:val="28"/>
          <w:lang w:val="ru-RU"/>
        </w:rPr>
        <w:t xml:space="preserve"> </w:t>
      </w:r>
      <w:r w:rsidRPr="00C66E0E">
        <w:rPr>
          <w:rFonts w:ascii="Times New Roman" w:eastAsia="Times New Roman" w:hAnsi="Times New Roman" w:cs="Times New Roman"/>
          <w:b/>
          <w:bCs/>
          <w:i/>
          <w:iCs/>
          <w:color w:val="000000"/>
          <w:sz w:val="28"/>
          <w:szCs w:val="28"/>
          <w:lang w:val="ru-RU"/>
        </w:rPr>
        <w:t>KDEF</w:t>
      </w:r>
      <w:r w:rsidRPr="00C66E0E">
        <w:rPr>
          <w:rFonts w:ascii="Times New Roman" w:eastAsia="Times New Roman" w:hAnsi="Times New Roman" w:cs="Times New Roman"/>
          <w:color w:val="000000"/>
          <w:sz w:val="28"/>
          <w:szCs w:val="28"/>
          <w:lang w:val="ru-RU"/>
        </w:rPr>
        <w:t>,</w:t>
      </w:r>
      <w:r w:rsidRPr="00C66E0E">
        <w:rPr>
          <w:rFonts w:ascii="Times New Roman" w:eastAsia="Times New Roman" w:hAnsi="Times New Roman" w:cs="Times New Roman"/>
          <w:b/>
          <w:bCs/>
          <w:color w:val="000000"/>
          <w:sz w:val="28"/>
          <w:szCs w:val="28"/>
          <w:lang w:val="ru-RU"/>
        </w:rPr>
        <w:t xml:space="preserve"> </w:t>
      </w:r>
      <w:r w:rsidRPr="00C66E0E">
        <w:rPr>
          <w:rFonts w:ascii="Times New Roman" w:eastAsia="Times New Roman" w:hAnsi="Times New Roman" w:cs="Times New Roman"/>
          <w:b/>
          <w:bCs/>
          <w:i/>
          <w:iCs/>
          <w:color w:val="000000"/>
          <w:sz w:val="28"/>
          <w:szCs w:val="28"/>
          <w:lang w:val="ru-RU"/>
        </w:rPr>
        <w:t>JAFFE</w:t>
      </w:r>
      <w:r w:rsidRPr="00C66E0E">
        <w:rPr>
          <w:rFonts w:ascii="Times New Roman" w:eastAsia="Times New Roman" w:hAnsi="Times New Roman" w:cs="Times New Roman"/>
          <w:i/>
          <w:iCs/>
          <w:color w:val="000000"/>
          <w:sz w:val="28"/>
          <w:szCs w:val="28"/>
          <w:lang w:val="ru-RU"/>
        </w:rPr>
        <w:t>,</w:t>
      </w:r>
      <w:r w:rsidRPr="00C66E0E">
        <w:rPr>
          <w:rFonts w:ascii="Times New Roman" w:eastAsia="Times New Roman" w:hAnsi="Times New Roman" w:cs="Times New Roman"/>
          <w:b/>
          <w:bCs/>
          <w:color w:val="000000"/>
          <w:sz w:val="28"/>
          <w:szCs w:val="28"/>
          <w:lang w:val="ru-RU"/>
        </w:rPr>
        <w:t xml:space="preserve"> </w:t>
      </w:r>
      <w:r w:rsidRPr="00C66E0E">
        <w:rPr>
          <w:rFonts w:ascii="Times New Roman" w:eastAsia="Times New Roman" w:hAnsi="Times New Roman" w:cs="Times New Roman"/>
          <w:b/>
          <w:bCs/>
          <w:i/>
          <w:iCs/>
          <w:color w:val="000000"/>
          <w:sz w:val="28"/>
          <w:szCs w:val="28"/>
          <w:lang w:val="ru-RU"/>
        </w:rPr>
        <w:t>FER2013</w:t>
      </w:r>
      <w:r w:rsidRPr="00C66E0E">
        <w:rPr>
          <w:rFonts w:ascii="Times New Roman" w:eastAsia="Times New Roman" w:hAnsi="Times New Roman" w:cs="Times New Roman"/>
          <w:i/>
          <w:iCs/>
          <w:color w:val="000000"/>
          <w:sz w:val="28"/>
          <w:szCs w:val="28"/>
          <w:lang w:val="ru-RU"/>
        </w:rPr>
        <w:t xml:space="preserve">, </w:t>
      </w:r>
      <w:r w:rsidRPr="00C66E0E">
        <w:rPr>
          <w:rFonts w:ascii="Times New Roman" w:eastAsia="Times New Roman" w:hAnsi="Times New Roman" w:cs="Times New Roman"/>
          <w:color w:val="000000"/>
          <w:sz w:val="28"/>
          <w:szCs w:val="28"/>
          <w:lang w:val="ru-RU"/>
        </w:rPr>
        <w:t>которые по</w:t>
      </w:r>
      <w:r>
        <w:rPr>
          <w:rFonts w:ascii="Times New Roman" w:eastAsia="Times New Roman" w:hAnsi="Times New Roman" w:cs="Times New Roman"/>
          <w:color w:val="000000"/>
          <w:sz w:val="28"/>
          <w:szCs w:val="28"/>
          <w:lang w:val="ru-RU"/>
        </w:rPr>
        <w:t>-</w:t>
      </w:r>
      <w:r w:rsidRPr="00C66E0E">
        <w:rPr>
          <w:rFonts w:ascii="Times New Roman" w:eastAsia="Times New Roman" w:hAnsi="Times New Roman" w:cs="Times New Roman"/>
          <w:color w:val="000000"/>
          <w:sz w:val="28"/>
          <w:szCs w:val="28"/>
          <w:lang w:val="ru-RU"/>
        </w:rPr>
        <w:t xml:space="preserve">отдельности </w:t>
      </w:r>
      <w:r w:rsidRPr="0087175D">
        <w:rPr>
          <w:rFonts w:ascii="Times New Roman" w:eastAsia="Times New Roman" w:hAnsi="Times New Roman" w:cs="Times New Roman"/>
          <w:color w:val="000000"/>
          <w:sz w:val="28"/>
          <w:szCs w:val="28"/>
          <w:lang w:val="ru-RU"/>
        </w:rPr>
        <w:lastRenderedPageBreak/>
        <w:t>обрабатывались</w:t>
      </w:r>
      <w:r w:rsidRPr="00C66E0E">
        <w:rPr>
          <w:rFonts w:ascii="Times New Roman" w:eastAsia="Times New Roman" w:hAnsi="Times New Roman" w:cs="Times New Roman"/>
          <w:color w:val="000000"/>
          <w:sz w:val="28"/>
          <w:szCs w:val="28"/>
          <w:lang w:val="ru-RU"/>
        </w:rPr>
        <w:t xml:space="preserve">, исходя из специфики набора данных. </w:t>
      </w:r>
      <w:r>
        <w:rPr>
          <w:rFonts w:ascii="Times New Roman" w:eastAsia="Times New Roman" w:hAnsi="Times New Roman" w:cs="Times New Roman"/>
          <w:color w:val="000000"/>
          <w:sz w:val="28"/>
          <w:szCs w:val="28"/>
          <w:lang w:val="ru-RU"/>
        </w:rPr>
        <w:t xml:space="preserve">Для анализа полученных моделей был произведен </w:t>
      </w:r>
      <w:r w:rsidRPr="00C66E0E">
        <w:rPr>
          <w:rFonts w:ascii="Times New Roman" w:eastAsia="Times New Roman" w:hAnsi="Times New Roman" w:cs="Times New Roman"/>
          <w:color w:val="000000"/>
          <w:sz w:val="28"/>
          <w:szCs w:val="28"/>
          <w:lang w:val="ru-RU"/>
        </w:rPr>
        <w:t>подсчет метрик на тестовых данных на двух моделях и на двух методиках по выделению границ лица. </w:t>
      </w:r>
    </w:p>
    <w:p w14:paraId="0AB21B3A" w14:textId="77777777" w:rsidR="00C66E0E" w:rsidRPr="00C66E0E" w:rsidRDefault="00C66E0E" w:rsidP="00595665">
      <w:pPr>
        <w:ind w:firstLine="720"/>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color w:val="000000"/>
          <w:sz w:val="28"/>
          <w:szCs w:val="28"/>
          <w:lang w:val="ru-RU"/>
        </w:rPr>
        <w:t xml:space="preserve">Практически одинаковые лучшие значения метрик показали модели </w:t>
      </w:r>
      <w:r w:rsidRPr="0087175D">
        <w:rPr>
          <w:rFonts w:ascii="Times New Roman" w:eastAsia="Times New Roman" w:hAnsi="Times New Roman" w:cs="Times New Roman"/>
          <w:i/>
          <w:color w:val="000000"/>
          <w:sz w:val="28"/>
          <w:szCs w:val="28"/>
          <w:lang w:val="ru-RU"/>
        </w:rPr>
        <w:t>EfficientNetB</w:t>
      </w:r>
      <w:r w:rsidRPr="00C66E0E">
        <w:rPr>
          <w:rFonts w:ascii="Times New Roman" w:eastAsia="Times New Roman" w:hAnsi="Times New Roman" w:cs="Times New Roman"/>
          <w:color w:val="000000"/>
          <w:sz w:val="28"/>
          <w:szCs w:val="28"/>
          <w:lang w:val="ru-RU"/>
        </w:rPr>
        <w:t xml:space="preserve">0 с предобработкой </w:t>
      </w:r>
      <w:proofErr w:type="spellStart"/>
      <w:r w:rsidRPr="0087175D">
        <w:rPr>
          <w:rFonts w:ascii="Times New Roman" w:eastAsia="Times New Roman" w:hAnsi="Times New Roman" w:cs="Times New Roman"/>
          <w:i/>
          <w:color w:val="000000"/>
          <w:sz w:val="28"/>
          <w:szCs w:val="28"/>
          <w:lang w:val="ru-RU"/>
        </w:rPr>
        <w:t>Crop</w:t>
      </w:r>
      <w:proofErr w:type="spellEnd"/>
      <w:r w:rsidRPr="00C66E0E">
        <w:rPr>
          <w:rFonts w:ascii="Times New Roman" w:eastAsia="Times New Roman" w:hAnsi="Times New Roman" w:cs="Times New Roman"/>
          <w:color w:val="000000"/>
          <w:sz w:val="28"/>
          <w:szCs w:val="28"/>
          <w:lang w:val="ru-RU"/>
        </w:rPr>
        <w:t xml:space="preserve"> и четырёхточечного перспективного преобразования, однако с небольшим отрывом </w:t>
      </w:r>
      <w:proofErr w:type="spellStart"/>
      <w:r w:rsidRPr="007B0002">
        <w:rPr>
          <w:rFonts w:ascii="Times New Roman" w:eastAsia="Times New Roman" w:hAnsi="Times New Roman" w:cs="Times New Roman"/>
          <w:i/>
          <w:color w:val="000000"/>
          <w:sz w:val="28"/>
          <w:szCs w:val="28"/>
          <w:lang w:val="ru-RU"/>
        </w:rPr>
        <w:t>Crop</w:t>
      </w:r>
      <w:proofErr w:type="spellEnd"/>
      <w:r w:rsidRPr="00C66E0E">
        <w:rPr>
          <w:rFonts w:ascii="Times New Roman" w:eastAsia="Times New Roman" w:hAnsi="Times New Roman" w:cs="Times New Roman"/>
          <w:color w:val="000000"/>
          <w:sz w:val="28"/>
          <w:szCs w:val="28"/>
          <w:lang w:val="ru-RU"/>
        </w:rPr>
        <w:t xml:space="preserve"> показал лучший результат (средневзвешенная метрика </w:t>
      </w:r>
      <w:r w:rsidRPr="00C66E0E">
        <w:rPr>
          <w:rFonts w:ascii="Times New Roman" w:eastAsia="Times New Roman" w:hAnsi="Times New Roman" w:cs="Times New Roman"/>
          <w:i/>
          <w:iCs/>
          <w:color w:val="000000"/>
          <w:sz w:val="28"/>
          <w:szCs w:val="28"/>
          <w:lang w:val="ru-RU"/>
        </w:rPr>
        <w:t>f1</w:t>
      </w:r>
      <w:r w:rsidRPr="00C66E0E">
        <w:rPr>
          <w:rFonts w:ascii="Times New Roman" w:eastAsia="Times New Roman" w:hAnsi="Times New Roman" w:cs="Times New Roman"/>
          <w:color w:val="000000"/>
          <w:sz w:val="28"/>
          <w:szCs w:val="28"/>
          <w:lang w:val="ru-RU"/>
        </w:rPr>
        <w:t>-</w:t>
      </w:r>
      <w:r w:rsidRPr="00C66E0E">
        <w:rPr>
          <w:rFonts w:ascii="Times New Roman" w:eastAsia="Times New Roman" w:hAnsi="Times New Roman" w:cs="Times New Roman"/>
          <w:i/>
          <w:iCs/>
          <w:color w:val="000000"/>
          <w:sz w:val="28"/>
          <w:szCs w:val="28"/>
          <w:lang w:val="ru-RU"/>
        </w:rPr>
        <w:t xml:space="preserve">score </w:t>
      </w:r>
      <w:r w:rsidRPr="00C66E0E">
        <w:rPr>
          <w:rFonts w:ascii="Times New Roman" w:eastAsia="Times New Roman" w:hAnsi="Times New Roman" w:cs="Times New Roman"/>
          <w:color w:val="000000"/>
          <w:sz w:val="28"/>
          <w:szCs w:val="28"/>
          <w:lang w:val="ru-RU"/>
        </w:rPr>
        <w:t xml:space="preserve">равная 0.6604 и средневзвешенная метрика </w:t>
      </w:r>
      <w:proofErr w:type="spellStart"/>
      <w:r w:rsidRPr="007B0002">
        <w:rPr>
          <w:rFonts w:ascii="Times New Roman" w:eastAsia="Times New Roman" w:hAnsi="Times New Roman" w:cs="Times New Roman"/>
          <w:i/>
          <w:color w:val="000000"/>
          <w:sz w:val="28"/>
          <w:szCs w:val="28"/>
          <w:lang w:val="ru-RU"/>
        </w:rPr>
        <w:t>accuracy</w:t>
      </w:r>
      <w:proofErr w:type="spellEnd"/>
      <w:r w:rsidRPr="00C66E0E">
        <w:rPr>
          <w:rFonts w:ascii="Times New Roman" w:eastAsia="Times New Roman" w:hAnsi="Times New Roman" w:cs="Times New Roman"/>
          <w:color w:val="000000"/>
          <w:sz w:val="28"/>
          <w:szCs w:val="28"/>
          <w:lang w:val="ru-RU"/>
        </w:rPr>
        <w:t xml:space="preserve"> – 0.6514). Исходя из этого, данная комбинация обучения и предобработки будет использоваться в системе по детектированию лиц и распознаванию эмоций. </w:t>
      </w:r>
    </w:p>
    <w:p w14:paraId="6DCB4407" w14:textId="77777777" w:rsidR="00C66E0E" w:rsidRPr="00C66E0E" w:rsidRDefault="00C66E0E" w:rsidP="00595665">
      <w:pPr>
        <w:ind w:firstLine="720"/>
        <w:jc w:val="both"/>
        <w:rPr>
          <w:rFonts w:ascii="Times New Roman" w:eastAsia="Times New Roman" w:hAnsi="Times New Roman" w:cs="Times New Roman"/>
          <w:sz w:val="24"/>
          <w:szCs w:val="24"/>
          <w:lang w:val="ru-RU"/>
        </w:rPr>
      </w:pPr>
      <w:r w:rsidRPr="00C66E0E">
        <w:rPr>
          <w:rFonts w:ascii="Times New Roman" w:eastAsia="Times New Roman" w:hAnsi="Times New Roman" w:cs="Times New Roman"/>
          <w:color w:val="000000"/>
          <w:sz w:val="28"/>
          <w:szCs w:val="28"/>
          <w:lang w:val="ru-RU"/>
        </w:rPr>
        <w:t>Стоит отметить, что во всех полученных моделях эмоция счастья (</w:t>
      </w:r>
      <w:proofErr w:type="spellStart"/>
      <w:r w:rsidRPr="007B0002">
        <w:rPr>
          <w:rFonts w:ascii="Times New Roman" w:eastAsia="Times New Roman" w:hAnsi="Times New Roman" w:cs="Times New Roman"/>
          <w:i/>
          <w:color w:val="000000"/>
          <w:sz w:val="28"/>
          <w:szCs w:val="28"/>
          <w:lang w:val="ru-RU"/>
        </w:rPr>
        <w:t>happy</w:t>
      </w:r>
      <w:proofErr w:type="spellEnd"/>
      <w:r w:rsidRPr="00C66E0E">
        <w:rPr>
          <w:rFonts w:ascii="Times New Roman" w:eastAsia="Times New Roman" w:hAnsi="Times New Roman" w:cs="Times New Roman"/>
          <w:color w:val="000000"/>
          <w:sz w:val="28"/>
          <w:szCs w:val="28"/>
          <w:lang w:val="ru-RU"/>
        </w:rPr>
        <w:t>) распознаётся с самой высокой точностью, а тяжелее всего различается эмоции страха (</w:t>
      </w:r>
      <w:proofErr w:type="spellStart"/>
      <w:r w:rsidRPr="007B0002">
        <w:rPr>
          <w:rFonts w:ascii="Times New Roman" w:eastAsia="Times New Roman" w:hAnsi="Times New Roman" w:cs="Times New Roman"/>
          <w:i/>
          <w:color w:val="000000"/>
          <w:sz w:val="28"/>
          <w:szCs w:val="28"/>
          <w:lang w:val="ru-RU"/>
        </w:rPr>
        <w:t>fear</w:t>
      </w:r>
      <w:proofErr w:type="spellEnd"/>
      <w:r w:rsidRPr="00C66E0E">
        <w:rPr>
          <w:rFonts w:ascii="Times New Roman" w:eastAsia="Times New Roman" w:hAnsi="Times New Roman" w:cs="Times New Roman"/>
          <w:color w:val="000000"/>
          <w:sz w:val="28"/>
          <w:szCs w:val="28"/>
          <w:lang w:val="ru-RU"/>
        </w:rPr>
        <w:t>), злости (</w:t>
      </w:r>
      <w:proofErr w:type="spellStart"/>
      <w:r w:rsidRPr="007B0002">
        <w:rPr>
          <w:rFonts w:ascii="Times New Roman" w:eastAsia="Times New Roman" w:hAnsi="Times New Roman" w:cs="Times New Roman"/>
          <w:i/>
          <w:color w:val="000000"/>
          <w:sz w:val="28"/>
          <w:szCs w:val="28"/>
          <w:lang w:val="ru-RU"/>
        </w:rPr>
        <w:t>angry</w:t>
      </w:r>
      <w:proofErr w:type="spellEnd"/>
      <w:r w:rsidRPr="00C66E0E">
        <w:rPr>
          <w:rFonts w:ascii="Times New Roman" w:eastAsia="Times New Roman" w:hAnsi="Times New Roman" w:cs="Times New Roman"/>
          <w:color w:val="000000"/>
          <w:sz w:val="28"/>
          <w:szCs w:val="28"/>
          <w:lang w:val="ru-RU"/>
        </w:rPr>
        <w:t>) и грусти (</w:t>
      </w:r>
      <w:proofErr w:type="spellStart"/>
      <w:r w:rsidRPr="007B0002">
        <w:rPr>
          <w:rFonts w:ascii="Times New Roman" w:eastAsia="Times New Roman" w:hAnsi="Times New Roman" w:cs="Times New Roman"/>
          <w:i/>
          <w:color w:val="000000"/>
          <w:sz w:val="28"/>
          <w:szCs w:val="28"/>
          <w:lang w:val="ru-RU"/>
        </w:rPr>
        <w:t>sad</w:t>
      </w:r>
      <w:proofErr w:type="spellEnd"/>
      <w:r w:rsidRPr="00C66E0E">
        <w:rPr>
          <w:rFonts w:ascii="Times New Roman" w:eastAsia="Times New Roman" w:hAnsi="Times New Roman" w:cs="Times New Roman"/>
          <w:color w:val="000000"/>
          <w:sz w:val="28"/>
          <w:szCs w:val="28"/>
          <w:lang w:val="ru-RU"/>
        </w:rPr>
        <w:t>). </w:t>
      </w:r>
    </w:p>
    <w:p w14:paraId="29FDB715" w14:textId="77777777" w:rsidR="003E47D6" w:rsidRPr="00172763" w:rsidRDefault="003E47D6" w:rsidP="00595665">
      <w:pPr>
        <w:ind w:firstLine="720"/>
        <w:jc w:val="both"/>
        <w:rPr>
          <w:rFonts w:ascii="Times New Roman" w:eastAsia="Times New Roman" w:hAnsi="Times New Roman" w:cs="Times New Roman"/>
          <w:b/>
          <w:sz w:val="28"/>
          <w:szCs w:val="28"/>
          <w:lang w:val="ru-RU"/>
        </w:rPr>
      </w:pPr>
    </w:p>
    <w:p w14:paraId="056561E5" w14:textId="77777777" w:rsidR="0092573A" w:rsidRDefault="0092573A" w:rsidP="00595665">
      <w:pPr>
        <w:ind w:firstLine="720"/>
        <w:jc w:val="both"/>
        <w:rPr>
          <w:rFonts w:ascii="Times New Roman" w:eastAsia="Times New Roman" w:hAnsi="Times New Roman" w:cs="Times New Roman"/>
          <w:sz w:val="28"/>
          <w:szCs w:val="28"/>
        </w:rPr>
      </w:pPr>
    </w:p>
    <w:p w14:paraId="1D6949B0" w14:textId="77777777" w:rsidR="0092573A" w:rsidRDefault="0092573A" w:rsidP="00595665">
      <w:pPr>
        <w:ind w:firstLine="720"/>
        <w:jc w:val="both"/>
        <w:rPr>
          <w:rFonts w:ascii="Times New Roman" w:eastAsia="Times New Roman" w:hAnsi="Times New Roman" w:cs="Times New Roman"/>
          <w:sz w:val="28"/>
          <w:szCs w:val="28"/>
        </w:rPr>
      </w:pPr>
    </w:p>
    <w:p w14:paraId="6B3CA0F4" w14:textId="77777777" w:rsidR="0092573A" w:rsidRDefault="0092573A" w:rsidP="00595665">
      <w:pPr>
        <w:ind w:firstLine="720"/>
        <w:jc w:val="both"/>
        <w:rPr>
          <w:rFonts w:ascii="Times New Roman" w:eastAsia="Times New Roman" w:hAnsi="Times New Roman" w:cs="Times New Roman"/>
          <w:sz w:val="28"/>
          <w:szCs w:val="28"/>
        </w:rPr>
      </w:pPr>
    </w:p>
    <w:p w14:paraId="0FF79D71" w14:textId="77777777" w:rsidR="0092573A" w:rsidRDefault="0092573A" w:rsidP="00595665">
      <w:pPr>
        <w:ind w:firstLine="720"/>
        <w:jc w:val="both"/>
        <w:rPr>
          <w:rFonts w:ascii="Times New Roman" w:eastAsia="Times New Roman" w:hAnsi="Times New Roman" w:cs="Times New Roman"/>
          <w:sz w:val="28"/>
          <w:szCs w:val="28"/>
        </w:rPr>
      </w:pPr>
    </w:p>
    <w:p w14:paraId="295FA1A3" w14:textId="77777777" w:rsidR="0092573A" w:rsidRDefault="0092573A" w:rsidP="00595665">
      <w:pPr>
        <w:jc w:val="both"/>
        <w:rPr>
          <w:rFonts w:ascii="Times New Roman" w:eastAsia="Times New Roman" w:hAnsi="Times New Roman" w:cs="Times New Roman"/>
          <w:sz w:val="28"/>
          <w:szCs w:val="28"/>
        </w:rPr>
      </w:pPr>
    </w:p>
    <w:p w14:paraId="54C8BCC9" w14:textId="77777777" w:rsidR="0092573A" w:rsidRDefault="0092573A" w:rsidP="00595665">
      <w:pPr>
        <w:jc w:val="both"/>
        <w:rPr>
          <w:rFonts w:ascii="Times New Roman" w:eastAsia="Times New Roman" w:hAnsi="Times New Roman" w:cs="Times New Roman"/>
          <w:sz w:val="28"/>
          <w:szCs w:val="28"/>
        </w:rPr>
      </w:pPr>
    </w:p>
    <w:p w14:paraId="33FF4B4E" w14:textId="77777777" w:rsidR="0092573A" w:rsidRDefault="0092573A" w:rsidP="00595665">
      <w:pPr>
        <w:jc w:val="both"/>
        <w:rPr>
          <w:rFonts w:ascii="Times New Roman" w:eastAsia="Times New Roman" w:hAnsi="Times New Roman" w:cs="Times New Roman"/>
          <w:sz w:val="28"/>
          <w:szCs w:val="28"/>
        </w:rPr>
      </w:pPr>
    </w:p>
    <w:p w14:paraId="63F8B278" w14:textId="77777777" w:rsidR="0092573A" w:rsidRDefault="0092573A" w:rsidP="00595665">
      <w:pPr>
        <w:jc w:val="both"/>
        <w:rPr>
          <w:rFonts w:ascii="Times New Roman" w:eastAsia="Times New Roman" w:hAnsi="Times New Roman" w:cs="Times New Roman"/>
          <w:sz w:val="28"/>
          <w:szCs w:val="28"/>
        </w:rPr>
      </w:pPr>
    </w:p>
    <w:p w14:paraId="56E39C34" w14:textId="77777777" w:rsidR="0092573A" w:rsidRDefault="0092573A" w:rsidP="00595665">
      <w:pPr>
        <w:jc w:val="both"/>
        <w:rPr>
          <w:rFonts w:ascii="Times New Roman" w:eastAsia="Times New Roman" w:hAnsi="Times New Roman" w:cs="Times New Roman"/>
          <w:sz w:val="28"/>
          <w:szCs w:val="28"/>
        </w:rPr>
      </w:pPr>
    </w:p>
    <w:p w14:paraId="74EC6555" w14:textId="77777777" w:rsidR="0092573A" w:rsidRDefault="0092573A" w:rsidP="00595665">
      <w:pPr>
        <w:jc w:val="both"/>
        <w:rPr>
          <w:rFonts w:ascii="Times New Roman" w:eastAsia="Times New Roman" w:hAnsi="Times New Roman" w:cs="Times New Roman"/>
          <w:sz w:val="28"/>
          <w:szCs w:val="28"/>
        </w:rPr>
      </w:pPr>
    </w:p>
    <w:p w14:paraId="2BF8640B" w14:textId="77777777" w:rsidR="0092573A" w:rsidRDefault="0092573A" w:rsidP="00595665">
      <w:pPr>
        <w:jc w:val="both"/>
        <w:rPr>
          <w:rFonts w:ascii="Times New Roman" w:eastAsia="Times New Roman" w:hAnsi="Times New Roman" w:cs="Times New Roman"/>
          <w:sz w:val="28"/>
          <w:szCs w:val="28"/>
        </w:rPr>
      </w:pPr>
    </w:p>
    <w:p w14:paraId="7322BEB4" w14:textId="77777777" w:rsidR="0092573A" w:rsidRDefault="0092573A" w:rsidP="00595665">
      <w:pPr>
        <w:jc w:val="both"/>
        <w:rPr>
          <w:rFonts w:ascii="Times New Roman" w:eastAsia="Times New Roman" w:hAnsi="Times New Roman" w:cs="Times New Roman"/>
          <w:sz w:val="28"/>
          <w:szCs w:val="28"/>
        </w:rPr>
      </w:pPr>
    </w:p>
    <w:p w14:paraId="16FAEEE3" w14:textId="77777777" w:rsidR="0092573A" w:rsidRDefault="0092573A" w:rsidP="00595665">
      <w:pPr>
        <w:jc w:val="both"/>
        <w:rPr>
          <w:rFonts w:ascii="Times New Roman" w:eastAsia="Times New Roman" w:hAnsi="Times New Roman" w:cs="Times New Roman"/>
          <w:sz w:val="28"/>
          <w:szCs w:val="28"/>
        </w:rPr>
      </w:pPr>
    </w:p>
    <w:p w14:paraId="33AB38BB" w14:textId="77777777" w:rsidR="0092573A" w:rsidRDefault="0092573A" w:rsidP="00595665">
      <w:pPr>
        <w:jc w:val="both"/>
        <w:rPr>
          <w:rFonts w:ascii="Times New Roman" w:eastAsia="Times New Roman" w:hAnsi="Times New Roman" w:cs="Times New Roman"/>
          <w:sz w:val="28"/>
          <w:szCs w:val="28"/>
        </w:rPr>
      </w:pPr>
    </w:p>
    <w:p w14:paraId="4AAC3599" w14:textId="77777777" w:rsidR="0092573A" w:rsidRDefault="0092573A" w:rsidP="00595665">
      <w:pPr>
        <w:jc w:val="both"/>
        <w:rPr>
          <w:rFonts w:ascii="Times New Roman" w:eastAsia="Times New Roman" w:hAnsi="Times New Roman" w:cs="Times New Roman"/>
          <w:sz w:val="28"/>
          <w:szCs w:val="28"/>
        </w:rPr>
      </w:pPr>
    </w:p>
    <w:p w14:paraId="4B911C5A" w14:textId="77777777" w:rsidR="0092573A" w:rsidRDefault="0092573A" w:rsidP="00595665">
      <w:pPr>
        <w:jc w:val="both"/>
        <w:rPr>
          <w:rFonts w:ascii="Times New Roman" w:eastAsia="Times New Roman" w:hAnsi="Times New Roman" w:cs="Times New Roman"/>
          <w:sz w:val="28"/>
          <w:szCs w:val="28"/>
        </w:rPr>
      </w:pPr>
    </w:p>
    <w:p w14:paraId="18F98682" w14:textId="77777777" w:rsidR="0092573A" w:rsidRDefault="0092573A" w:rsidP="00595665">
      <w:pPr>
        <w:jc w:val="both"/>
        <w:rPr>
          <w:rFonts w:ascii="Times New Roman" w:eastAsia="Times New Roman" w:hAnsi="Times New Roman" w:cs="Times New Roman"/>
          <w:sz w:val="28"/>
          <w:szCs w:val="28"/>
        </w:rPr>
      </w:pPr>
    </w:p>
    <w:p w14:paraId="37A9EC97" w14:textId="77777777" w:rsidR="0092573A" w:rsidRDefault="0092573A" w:rsidP="00595665">
      <w:pPr>
        <w:jc w:val="both"/>
        <w:rPr>
          <w:rFonts w:ascii="Times New Roman" w:eastAsia="Times New Roman" w:hAnsi="Times New Roman" w:cs="Times New Roman"/>
          <w:sz w:val="28"/>
          <w:szCs w:val="28"/>
        </w:rPr>
      </w:pPr>
    </w:p>
    <w:p w14:paraId="0CE61BA6" w14:textId="77777777" w:rsidR="0092573A" w:rsidRDefault="0092573A" w:rsidP="00595665">
      <w:pPr>
        <w:jc w:val="both"/>
        <w:rPr>
          <w:rFonts w:ascii="Times New Roman" w:eastAsia="Times New Roman" w:hAnsi="Times New Roman" w:cs="Times New Roman"/>
          <w:sz w:val="28"/>
          <w:szCs w:val="28"/>
        </w:rPr>
      </w:pPr>
    </w:p>
    <w:p w14:paraId="72BF6B05" w14:textId="77777777" w:rsidR="0092573A" w:rsidRDefault="0092573A" w:rsidP="00595665">
      <w:pPr>
        <w:jc w:val="both"/>
        <w:rPr>
          <w:rFonts w:ascii="Times New Roman" w:eastAsia="Times New Roman" w:hAnsi="Times New Roman" w:cs="Times New Roman"/>
          <w:sz w:val="28"/>
          <w:szCs w:val="28"/>
        </w:rPr>
      </w:pPr>
    </w:p>
    <w:p w14:paraId="3479961A" w14:textId="77777777" w:rsidR="0092573A" w:rsidRDefault="0092573A" w:rsidP="00595665">
      <w:pPr>
        <w:jc w:val="both"/>
        <w:rPr>
          <w:rFonts w:ascii="Times New Roman" w:eastAsia="Times New Roman" w:hAnsi="Times New Roman" w:cs="Times New Roman"/>
          <w:sz w:val="28"/>
          <w:szCs w:val="28"/>
        </w:rPr>
      </w:pPr>
    </w:p>
    <w:p w14:paraId="378043E1" w14:textId="77777777" w:rsidR="0092573A" w:rsidRDefault="0092573A" w:rsidP="00595665">
      <w:pPr>
        <w:jc w:val="both"/>
        <w:rPr>
          <w:rFonts w:ascii="Times New Roman" w:eastAsia="Times New Roman" w:hAnsi="Times New Roman" w:cs="Times New Roman"/>
          <w:sz w:val="28"/>
          <w:szCs w:val="28"/>
        </w:rPr>
      </w:pPr>
    </w:p>
    <w:p w14:paraId="4EB8DFCF" w14:textId="77777777" w:rsidR="0092573A" w:rsidRDefault="0092573A" w:rsidP="00595665">
      <w:pPr>
        <w:jc w:val="both"/>
        <w:rPr>
          <w:rFonts w:ascii="Times New Roman" w:eastAsia="Times New Roman" w:hAnsi="Times New Roman" w:cs="Times New Roman"/>
          <w:sz w:val="28"/>
          <w:szCs w:val="28"/>
        </w:rPr>
      </w:pPr>
    </w:p>
    <w:p w14:paraId="256EF692" w14:textId="77777777" w:rsidR="0092573A" w:rsidRDefault="0092573A" w:rsidP="00595665">
      <w:pPr>
        <w:jc w:val="both"/>
        <w:rPr>
          <w:rFonts w:ascii="Times New Roman" w:eastAsia="Times New Roman" w:hAnsi="Times New Roman" w:cs="Times New Roman"/>
          <w:sz w:val="28"/>
          <w:szCs w:val="28"/>
        </w:rPr>
      </w:pPr>
    </w:p>
    <w:p w14:paraId="2CF607DF" w14:textId="77777777" w:rsidR="00172763" w:rsidRDefault="00172763" w:rsidP="00595665">
      <w:pPr>
        <w:jc w:val="both"/>
        <w:rPr>
          <w:rFonts w:ascii="Times New Roman" w:eastAsia="Times New Roman" w:hAnsi="Times New Roman" w:cs="Times New Roman"/>
          <w:sz w:val="28"/>
          <w:szCs w:val="28"/>
        </w:rPr>
      </w:pPr>
    </w:p>
    <w:p w14:paraId="7598BEC4" w14:textId="77777777" w:rsidR="00F522F0" w:rsidRDefault="00172763" w:rsidP="00595665">
      <w:pPr>
        <w:jc w:val="center"/>
        <w:rPr>
          <w:rFonts w:ascii="Times New Roman" w:eastAsia="Times New Roman" w:hAnsi="Times New Roman" w:cs="Times New Roman"/>
          <w:b/>
          <w:sz w:val="32"/>
          <w:szCs w:val="28"/>
        </w:rPr>
      </w:pPr>
      <w:r w:rsidRPr="00172763">
        <w:rPr>
          <w:rFonts w:ascii="Times New Roman" w:eastAsia="Times New Roman" w:hAnsi="Times New Roman" w:cs="Times New Roman"/>
          <w:b/>
          <w:sz w:val="32"/>
          <w:szCs w:val="28"/>
          <w:lang w:val="ru-RU"/>
        </w:rPr>
        <w:lastRenderedPageBreak/>
        <w:t xml:space="preserve">ГЛАВА </w:t>
      </w:r>
      <w:r w:rsidR="0092573A" w:rsidRPr="00172763">
        <w:rPr>
          <w:rFonts w:ascii="Times New Roman" w:eastAsia="Times New Roman" w:hAnsi="Times New Roman" w:cs="Times New Roman"/>
          <w:b/>
          <w:sz w:val="32"/>
          <w:szCs w:val="28"/>
        </w:rPr>
        <w:t xml:space="preserve">4 </w:t>
      </w:r>
    </w:p>
    <w:p w14:paraId="7FDB4D5A" w14:textId="77777777" w:rsidR="0092573A" w:rsidRPr="00172763" w:rsidRDefault="0092573A" w:rsidP="00595665">
      <w:pPr>
        <w:jc w:val="center"/>
        <w:rPr>
          <w:rFonts w:ascii="Times New Roman" w:eastAsia="Times New Roman" w:hAnsi="Times New Roman" w:cs="Times New Roman"/>
          <w:b/>
          <w:sz w:val="32"/>
          <w:szCs w:val="28"/>
        </w:rPr>
      </w:pPr>
      <w:r w:rsidRPr="00172763">
        <w:rPr>
          <w:rFonts w:ascii="Times New Roman" w:eastAsia="Times New Roman" w:hAnsi="Times New Roman" w:cs="Times New Roman"/>
          <w:b/>
          <w:sz w:val="32"/>
          <w:szCs w:val="28"/>
        </w:rPr>
        <w:t>ОПИСАНИЕ СИСТЕМЫ</w:t>
      </w:r>
    </w:p>
    <w:p w14:paraId="1B33621E" w14:textId="77777777" w:rsidR="00C3056D" w:rsidRPr="005149EC" w:rsidRDefault="00C3056D" w:rsidP="00595665">
      <w:pPr>
        <w:jc w:val="both"/>
        <w:rPr>
          <w:rFonts w:ascii="Times New Roman" w:eastAsia="Times New Roman" w:hAnsi="Times New Roman" w:cs="Times New Roman"/>
          <w:b/>
          <w:sz w:val="32"/>
          <w:szCs w:val="28"/>
          <w:lang w:val="ru-RU"/>
        </w:rPr>
      </w:pPr>
    </w:p>
    <w:p w14:paraId="1D47EC72" w14:textId="32157AEA" w:rsidR="00FA1FF2" w:rsidRPr="00D8288F" w:rsidRDefault="0092573A" w:rsidP="00595665">
      <w:pPr>
        <w:jc w:val="both"/>
        <w:rPr>
          <w:rFonts w:ascii="Times New Roman" w:eastAsia="Times New Roman" w:hAnsi="Times New Roman" w:cs="Times New Roman"/>
          <w:sz w:val="28"/>
          <w:szCs w:val="28"/>
          <w:lang w:val="ru-RU"/>
          <w:rPrChange w:id="59" w:author="Олег Аксенов" w:date="2021-04-18T10:09:00Z">
            <w:rPr>
              <w:rFonts w:ascii="Times New Roman" w:eastAsia="Times New Roman" w:hAnsi="Times New Roman" w:cs="Times New Roman"/>
              <w:sz w:val="28"/>
              <w:szCs w:val="28"/>
            </w:rPr>
          </w:rPrChange>
        </w:rPr>
      </w:pPr>
      <w:r>
        <w:rPr>
          <w:rFonts w:ascii="Times New Roman" w:eastAsia="Times New Roman" w:hAnsi="Times New Roman" w:cs="Times New Roman"/>
          <w:sz w:val="28"/>
          <w:szCs w:val="28"/>
        </w:rPr>
        <w:tab/>
        <w:t>В результате исследования</w:t>
      </w:r>
      <w:r w:rsidR="00FA1FF2" w:rsidRPr="00FA1FF2">
        <w:rPr>
          <w:rFonts w:ascii="Times New Roman" w:eastAsia="Times New Roman" w:hAnsi="Times New Roman" w:cs="Times New Roman"/>
          <w:sz w:val="28"/>
          <w:szCs w:val="28"/>
          <w:lang w:val="ru-RU"/>
        </w:rPr>
        <w:t xml:space="preserve"> </w:t>
      </w:r>
      <w:r w:rsidR="00FA1FF2">
        <w:rPr>
          <w:rFonts w:ascii="Times New Roman" w:eastAsia="Times New Roman" w:hAnsi="Times New Roman" w:cs="Times New Roman"/>
          <w:sz w:val="28"/>
          <w:szCs w:val="28"/>
          <w:lang w:val="ru-RU"/>
        </w:rPr>
        <w:t xml:space="preserve">моделей и различных наборов данных </w:t>
      </w:r>
      <w:r>
        <w:rPr>
          <w:rFonts w:ascii="Times New Roman" w:eastAsia="Times New Roman" w:hAnsi="Times New Roman" w:cs="Times New Roman"/>
          <w:sz w:val="28"/>
          <w:szCs w:val="28"/>
        </w:rPr>
        <w:t xml:space="preserve">был написан скрипт на языке программирования </w:t>
      </w:r>
      <w:proofErr w:type="spellStart"/>
      <w:r w:rsidRPr="005C0435">
        <w:rPr>
          <w:rFonts w:ascii="Times New Roman" w:eastAsia="Times New Roman" w:hAnsi="Times New Roman" w:cs="Times New Roman"/>
          <w:i/>
          <w:sz w:val="28"/>
          <w:szCs w:val="28"/>
        </w:rPr>
        <w:t>Python</w:t>
      </w:r>
      <w:proofErr w:type="spellEnd"/>
      <w:r>
        <w:rPr>
          <w:rFonts w:ascii="Times New Roman" w:eastAsia="Times New Roman" w:hAnsi="Times New Roman" w:cs="Times New Roman"/>
          <w:sz w:val="28"/>
          <w:szCs w:val="28"/>
        </w:rPr>
        <w:t xml:space="preserve"> 3.8, который обрабатывает видеофайл любого из известных форматов библиотеки обработки изображений </w:t>
      </w:r>
      <w:proofErr w:type="spellStart"/>
      <w:r w:rsidRPr="005C0435">
        <w:rPr>
          <w:rFonts w:ascii="Times New Roman" w:eastAsia="Times New Roman" w:hAnsi="Times New Roman" w:cs="Times New Roman"/>
          <w:i/>
          <w:sz w:val="28"/>
          <w:szCs w:val="28"/>
        </w:rPr>
        <w:t>OpenCV</w:t>
      </w:r>
      <w:proofErr w:type="spellEnd"/>
      <w:r>
        <w:rPr>
          <w:rFonts w:ascii="Times New Roman" w:eastAsia="Times New Roman" w:hAnsi="Times New Roman" w:cs="Times New Roman"/>
          <w:sz w:val="28"/>
          <w:szCs w:val="28"/>
        </w:rPr>
        <w:t>.</w:t>
      </w:r>
      <w:ins w:id="60" w:author="Олег Аксенов" w:date="2021-04-18T10:04:00Z">
        <w:r w:rsidR="00D8288F">
          <w:rPr>
            <w:rFonts w:ascii="Times New Roman" w:eastAsia="Times New Roman" w:hAnsi="Times New Roman" w:cs="Times New Roman"/>
            <w:sz w:val="28"/>
            <w:szCs w:val="28"/>
            <w:lang w:val="ru-RU"/>
          </w:rPr>
          <w:t xml:space="preserve">  </w:t>
        </w:r>
      </w:ins>
      <w:del w:id="61" w:author="Олег Аксенов" w:date="2021-04-18T10:06:00Z">
        <w:r w:rsidDel="00D8288F">
          <w:rPr>
            <w:rFonts w:ascii="Times New Roman" w:eastAsia="Times New Roman" w:hAnsi="Times New Roman" w:cs="Times New Roman"/>
            <w:sz w:val="28"/>
            <w:szCs w:val="28"/>
          </w:rPr>
          <w:delText xml:space="preserve"> </w:delText>
        </w:r>
      </w:del>
      <w:r>
        <w:rPr>
          <w:rFonts w:ascii="Times New Roman" w:eastAsia="Times New Roman" w:hAnsi="Times New Roman" w:cs="Times New Roman"/>
          <w:sz w:val="28"/>
          <w:szCs w:val="28"/>
        </w:rPr>
        <w:t xml:space="preserve">Обработка заключается в нахождении всех лиц на покадровых изображениях, а также их эмоциональная классификация. </w:t>
      </w:r>
      <w:ins w:id="62" w:author="Олег Аксенов" w:date="2021-04-18T10:08:00Z">
        <w:r w:rsidR="00D8288F">
          <w:rPr>
            <w:rFonts w:ascii="Times New Roman" w:eastAsia="Times New Roman" w:hAnsi="Times New Roman" w:cs="Times New Roman"/>
            <w:sz w:val="28"/>
            <w:szCs w:val="28"/>
            <w:lang w:val="ru-RU"/>
          </w:rPr>
          <w:t xml:space="preserve">Реализация моделей была осуществлена при помощи фреймворков глубокого обучения </w:t>
        </w:r>
      </w:ins>
      <w:proofErr w:type="spellStart"/>
      <w:ins w:id="63" w:author="Олег Аксенов" w:date="2021-04-18T10:09:00Z">
        <w:r w:rsidR="00D8288F" w:rsidRPr="00FB4B8A">
          <w:rPr>
            <w:rFonts w:ascii="Times New Roman" w:eastAsia="Times New Roman" w:hAnsi="Times New Roman" w:cs="Times New Roman"/>
            <w:i/>
            <w:sz w:val="28"/>
            <w:szCs w:val="28"/>
            <w:lang w:val="en-US"/>
            <w:rPrChange w:id="64" w:author="Олег Аксенов" w:date="2021-04-18T10:10:00Z">
              <w:rPr>
                <w:rFonts w:ascii="Times New Roman" w:eastAsia="Times New Roman" w:hAnsi="Times New Roman" w:cs="Times New Roman"/>
                <w:sz w:val="28"/>
                <w:szCs w:val="28"/>
                <w:lang w:val="en-US"/>
              </w:rPr>
            </w:rPrChange>
          </w:rPr>
          <w:t>mxnet</w:t>
        </w:r>
        <w:proofErr w:type="spellEnd"/>
        <w:r w:rsidR="00D8288F" w:rsidRPr="00D8288F">
          <w:rPr>
            <w:rFonts w:ascii="Times New Roman" w:eastAsia="Times New Roman" w:hAnsi="Times New Roman" w:cs="Times New Roman"/>
            <w:sz w:val="28"/>
            <w:szCs w:val="28"/>
            <w:lang w:val="ru-RU"/>
            <w:rPrChange w:id="65" w:author="Олег Аксенов" w:date="2021-04-18T10:09:00Z">
              <w:rPr>
                <w:rFonts w:ascii="Times New Roman" w:eastAsia="Times New Roman" w:hAnsi="Times New Roman" w:cs="Times New Roman"/>
                <w:sz w:val="28"/>
                <w:szCs w:val="28"/>
                <w:lang w:val="en-US"/>
              </w:rPr>
            </w:rPrChange>
          </w:rPr>
          <w:t xml:space="preserve"> (</w:t>
        </w:r>
        <w:r w:rsidR="00D8288F">
          <w:rPr>
            <w:rFonts w:ascii="Times New Roman" w:eastAsia="Times New Roman" w:hAnsi="Times New Roman" w:cs="Times New Roman"/>
            <w:sz w:val="28"/>
            <w:szCs w:val="28"/>
            <w:lang w:val="ru-RU"/>
          </w:rPr>
          <w:t>для детектирования лиц</w:t>
        </w:r>
        <w:r w:rsidR="00D8288F" w:rsidRPr="00D8288F">
          <w:rPr>
            <w:rFonts w:ascii="Times New Roman" w:eastAsia="Times New Roman" w:hAnsi="Times New Roman" w:cs="Times New Roman"/>
            <w:sz w:val="28"/>
            <w:szCs w:val="28"/>
            <w:lang w:val="ru-RU"/>
            <w:rPrChange w:id="66" w:author="Олег Аксенов" w:date="2021-04-18T10:09:00Z">
              <w:rPr>
                <w:rFonts w:ascii="Times New Roman" w:eastAsia="Times New Roman" w:hAnsi="Times New Roman" w:cs="Times New Roman"/>
                <w:sz w:val="28"/>
                <w:szCs w:val="28"/>
                <w:lang w:val="en-US"/>
              </w:rPr>
            </w:rPrChange>
          </w:rPr>
          <w:t>)</w:t>
        </w:r>
        <w:r w:rsidR="00D8288F">
          <w:rPr>
            <w:rFonts w:ascii="Times New Roman" w:eastAsia="Times New Roman" w:hAnsi="Times New Roman" w:cs="Times New Roman"/>
            <w:sz w:val="28"/>
            <w:szCs w:val="28"/>
            <w:lang w:val="ru-RU"/>
          </w:rPr>
          <w:t xml:space="preserve"> и </w:t>
        </w:r>
        <w:proofErr w:type="spellStart"/>
        <w:r w:rsidR="00D8288F" w:rsidRPr="00FB4B8A">
          <w:rPr>
            <w:rFonts w:ascii="Times New Roman" w:eastAsia="Times New Roman" w:hAnsi="Times New Roman" w:cs="Times New Roman"/>
            <w:i/>
            <w:sz w:val="28"/>
            <w:szCs w:val="28"/>
            <w:lang w:val="en-US"/>
            <w:rPrChange w:id="67" w:author="Олег Аксенов" w:date="2021-04-18T10:10:00Z">
              <w:rPr>
                <w:rFonts w:ascii="Times New Roman" w:eastAsia="Times New Roman" w:hAnsi="Times New Roman" w:cs="Times New Roman"/>
                <w:sz w:val="28"/>
                <w:szCs w:val="28"/>
                <w:lang w:val="en-US"/>
              </w:rPr>
            </w:rPrChange>
          </w:rPr>
          <w:t>tensorflow</w:t>
        </w:r>
        <w:proofErr w:type="spellEnd"/>
        <w:r w:rsidR="00D8288F" w:rsidRPr="00D8288F">
          <w:rPr>
            <w:rFonts w:ascii="Times New Roman" w:eastAsia="Times New Roman" w:hAnsi="Times New Roman" w:cs="Times New Roman"/>
            <w:sz w:val="28"/>
            <w:szCs w:val="28"/>
            <w:lang w:val="ru-RU"/>
            <w:rPrChange w:id="68" w:author="Олег Аксенов" w:date="2021-04-18T10:09:00Z">
              <w:rPr>
                <w:rFonts w:ascii="Times New Roman" w:eastAsia="Times New Roman" w:hAnsi="Times New Roman" w:cs="Times New Roman"/>
                <w:sz w:val="28"/>
                <w:szCs w:val="28"/>
                <w:lang w:val="en-US"/>
              </w:rPr>
            </w:rPrChange>
          </w:rPr>
          <w:t xml:space="preserve"> (</w:t>
        </w:r>
        <w:r w:rsidR="00D8288F">
          <w:rPr>
            <w:rFonts w:ascii="Times New Roman" w:eastAsia="Times New Roman" w:hAnsi="Times New Roman" w:cs="Times New Roman"/>
            <w:sz w:val="28"/>
            <w:szCs w:val="28"/>
            <w:lang w:val="ru-RU"/>
          </w:rPr>
          <w:t>для поиска ключевых точек лица и распозн</w:t>
        </w:r>
      </w:ins>
      <w:ins w:id="69" w:author="Олег Аксенов" w:date="2021-04-18T10:10:00Z">
        <w:r w:rsidR="00D8288F">
          <w:rPr>
            <w:rFonts w:ascii="Times New Roman" w:eastAsia="Times New Roman" w:hAnsi="Times New Roman" w:cs="Times New Roman"/>
            <w:sz w:val="28"/>
            <w:szCs w:val="28"/>
            <w:lang w:val="ru-RU"/>
          </w:rPr>
          <w:t>авания эмоций</w:t>
        </w:r>
      </w:ins>
      <w:ins w:id="70" w:author="Олег Аксенов" w:date="2021-04-18T10:09:00Z">
        <w:r w:rsidR="00D8288F" w:rsidRPr="00D8288F">
          <w:rPr>
            <w:rFonts w:ascii="Times New Roman" w:eastAsia="Times New Roman" w:hAnsi="Times New Roman" w:cs="Times New Roman"/>
            <w:sz w:val="28"/>
            <w:szCs w:val="28"/>
            <w:lang w:val="ru-RU"/>
            <w:rPrChange w:id="71" w:author="Олег Аксенов" w:date="2021-04-18T10:09:00Z">
              <w:rPr>
                <w:rFonts w:ascii="Times New Roman" w:eastAsia="Times New Roman" w:hAnsi="Times New Roman" w:cs="Times New Roman"/>
                <w:sz w:val="28"/>
                <w:szCs w:val="28"/>
                <w:lang w:val="en-US"/>
              </w:rPr>
            </w:rPrChange>
          </w:rPr>
          <w:t>)</w:t>
        </w:r>
      </w:ins>
      <w:ins w:id="72" w:author="Олег Аксенов" w:date="2021-04-18T10:13:00Z">
        <w:r w:rsidR="00FB4B8A">
          <w:rPr>
            <w:rFonts w:ascii="Times New Roman" w:eastAsia="Times New Roman" w:hAnsi="Times New Roman" w:cs="Times New Roman"/>
            <w:sz w:val="28"/>
            <w:szCs w:val="28"/>
            <w:lang w:val="ru-RU"/>
          </w:rPr>
          <w:t>.</w:t>
        </w:r>
      </w:ins>
    </w:p>
    <w:p w14:paraId="68DFF83E" w14:textId="77777777" w:rsidR="00C549D0" w:rsidRDefault="0092573A" w:rsidP="00595665">
      <w:pPr>
        <w:ind w:firstLine="720"/>
        <w:jc w:val="both"/>
        <w:rPr>
          <w:ins w:id="73" w:author="Олег Аксенов" w:date="2021-04-18T09:56:00Z"/>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На этапе создания системы была опробована модель распознавания лиц для лучшего понимания принципов встраивания моделей в </w:t>
      </w:r>
      <w:proofErr w:type="spellStart"/>
      <w:r>
        <w:rPr>
          <w:rFonts w:ascii="Times New Roman" w:eastAsia="Times New Roman" w:hAnsi="Times New Roman" w:cs="Times New Roman"/>
          <w:sz w:val="28"/>
          <w:szCs w:val="28"/>
        </w:rPr>
        <w:t>пайплайн</w:t>
      </w:r>
      <w:proofErr w:type="spellEnd"/>
      <w:r>
        <w:rPr>
          <w:rFonts w:ascii="Times New Roman" w:eastAsia="Times New Roman" w:hAnsi="Times New Roman" w:cs="Times New Roman"/>
          <w:sz w:val="28"/>
          <w:szCs w:val="28"/>
        </w:rPr>
        <w:t xml:space="preserve">. В качестве детектора лиц на изображении была использована архитектура НС </w:t>
      </w:r>
      <w:proofErr w:type="spellStart"/>
      <w:r w:rsidRPr="005C0435">
        <w:rPr>
          <w:rFonts w:ascii="Times New Roman" w:eastAsia="Times New Roman" w:hAnsi="Times New Roman" w:cs="Times New Roman"/>
          <w:i/>
          <w:sz w:val="28"/>
          <w:szCs w:val="28"/>
        </w:rPr>
        <w:t>RetinaNet</w:t>
      </w:r>
      <w:proofErr w:type="spellEnd"/>
      <w:r>
        <w:rPr>
          <w:rFonts w:ascii="Times New Roman" w:eastAsia="Times New Roman" w:hAnsi="Times New Roman" w:cs="Times New Roman"/>
          <w:sz w:val="28"/>
          <w:szCs w:val="28"/>
        </w:rPr>
        <w:t>, рассмотренная в главе 1.1, которая отличается оптимальным качеством работы и быстродействием</w:t>
      </w:r>
      <w:ins w:id="74" w:author="Олег Аксенов" w:date="2021-04-17T17:29:00Z">
        <w:r w:rsidR="009C3E20" w:rsidRPr="009C3E20">
          <w:rPr>
            <w:rFonts w:ascii="Times New Roman" w:eastAsia="Times New Roman" w:hAnsi="Times New Roman" w:cs="Times New Roman"/>
            <w:sz w:val="28"/>
            <w:szCs w:val="28"/>
            <w:lang w:val="ru-RU"/>
            <w:rPrChange w:id="75" w:author="Олег Аксенов" w:date="2021-04-17T17:29:00Z">
              <w:rPr>
                <w:rFonts w:ascii="Times New Roman" w:eastAsia="Times New Roman" w:hAnsi="Times New Roman" w:cs="Times New Roman"/>
                <w:sz w:val="28"/>
                <w:szCs w:val="28"/>
                <w:lang w:val="en-US"/>
              </w:rPr>
            </w:rPrChange>
          </w:rPr>
          <w:t>.</w:t>
        </w:r>
      </w:ins>
      <w:ins w:id="76" w:author="Олег Аксенов" w:date="2021-04-17T17:33:00Z">
        <w:r w:rsidR="009C3E20">
          <w:rPr>
            <w:rFonts w:ascii="Times New Roman" w:eastAsia="Times New Roman" w:hAnsi="Times New Roman" w:cs="Times New Roman"/>
            <w:sz w:val="28"/>
            <w:szCs w:val="28"/>
          </w:rPr>
          <w:t xml:space="preserve"> В качестве модели по распознаванию лиц была применена модель </w:t>
        </w:r>
        <w:proofErr w:type="spellStart"/>
        <w:r w:rsidR="009C3E20" w:rsidRPr="005C0435">
          <w:rPr>
            <w:rFonts w:ascii="Times New Roman" w:eastAsia="Times New Roman" w:hAnsi="Times New Roman" w:cs="Times New Roman"/>
            <w:i/>
            <w:sz w:val="28"/>
            <w:szCs w:val="28"/>
          </w:rPr>
          <w:t>ArcFace</w:t>
        </w:r>
        <w:proofErr w:type="spellEnd"/>
        <w:r w:rsidR="009C3E20">
          <w:rPr>
            <w:rFonts w:ascii="Times New Roman" w:eastAsia="Times New Roman" w:hAnsi="Times New Roman" w:cs="Times New Roman"/>
            <w:sz w:val="28"/>
            <w:szCs w:val="28"/>
          </w:rPr>
          <w:t xml:space="preserve">. Выбор </w:t>
        </w:r>
      </w:ins>
      <w:ins w:id="77" w:author="Олег Аксенов" w:date="2021-04-18T09:53:00Z">
        <w:r w:rsidR="00C549D0">
          <w:rPr>
            <w:rFonts w:ascii="Times New Roman" w:eastAsia="Times New Roman" w:hAnsi="Times New Roman" w:cs="Times New Roman"/>
            <w:sz w:val="28"/>
            <w:szCs w:val="28"/>
            <w:lang w:val="ru-RU"/>
          </w:rPr>
          <w:t>в</w:t>
        </w:r>
      </w:ins>
      <w:ins w:id="78" w:author="Олег Аксенов" w:date="2021-04-17T17:33:00Z">
        <w:r w:rsidR="009C3E20">
          <w:rPr>
            <w:rFonts w:ascii="Times New Roman" w:eastAsia="Times New Roman" w:hAnsi="Times New Roman" w:cs="Times New Roman"/>
            <w:sz w:val="28"/>
            <w:szCs w:val="28"/>
          </w:rPr>
          <w:t xml:space="preserve"> ее пользу был сделан из</w:t>
        </w:r>
      </w:ins>
      <w:ins w:id="79" w:author="Олег Аксенов" w:date="2021-04-18T09:54:00Z">
        <w:r w:rsidR="00C549D0">
          <w:rPr>
            <w:rFonts w:ascii="Times New Roman" w:eastAsia="Times New Roman" w:hAnsi="Times New Roman" w:cs="Times New Roman"/>
            <w:sz w:val="28"/>
            <w:szCs w:val="28"/>
            <w:lang w:val="ru-RU"/>
          </w:rPr>
          <w:t>-</w:t>
        </w:r>
      </w:ins>
      <w:ins w:id="80" w:author="Олег Аксенов" w:date="2021-04-17T17:33:00Z">
        <w:r w:rsidR="009C3E20">
          <w:rPr>
            <w:rFonts w:ascii="Times New Roman" w:eastAsia="Times New Roman" w:hAnsi="Times New Roman" w:cs="Times New Roman"/>
            <w:sz w:val="28"/>
            <w:szCs w:val="28"/>
          </w:rPr>
          <w:t xml:space="preserve">за лучших показателей качества согласно </w:t>
        </w:r>
        <w:r w:rsidR="009C3E20" w:rsidRPr="00FA1FF2">
          <w:rPr>
            <w:rFonts w:ascii="Times New Roman" w:eastAsia="Times New Roman" w:hAnsi="Times New Roman" w:cs="Times New Roman"/>
            <w:sz w:val="28"/>
            <w:szCs w:val="28"/>
            <w:lang w:val="ru-RU"/>
          </w:rPr>
          <w:t>рисунку</w:t>
        </w:r>
        <w:r w:rsidR="009C3E20" w:rsidRPr="00FA1FF2">
          <w:rPr>
            <w:rFonts w:ascii="Times New Roman" w:eastAsia="Times New Roman" w:hAnsi="Times New Roman" w:cs="Times New Roman"/>
            <w:sz w:val="28"/>
            <w:szCs w:val="28"/>
          </w:rPr>
          <w:t xml:space="preserve"> </w:t>
        </w:r>
        <w:r w:rsidR="009C3E20" w:rsidRPr="00FA1FF2">
          <w:rPr>
            <w:rFonts w:ascii="Times New Roman" w:eastAsia="Times New Roman" w:hAnsi="Times New Roman" w:cs="Times New Roman"/>
            <w:sz w:val="28"/>
            <w:szCs w:val="28"/>
            <w:lang w:val="ru-RU"/>
          </w:rPr>
          <w:t>2</w:t>
        </w:r>
        <w:r w:rsidR="009C3E20" w:rsidRPr="00FA1FF2">
          <w:rPr>
            <w:rFonts w:ascii="Times New Roman" w:eastAsia="Times New Roman" w:hAnsi="Times New Roman" w:cs="Times New Roman"/>
            <w:sz w:val="28"/>
            <w:szCs w:val="28"/>
          </w:rPr>
          <w:t>.</w:t>
        </w:r>
        <w:r w:rsidR="009C3E20" w:rsidRPr="00FA1FF2">
          <w:rPr>
            <w:rFonts w:ascii="Times New Roman" w:eastAsia="Times New Roman" w:hAnsi="Times New Roman" w:cs="Times New Roman"/>
            <w:sz w:val="28"/>
            <w:szCs w:val="28"/>
            <w:lang w:val="ru-RU"/>
          </w:rPr>
          <w:t>5</w:t>
        </w:r>
        <w:r w:rsidR="009C3E20" w:rsidRPr="00FA1FF2">
          <w:rPr>
            <w:rFonts w:ascii="Times New Roman" w:eastAsia="Times New Roman" w:hAnsi="Times New Roman" w:cs="Times New Roman"/>
            <w:sz w:val="28"/>
            <w:szCs w:val="28"/>
          </w:rPr>
          <w:t xml:space="preserve">. </w:t>
        </w:r>
      </w:ins>
      <w:ins w:id="81" w:author="Олег Аксенов" w:date="2021-04-18T09:55:00Z">
        <w:r w:rsidR="00C549D0">
          <w:rPr>
            <w:rFonts w:ascii="Times New Roman" w:eastAsia="Times New Roman" w:hAnsi="Times New Roman" w:cs="Times New Roman"/>
            <w:sz w:val="28"/>
            <w:szCs w:val="28"/>
            <w:lang w:val="ru-RU"/>
          </w:rPr>
          <w:t xml:space="preserve">В базе данных </w:t>
        </w:r>
      </w:ins>
      <w:ins w:id="82" w:author="Олег Аксенов" w:date="2021-04-18T09:56:00Z">
        <w:r w:rsidR="00C549D0">
          <w:rPr>
            <w:rFonts w:ascii="Times New Roman" w:eastAsia="Times New Roman" w:hAnsi="Times New Roman" w:cs="Times New Roman"/>
            <w:sz w:val="28"/>
            <w:szCs w:val="28"/>
            <w:lang w:val="ru-RU"/>
          </w:rPr>
          <w:t>хранятся</w:t>
        </w:r>
      </w:ins>
      <w:ins w:id="83" w:author="Олег Аксенов" w:date="2021-04-18T09:55:00Z">
        <w:r w:rsidR="00C549D0">
          <w:rPr>
            <w:rFonts w:ascii="Times New Roman" w:eastAsia="Times New Roman" w:hAnsi="Times New Roman" w:cs="Times New Roman"/>
            <w:sz w:val="28"/>
            <w:szCs w:val="28"/>
            <w:lang w:val="ru-RU"/>
          </w:rPr>
          <w:t xml:space="preserve"> вектора признаков </w:t>
        </w:r>
      </w:ins>
      <w:ins w:id="84" w:author="Олег Аксенов" w:date="2021-04-18T09:56:00Z">
        <w:r w:rsidR="00C549D0">
          <w:rPr>
            <w:rFonts w:ascii="Times New Roman" w:eastAsia="Times New Roman" w:hAnsi="Times New Roman" w:cs="Times New Roman"/>
            <w:sz w:val="28"/>
            <w:szCs w:val="28"/>
            <w:lang w:val="ru-RU"/>
          </w:rPr>
          <w:t>девяти</w:t>
        </w:r>
      </w:ins>
      <w:ins w:id="85" w:author="Олег Аксенов" w:date="2021-04-18T09:55:00Z">
        <w:r w:rsidR="00C549D0">
          <w:rPr>
            <w:rFonts w:ascii="Times New Roman" w:eastAsia="Times New Roman" w:hAnsi="Times New Roman" w:cs="Times New Roman"/>
            <w:sz w:val="28"/>
            <w:szCs w:val="28"/>
            <w:lang w:val="ru-RU"/>
          </w:rPr>
          <w:t xml:space="preserve"> человек.</w:t>
        </w:r>
      </w:ins>
    </w:p>
    <w:p w14:paraId="34C7B2AA" w14:textId="4A2C0633" w:rsidR="009C3E20" w:rsidRPr="00C549D0" w:rsidRDefault="009C3E20">
      <w:pPr>
        <w:jc w:val="both"/>
        <w:rPr>
          <w:ins w:id="86" w:author="Олег Аксенов" w:date="2021-04-17T17:33:00Z"/>
          <w:rFonts w:ascii="Times New Roman" w:eastAsia="Times New Roman" w:hAnsi="Times New Roman" w:cs="Times New Roman"/>
          <w:sz w:val="28"/>
          <w:szCs w:val="28"/>
          <w:lang w:val="ru-RU"/>
          <w:rPrChange w:id="87" w:author="Олег Аксенов" w:date="2021-04-18T09:56:00Z">
            <w:rPr>
              <w:ins w:id="88" w:author="Олег Аксенов" w:date="2021-04-17T17:33:00Z"/>
              <w:rFonts w:ascii="Times New Roman" w:eastAsia="Times New Roman" w:hAnsi="Times New Roman" w:cs="Times New Roman"/>
              <w:sz w:val="28"/>
              <w:szCs w:val="28"/>
            </w:rPr>
          </w:rPrChange>
        </w:rPr>
        <w:pPrChange w:id="89" w:author="Олег Аксенов" w:date="2021-04-18T09:56:00Z">
          <w:pPr>
            <w:ind w:firstLine="720"/>
            <w:jc w:val="both"/>
          </w:pPr>
        </w:pPrChange>
      </w:pPr>
      <w:ins w:id="90" w:author="Олег Аксенов" w:date="2021-04-17T17:33:00Z">
        <w:r>
          <w:rPr>
            <w:rFonts w:ascii="Times New Roman" w:eastAsia="Times New Roman" w:hAnsi="Times New Roman" w:cs="Times New Roman"/>
            <w:sz w:val="28"/>
            <w:szCs w:val="28"/>
          </w:rPr>
          <w:t>Пример</w:t>
        </w:r>
        <w:r>
          <w:rPr>
            <w:rFonts w:ascii="Times New Roman" w:eastAsia="Times New Roman" w:hAnsi="Times New Roman" w:cs="Times New Roman"/>
            <w:sz w:val="28"/>
            <w:szCs w:val="28"/>
            <w:lang w:val="ru-RU"/>
          </w:rPr>
          <w:t>ы</w:t>
        </w:r>
        <w:r>
          <w:rPr>
            <w:rFonts w:ascii="Times New Roman" w:eastAsia="Times New Roman" w:hAnsi="Times New Roman" w:cs="Times New Roman"/>
            <w:sz w:val="28"/>
            <w:szCs w:val="28"/>
          </w:rPr>
          <w:t xml:space="preserve"> работы системы </w:t>
        </w:r>
        <w:proofErr w:type="spellStart"/>
        <w:r>
          <w:rPr>
            <w:rFonts w:ascii="Times New Roman" w:eastAsia="Times New Roman" w:hAnsi="Times New Roman" w:cs="Times New Roman"/>
            <w:sz w:val="28"/>
            <w:szCs w:val="28"/>
          </w:rPr>
          <w:t>распознаван</w:t>
        </w:r>
      </w:ins>
      <w:ins w:id="91" w:author="Олег Аксенов" w:date="2021-04-18T09:57:00Z">
        <w:r w:rsidR="00C549D0">
          <w:rPr>
            <w:rFonts w:ascii="Times New Roman" w:eastAsia="Times New Roman" w:hAnsi="Times New Roman" w:cs="Times New Roman"/>
            <w:sz w:val="28"/>
            <w:szCs w:val="28"/>
            <w:lang w:val="ru-RU"/>
          </w:rPr>
          <w:t>ия</w:t>
        </w:r>
        <w:proofErr w:type="spellEnd"/>
        <w:r w:rsidR="00C549D0">
          <w:rPr>
            <w:rFonts w:ascii="Times New Roman" w:eastAsia="Times New Roman" w:hAnsi="Times New Roman" w:cs="Times New Roman"/>
            <w:sz w:val="28"/>
            <w:szCs w:val="28"/>
            <w:lang w:val="ru-RU"/>
          </w:rPr>
          <w:t xml:space="preserve"> </w:t>
        </w:r>
      </w:ins>
      <w:ins w:id="92" w:author="Олег Аксенов" w:date="2021-04-18T09:58:00Z">
        <w:r w:rsidR="00C549D0">
          <w:rPr>
            <w:rFonts w:ascii="Times New Roman" w:eastAsia="Times New Roman" w:hAnsi="Times New Roman" w:cs="Times New Roman"/>
            <w:sz w:val="28"/>
            <w:szCs w:val="28"/>
            <w:lang w:val="ru-RU"/>
          </w:rPr>
          <w:t>лиц</w:t>
        </w:r>
      </w:ins>
      <w:ins w:id="93" w:author="Олег Аксенов" w:date="2021-04-18T09:57:00Z">
        <w:r w:rsidR="00C549D0">
          <w:rPr>
            <w:rFonts w:ascii="Times New Roman" w:eastAsia="Times New Roman" w:hAnsi="Times New Roman" w:cs="Times New Roman"/>
            <w:sz w:val="28"/>
            <w:szCs w:val="28"/>
            <w:lang w:val="ru-RU"/>
          </w:rPr>
          <w:t xml:space="preserve"> в различных </w:t>
        </w:r>
      </w:ins>
      <w:ins w:id="94" w:author="Олег Аксенов" w:date="2021-04-18T09:58:00Z">
        <w:r w:rsidR="00C549D0">
          <w:rPr>
            <w:rFonts w:ascii="Times New Roman" w:eastAsia="Times New Roman" w:hAnsi="Times New Roman" w:cs="Times New Roman"/>
            <w:sz w:val="28"/>
            <w:szCs w:val="28"/>
            <w:lang w:val="ru-RU"/>
          </w:rPr>
          <w:t xml:space="preserve">их </w:t>
        </w:r>
      </w:ins>
      <w:ins w:id="95" w:author="Олег Аксенов" w:date="2021-04-18T09:57:00Z">
        <w:r w:rsidR="00C549D0">
          <w:rPr>
            <w:rFonts w:ascii="Times New Roman" w:eastAsia="Times New Roman" w:hAnsi="Times New Roman" w:cs="Times New Roman"/>
            <w:sz w:val="28"/>
            <w:szCs w:val="28"/>
            <w:lang w:val="ru-RU"/>
          </w:rPr>
          <w:t xml:space="preserve">положениях </w:t>
        </w:r>
      </w:ins>
      <w:ins w:id="96" w:author="Олег Аксенов" w:date="2021-04-17T17:33:00Z">
        <w:r>
          <w:rPr>
            <w:rFonts w:ascii="Times New Roman" w:eastAsia="Times New Roman" w:hAnsi="Times New Roman" w:cs="Times New Roman"/>
            <w:sz w:val="28"/>
            <w:szCs w:val="28"/>
          </w:rPr>
          <w:t>представлен</w:t>
        </w:r>
        <w:r>
          <w:rPr>
            <w:rFonts w:ascii="Times New Roman" w:eastAsia="Times New Roman" w:hAnsi="Times New Roman" w:cs="Times New Roman"/>
            <w:sz w:val="28"/>
            <w:szCs w:val="28"/>
            <w:lang w:val="ru-RU"/>
          </w:rPr>
          <w:t>ы</w:t>
        </w:r>
        <w:r>
          <w:rPr>
            <w:rFonts w:ascii="Times New Roman" w:eastAsia="Times New Roman" w:hAnsi="Times New Roman" w:cs="Times New Roman"/>
            <w:sz w:val="28"/>
            <w:szCs w:val="28"/>
          </w:rPr>
          <w:t xml:space="preserve"> на </w:t>
        </w:r>
        <w:proofErr w:type="spellStart"/>
        <w:r>
          <w:rPr>
            <w:rFonts w:ascii="Times New Roman" w:eastAsia="Times New Roman" w:hAnsi="Times New Roman" w:cs="Times New Roman"/>
            <w:sz w:val="28"/>
            <w:szCs w:val="28"/>
          </w:rPr>
          <w:t>рисунк</w:t>
        </w:r>
        <w:proofErr w:type="spellEnd"/>
        <w:r>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4.1</w:t>
        </w:r>
        <w:r>
          <w:rPr>
            <w:rFonts w:ascii="Times New Roman" w:eastAsia="Times New Roman" w:hAnsi="Times New Roman" w:cs="Times New Roman"/>
            <w:sz w:val="28"/>
            <w:szCs w:val="28"/>
          </w:rPr>
          <w:t>.</w:t>
        </w:r>
      </w:ins>
    </w:p>
    <w:p w14:paraId="6CA3E684" w14:textId="54FE4F1B" w:rsidR="009C3E20" w:rsidRDefault="0092573A" w:rsidP="00595665">
      <w:pPr>
        <w:ind w:firstLine="720"/>
        <w:jc w:val="both"/>
        <w:rPr>
          <w:rFonts w:ascii="Times New Roman" w:eastAsia="Times New Roman" w:hAnsi="Times New Roman" w:cs="Times New Roman"/>
          <w:sz w:val="28"/>
          <w:szCs w:val="28"/>
        </w:rPr>
      </w:pPr>
      <w:del w:id="97" w:author="Олег Аксенов" w:date="2021-04-17T17:29:00Z">
        <w:r w:rsidDel="009C3E20">
          <w:rPr>
            <w:rFonts w:ascii="Times New Roman" w:eastAsia="Times New Roman" w:hAnsi="Times New Roman" w:cs="Times New Roman"/>
            <w:sz w:val="28"/>
            <w:szCs w:val="28"/>
          </w:rPr>
          <w:delText xml:space="preserve">. В качестве модели по распознаванию лиц была применена модель </w:delText>
        </w:r>
        <w:r w:rsidRPr="005C0435" w:rsidDel="009C3E20">
          <w:rPr>
            <w:rFonts w:ascii="Times New Roman" w:eastAsia="Times New Roman" w:hAnsi="Times New Roman" w:cs="Times New Roman"/>
            <w:i/>
            <w:sz w:val="28"/>
            <w:szCs w:val="28"/>
          </w:rPr>
          <w:delText>ArcFace</w:delText>
        </w:r>
        <w:r w:rsidDel="009C3E20">
          <w:rPr>
            <w:rFonts w:ascii="Times New Roman" w:eastAsia="Times New Roman" w:hAnsi="Times New Roman" w:cs="Times New Roman"/>
            <w:sz w:val="28"/>
            <w:szCs w:val="28"/>
          </w:rPr>
          <w:delText xml:space="preserve">. Выбор у ее пользу был сделан из – за лучших показателей качества согласно </w:delText>
        </w:r>
        <w:r w:rsidR="00FA1FF2" w:rsidRPr="00FA1FF2" w:rsidDel="009C3E20">
          <w:rPr>
            <w:rFonts w:ascii="Times New Roman" w:eastAsia="Times New Roman" w:hAnsi="Times New Roman" w:cs="Times New Roman"/>
            <w:sz w:val="28"/>
            <w:szCs w:val="28"/>
            <w:lang w:val="ru-RU"/>
          </w:rPr>
          <w:delText>рисунку</w:delText>
        </w:r>
        <w:r w:rsidRPr="00FA1FF2" w:rsidDel="009C3E20">
          <w:rPr>
            <w:rFonts w:ascii="Times New Roman" w:eastAsia="Times New Roman" w:hAnsi="Times New Roman" w:cs="Times New Roman"/>
            <w:sz w:val="28"/>
            <w:szCs w:val="28"/>
          </w:rPr>
          <w:delText xml:space="preserve"> </w:delText>
        </w:r>
        <w:r w:rsidR="00FA1FF2" w:rsidRPr="00FA1FF2" w:rsidDel="009C3E20">
          <w:rPr>
            <w:rFonts w:ascii="Times New Roman" w:eastAsia="Times New Roman" w:hAnsi="Times New Roman" w:cs="Times New Roman"/>
            <w:sz w:val="28"/>
            <w:szCs w:val="28"/>
            <w:lang w:val="ru-RU"/>
          </w:rPr>
          <w:delText>2</w:delText>
        </w:r>
        <w:r w:rsidRPr="00FA1FF2" w:rsidDel="009C3E20">
          <w:rPr>
            <w:rFonts w:ascii="Times New Roman" w:eastAsia="Times New Roman" w:hAnsi="Times New Roman" w:cs="Times New Roman"/>
            <w:sz w:val="28"/>
            <w:szCs w:val="28"/>
          </w:rPr>
          <w:delText>.</w:delText>
        </w:r>
        <w:r w:rsidR="00FA1FF2" w:rsidRPr="00FA1FF2" w:rsidDel="009C3E20">
          <w:rPr>
            <w:rFonts w:ascii="Times New Roman" w:eastAsia="Times New Roman" w:hAnsi="Times New Roman" w:cs="Times New Roman"/>
            <w:sz w:val="28"/>
            <w:szCs w:val="28"/>
            <w:lang w:val="ru-RU"/>
          </w:rPr>
          <w:delText>5</w:delText>
        </w:r>
        <w:r w:rsidRPr="00FA1FF2" w:rsidDel="009C3E20">
          <w:rPr>
            <w:rFonts w:ascii="Times New Roman" w:eastAsia="Times New Roman" w:hAnsi="Times New Roman" w:cs="Times New Roman"/>
            <w:sz w:val="28"/>
            <w:szCs w:val="28"/>
          </w:rPr>
          <w:delText xml:space="preserve">. </w:delText>
        </w:r>
        <w:r w:rsidDel="009C3E20">
          <w:rPr>
            <w:rFonts w:ascii="Times New Roman" w:eastAsia="Times New Roman" w:hAnsi="Times New Roman" w:cs="Times New Roman"/>
            <w:sz w:val="28"/>
            <w:szCs w:val="28"/>
          </w:rPr>
          <w:delText xml:space="preserve">Пример работы системы по распознаванию лиц представлен на </w:delText>
        </w:r>
      </w:del>
      <w:del w:id="98" w:author="Олег Аксенов" w:date="2021-04-17T17:03:00Z">
        <w:r w:rsidDel="00D96F50">
          <w:rPr>
            <w:rFonts w:ascii="Times New Roman" w:eastAsia="Times New Roman" w:hAnsi="Times New Roman" w:cs="Times New Roman"/>
            <w:sz w:val="28"/>
            <w:szCs w:val="28"/>
          </w:rPr>
          <w:delText xml:space="preserve">рисунке </w:delText>
        </w:r>
      </w:del>
      <w:del w:id="99" w:author="Олег Аксенов" w:date="2021-04-17T17:29:00Z">
        <w:r w:rsidR="00FA1FF2" w:rsidDel="009C3E20">
          <w:rPr>
            <w:rFonts w:ascii="Times New Roman" w:eastAsia="Times New Roman" w:hAnsi="Times New Roman" w:cs="Times New Roman"/>
            <w:sz w:val="28"/>
            <w:szCs w:val="28"/>
            <w:lang w:val="ru-RU"/>
          </w:rPr>
          <w:delText>4.1</w:delText>
        </w:r>
        <w:r w:rsidDel="009C3E20">
          <w:rPr>
            <w:rFonts w:ascii="Times New Roman" w:eastAsia="Times New Roman" w:hAnsi="Times New Roman" w:cs="Times New Roman"/>
            <w:sz w:val="28"/>
            <w:szCs w:val="28"/>
          </w:rPr>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0" w:author="Олег Аксенов" w:date="2021-04-17T17:38:00Z">
          <w:tblPr>
            <w:tblStyle w:val="TableGrid"/>
            <w:tblW w:w="0" w:type="auto"/>
            <w:tblLook w:val="04A0" w:firstRow="1" w:lastRow="0" w:firstColumn="1" w:lastColumn="0" w:noHBand="0" w:noVBand="1"/>
          </w:tblPr>
        </w:tblPrChange>
      </w:tblPr>
      <w:tblGrid>
        <w:gridCol w:w="4866"/>
        <w:gridCol w:w="4772"/>
        <w:tblGridChange w:id="101">
          <w:tblGrid>
            <w:gridCol w:w="4866"/>
            <w:gridCol w:w="4765"/>
          </w:tblGrid>
        </w:tblGridChange>
      </w:tblGrid>
      <w:tr w:rsidR="009C3E20" w14:paraId="2F7BAFBF" w14:textId="77777777" w:rsidTr="009C3E20">
        <w:trPr>
          <w:ins w:id="102" w:author="Олег Аксенов" w:date="2021-04-17T17:37:00Z"/>
        </w:trPr>
        <w:tc>
          <w:tcPr>
            <w:tcW w:w="4815" w:type="dxa"/>
            <w:tcPrChange w:id="103" w:author="Олег Аксенов" w:date="2021-04-17T17:38:00Z">
              <w:tcPr>
                <w:tcW w:w="4815" w:type="dxa"/>
              </w:tcPr>
            </w:tcPrChange>
          </w:tcPr>
          <w:p w14:paraId="43A118F1" w14:textId="4FC4DD6B" w:rsidR="009C3E20" w:rsidRDefault="009C3E20" w:rsidP="00595665">
            <w:pPr>
              <w:jc w:val="both"/>
              <w:rPr>
                <w:ins w:id="104" w:author="Олег Аксенов" w:date="2021-04-17T17:37:00Z"/>
                <w:rFonts w:ascii="Times New Roman" w:eastAsia="Times New Roman" w:hAnsi="Times New Roman" w:cs="Times New Roman"/>
                <w:noProof/>
                <w:sz w:val="28"/>
                <w:szCs w:val="28"/>
              </w:rPr>
            </w:pPr>
            <w:ins w:id="105" w:author="Олег Аксенов" w:date="2021-04-17T17:38:00Z">
              <w:r>
                <w:rPr>
                  <w:rFonts w:ascii="Times New Roman" w:eastAsia="Times New Roman" w:hAnsi="Times New Roman" w:cs="Times New Roman"/>
                  <w:noProof/>
                  <w:sz w:val="28"/>
                  <w:szCs w:val="28"/>
                </w:rPr>
                <w:drawing>
                  <wp:inline distT="0" distB="0" distL="0" distR="0" wp14:anchorId="6A1F57D9" wp14:editId="4F7A0177">
                    <wp:extent cx="2943983" cy="2520000"/>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9107" b="3266"/>
                            <a:stretch/>
                          </pic:blipFill>
                          <pic:spPr bwMode="auto">
                            <a:xfrm>
                              <a:off x="0" y="0"/>
                              <a:ext cx="2943983" cy="252000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6" w:type="dxa"/>
            <w:tcPrChange w:id="106" w:author="Олег Аксенов" w:date="2021-04-17T17:38:00Z">
              <w:tcPr>
                <w:tcW w:w="4816" w:type="dxa"/>
              </w:tcPr>
            </w:tcPrChange>
          </w:tcPr>
          <w:p w14:paraId="1646A6DA" w14:textId="6E91EFE9" w:rsidR="009C3E20" w:rsidRDefault="009C3E20" w:rsidP="00595665">
            <w:pPr>
              <w:jc w:val="both"/>
              <w:rPr>
                <w:ins w:id="107" w:author="Олег Аксенов" w:date="2021-04-17T17:37:00Z"/>
                <w:rFonts w:ascii="Times New Roman" w:eastAsia="Times New Roman" w:hAnsi="Times New Roman" w:cs="Times New Roman"/>
                <w:sz w:val="28"/>
                <w:szCs w:val="28"/>
              </w:rPr>
            </w:pPr>
            <w:ins w:id="108" w:author="Олег Аксенов" w:date="2021-04-17T17:38:00Z">
              <w:r>
                <w:rPr>
                  <w:rFonts w:ascii="Times New Roman" w:eastAsia="Times New Roman" w:hAnsi="Times New Roman" w:cs="Times New Roman"/>
                  <w:noProof/>
                  <w:sz w:val="28"/>
                  <w:szCs w:val="28"/>
                </w:rPr>
                <w:drawing>
                  <wp:inline distT="0" distB="0" distL="0" distR="0" wp14:anchorId="6FADBDB2" wp14:editId="77533FD6">
                    <wp:extent cx="2884362" cy="252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4362" cy="2520000"/>
                            </a:xfrm>
                            <a:prstGeom prst="rect">
                              <a:avLst/>
                            </a:prstGeom>
                            <a:noFill/>
                            <a:ln>
                              <a:noFill/>
                            </a:ln>
                          </pic:spPr>
                        </pic:pic>
                      </a:graphicData>
                    </a:graphic>
                  </wp:inline>
                </w:drawing>
              </w:r>
            </w:ins>
          </w:p>
        </w:tc>
      </w:tr>
    </w:tbl>
    <w:p w14:paraId="0E6FED75" w14:textId="77777777" w:rsidR="0092573A" w:rsidDel="00DB75BB" w:rsidRDefault="0092573A" w:rsidP="00595665">
      <w:pPr>
        <w:ind w:firstLine="720"/>
        <w:jc w:val="both"/>
        <w:rPr>
          <w:del w:id="109" w:author="Олег Аксенов" w:date="2021-04-17T17:04:00Z"/>
          <w:rFonts w:ascii="Times New Roman" w:eastAsia="Times New Roman" w:hAnsi="Times New Roman" w:cs="Times New Roman"/>
          <w:sz w:val="28"/>
          <w:szCs w:val="28"/>
        </w:rPr>
      </w:pPr>
    </w:p>
    <w:p w14:paraId="76F55055" w14:textId="77777777" w:rsidR="0092573A" w:rsidDel="00DB75BB" w:rsidRDefault="0092573A" w:rsidP="00595665">
      <w:pPr>
        <w:ind w:firstLine="720"/>
        <w:jc w:val="both"/>
        <w:rPr>
          <w:del w:id="110" w:author="Олег Аксенов" w:date="2021-04-17T17:04:00Z"/>
          <w:rFonts w:ascii="Times New Roman" w:eastAsia="Times New Roman" w:hAnsi="Times New Roman" w:cs="Times New Roman"/>
          <w:sz w:val="28"/>
          <w:szCs w:val="28"/>
        </w:rPr>
      </w:pPr>
    </w:p>
    <w:p w14:paraId="3C17BAE0" w14:textId="1F4520A2" w:rsidR="00F522F0" w:rsidRDefault="00F522F0">
      <w:pPr>
        <w:jc w:val="both"/>
        <w:rPr>
          <w:rFonts w:ascii="Times New Roman" w:eastAsia="Times New Roman" w:hAnsi="Times New Roman" w:cs="Times New Roman"/>
          <w:sz w:val="28"/>
          <w:szCs w:val="28"/>
        </w:rPr>
        <w:pPrChange w:id="111" w:author="Олег Аксенов" w:date="2021-04-17T17:03:00Z">
          <w:pPr>
            <w:ind w:firstLine="720"/>
            <w:jc w:val="both"/>
          </w:pPr>
        </w:pPrChange>
      </w:pPr>
    </w:p>
    <w:p w14:paraId="158C6F80" w14:textId="77777777" w:rsidR="00C549D0" w:rsidRDefault="0092573A" w:rsidP="00595665">
      <w:pPr>
        <w:ind w:firstLine="720"/>
        <w:jc w:val="center"/>
        <w:rPr>
          <w:ins w:id="112" w:author="Олег Аксенов" w:date="2021-04-18T09:58:00Z"/>
          <w:rFonts w:ascii="Times New Roman" w:eastAsia="Times New Roman" w:hAnsi="Times New Roman" w:cs="Times New Roman"/>
          <w:b/>
          <w:sz w:val="24"/>
          <w:szCs w:val="24"/>
          <w:lang w:val="ru-RU"/>
        </w:rPr>
      </w:pPr>
      <w:r w:rsidRPr="00FA1FF2">
        <w:rPr>
          <w:rFonts w:ascii="Times New Roman" w:eastAsia="Times New Roman" w:hAnsi="Times New Roman" w:cs="Times New Roman"/>
          <w:b/>
          <w:sz w:val="24"/>
          <w:szCs w:val="24"/>
        </w:rPr>
        <w:t>Рисунок 4.</w:t>
      </w:r>
      <w:r w:rsidRPr="004E692D">
        <w:rPr>
          <w:rFonts w:ascii="Times New Roman" w:eastAsia="Times New Roman" w:hAnsi="Times New Roman" w:cs="Times New Roman"/>
          <w:b/>
          <w:sz w:val="24"/>
          <w:szCs w:val="24"/>
        </w:rPr>
        <w:t xml:space="preserve">1 – </w:t>
      </w:r>
      <w:ins w:id="113" w:author="Олег Аксенов" w:date="2021-04-18T09:58:00Z">
        <w:r w:rsidR="00C549D0" w:rsidRPr="00C549D0">
          <w:rPr>
            <w:rFonts w:ascii="Times New Roman" w:eastAsia="Times New Roman" w:hAnsi="Times New Roman" w:cs="Times New Roman"/>
            <w:b/>
            <w:sz w:val="24"/>
            <w:szCs w:val="24"/>
            <w:rPrChange w:id="114" w:author="Олег Аксенов" w:date="2021-04-18T09:58:00Z">
              <w:rPr>
                <w:rFonts w:ascii="Times New Roman" w:eastAsia="Times New Roman" w:hAnsi="Times New Roman" w:cs="Times New Roman"/>
                <w:sz w:val="28"/>
                <w:szCs w:val="28"/>
              </w:rPr>
            </w:rPrChange>
          </w:rPr>
          <w:t>Пример</w:t>
        </w:r>
        <w:r w:rsidR="00C549D0" w:rsidRPr="00C549D0">
          <w:rPr>
            <w:rFonts w:ascii="Times New Roman" w:eastAsia="Times New Roman" w:hAnsi="Times New Roman" w:cs="Times New Roman"/>
            <w:b/>
            <w:sz w:val="24"/>
            <w:szCs w:val="24"/>
            <w:lang w:val="ru-RU"/>
            <w:rPrChange w:id="115" w:author="Олег Аксенов" w:date="2021-04-18T09:58:00Z">
              <w:rPr>
                <w:rFonts w:ascii="Times New Roman" w:eastAsia="Times New Roman" w:hAnsi="Times New Roman" w:cs="Times New Roman"/>
                <w:sz w:val="28"/>
                <w:szCs w:val="28"/>
                <w:lang w:val="ru-RU"/>
              </w:rPr>
            </w:rPrChange>
          </w:rPr>
          <w:t>ы</w:t>
        </w:r>
        <w:r w:rsidR="00C549D0" w:rsidRPr="00C549D0">
          <w:rPr>
            <w:rFonts w:ascii="Times New Roman" w:eastAsia="Times New Roman" w:hAnsi="Times New Roman" w:cs="Times New Roman"/>
            <w:b/>
            <w:sz w:val="24"/>
            <w:szCs w:val="24"/>
            <w:rPrChange w:id="116" w:author="Олег Аксенов" w:date="2021-04-18T09:58:00Z">
              <w:rPr>
                <w:rFonts w:ascii="Times New Roman" w:eastAsia="Times New Roman" w:hAnsi="Times New Roman" w:cs="Times New Roman"/>
                <w:sz w:val="28"/>
                <w:szCs w:val="28"/>
              </w:rPr>
            </w:rPrChange>
          </w:rPr>
          <w:t xml:space="preserve"> работы системы </w:t>
        </w:r>
        <w:proofErr w:type="spellStart"/>
        <w:r w:rsidR="00C549D0" w:rsidRPr="00C549D0">
          <w:rPr>
            <w:rFonts w:ascii="Times New Roman" w:eastAsia="Times New Roman" w:hAnsi="Times New Roman" w:cs="Times New Roman"/>
            <w:b/>
            <w:sz w:val="24"/>
            <w:szCs w:val="24"/>
            <w:rPrChange w:id="117" w:author="Олег Аксенов" w:date="2021-04-18T09:58:00Z">
              <w:rPr>
                <w:rFonts w:ascii="Times New Roman" w:eastAsia="Times New Roman" w:hAnsi="Times New Roman" w:cs="Times New Roman"/>
                <w:sz w:val="28"/>
                <w:szCs w:val="28"/>
              </w:rPr>
            </w:rPrChange>
          </w:rPr>
          <w:t>распознаван</w:t>
        </w:r>
        <w:r w:rsidR="00C549D0" w:rsidRPr="00C549D0">
          <w:rPr>
            <w:rFonts w:ascii="Times New Roman" w:eastAsia="Times New Roman" w:hAnsi="Times New Roman" w:cs="Times New Roman"/>
            <w:b/>
            <w:sz w:val="24"/>
            <w:szCs w:val="24"/>
            <w:lang w:val="ru-RU"/>
            <w:rPrChange w:id="118" w:author="Олег Аксенов" w:date="2021-04-18T09:58:00Z">
              <w:rPr>
                <w:rFonts w:ascii="Times New Roman" w:eastAsia="Times New Roman" w:hAnsi="Times New Roman" w:cs="Times New Roman"/>
                <w:sz w:val="28"/>
                <w:szCs w:val="28"/>
                <w:lang w:val="ru-RU"/>
              </w:rPr>
            </w:rPrChange>
          </w:rPr>
          <w:t>ия</w:t>
        </w:r>
        <w:proofErr w:type="spellEnd"/>
        <w:r w:rsidR="00C549D0" w:rsidRPr="00C549D0">
          <w:rPr>
            <w:rFonts w:ascii="Times New Roman" w:eastAsia="Times New Roman" w:hAnsi="Times New Roman" w:cs="Times New Roman"/>
            <w:b/>
            <w:sz w:val="24"/>
            <w:szCs w:val="24"/>
            <w:lang w:val="ru-RU"/>
            <w:rPrChange w:id="119" w:author="Олег Аксенов" w:date="2021-04-18T09:58:00Z">
              <w:rPr>
                <w:rFonts w:ascii="Times New Roman" w:eastAsia="Times New Roman" w:hAnsi="Times New Roman" w:cs="Times New Roman"/>
                <w:sz w:val="28"/>
                <w:szCs w:val="28"/>
                <w:lang w:val="ru-RU"/>
              </w:rPr>
            </w:rPrChange>
          </w:rPr>
          <w:t xml:space="preserve"> лиц</w:t>
        </w:r>
      </w:ins>
    </w:p>
    <w:p w14:paraId="7568EFB9" w14:textId="6096D594" w:rsidR="0092573A" w:rsidRPr="00FA1FF2" w:rsidRDefault="00C549D0" w:rsidP="00595665">
      <w:pPr>
        <w:ind w:firstLine="720"/>
        <w:jc w:val="center"/>
        <w:rPr>
          <w:rFonts w:ascii="Times New Roman" w:eastAsia="Times New Roman" w:hAnsi="Times New Roman" w:cs="Times New Roman"/>
          <w:b/>
          <w:sz w:val="24"/>
          <w:szCs w:val="24"/>
        </w:rPr>
      </w:pPr>
      <w:ins w:id="120" w:author="Олег Аксенов" w:date="2021-04-18T09:58:00Z">
        <w:r w:rsidRPr="00C549D0">
          <w:rPr>
            <w:rFonts w:ascii="Times New Roman" w:eastAsia="Times New Roman" w:hAnsi="Times New Roman" w:cs="Times New Roman"/>
            <w:b/>
            <w:sz w:val="24"/>
            <w:szCs w:val="24"/>
            <w:lang w:val="ru-RU"/>
            <w:rPrChange w:id="121" w:author="Олег Аксенов" w:date="2021-04-18T09:58:00Z">
              <w:rPr>
                <w:rFonts w:ascii="Times New Roman" w:eastAsia="Times New Roman" w:hAnsi="Times New Roman" w:cs="Times New Roman"/>
                <w:sz w:val="28"/>
                <w:szCs w:val="28"/>
                <w:lang w:val="ru-RU"/>
              </w:rPr>
            </w:rPrChange>
          </w:rPr>
          <w:t xml:space="preserve"> в различных их положениях</w:t>
        </w:r>
        <w:r>
          <w:rPr>
            <w:rFonts w:ascii="Times New Roman" w:eastAsia="Times New Roman" w:hAnsi="Times New Roman" w:cs="Times New Roman"/>
            <w:sz w:val="28"/>
            <w:szCs w:val="28"/>
            <w:lang w:val="ru-RU"/>
          </w:rPr>
          <w:t xml:space="preserve"> </w:t>
        </w:r>
      </w:ins>
      <w:del w:id="122" w:author="Олег Аксенов" w:date="2021-04-18T09:58:00Z">
        <w:r w:rsidR="0092573A" w:rsidRPr="00FA1FF2" w:rsidDel="00C549D0">
          <w:rPr>
            <w:rFonts w:ascii="Times New Roman" w:eastAsia="Times New Roman" w:hAnsi="Times New Roman" w:cs="Times New Roman"/>
            <w:b/>
            <w:sz w:val="24"/>
            <w:szCs w:val="24"/>
          </w:rPr>
          <w:delText>Пример работы системы по распознаванию лиц</w:delText>
        </w:r>
      </w:del>
    </w:p>
    <w:p w14:paraId="55C18FEE" w14:textId="77777777" w:rsidR="0092573A" w:rsidDel="009C3E20" w:rsidRDefault="0092573A" w:rsidP="00595665">
      <w:pPr>
        <w:ind w:firstLine="720"/>
        <w:jc w:val="both"/>
        <w:rPr>
          <w:del w:id="123" w:author="Олег Аксенов" w:date="2021-04-17T17:34:00Z"/>
          <w:rFonts w:ascii="Times New Roman" w:eastAsia="Times New Roman" w:hAnsi="Times New Roman" w:cs="Times New Roman"/>
          <w:sz w:val="28"/>
          <w:szCs w:val="28"/>
        </w:rPr>
      </w:pPr>
    </w:p>
    <w:p w14:paraId="501961BD" w14:textId="77777777" w:rsidR="009C3E20" w:rsidRDefault="009C3E20" w:rsidP="00595665">
      <w:pPr>
        <w:ind w:firstLine="720"/>
        <w:jc w:val="both"/>
        <w:rPr>
          <w:ins w:id="124" w:author="Олег Аксенов" w:date="2021-04-17T17:30:00Z"/>
          <w:rFonts w:ascii="Times New Roman" w:eastAsia="Times New Roman" w:hAnsi="Times New Roman" w:cs="Times New Roman"/>
          <w:sz w:val="28"/>
          <w:szCs w:val="28"/>
        </w:rPr>
      </w:pPr>
    </w:p>
    <w:p w14:paraId="7DBB83E2" w14:textId="7D19222B" w:rsidR="0092573A" w:rsidRPr="00FB4B8A" w:rsidRDefault="0092573A" w:rsidP="00595665">
      <w:pPr>
        <w:ind w:firstLine="720"/>
        <w:jc w:val="both"/>
        <w:rPr>
          <w:rFonts w:ascii="Times New Roman" w:eastAsia="Times New Roman" w:hAnsi="Times New Roman" w:cs="Times New Roman"/>
          <w:sz w:val="28"/>
          <w:szCs w:val="28"/>
          <w:lang w:val="ru-RU"/>
          <w:rPrChange w:id="125" w:author="Олег Аксенов" w:date="2021-04-18T10:18:00Z">
            <w:rPr>
              <w:rFonts w:ascii="Times New Roman" w:eastAsia="Times New Roman" w:hAnsi="Times New Roman" w:cs="Times New Roman"/>
              <w:sz w:val="28"/>
              <w:szCs w:val="28"/>
            </w:rPr>
          </w:rPrChange>
        </w:rPr>
      </w:pPr>
      <w:r>
        <w:rPr>
          <w:rFonts w:ascii="Times New Roman" w:eastAsia="Times New Roman" w:hAnsi="Times New Roman" w:cs="Times New Roman"/>
          <w:sz w:val="28"/>
          <w:szCs w:val="28"/>
        </w:rPr>
        <w:t>Далее в систему по детектированию лиц в видеопотоке был</w:t>
      </w:r>
      <w:del w:id="126" w:author="Олег Аксенов" w:date="2021-04-18T09:58:00Z">
        <w:r w:rsidDel="00C549D0">
          <w:rPr>
            <w:rFonts w:ascii="Times New Roman" w:eastAsia="Times New Roman" w:hAnsi="Times New Roman" w:cs="Times New Roman"/>
            <w:sz w:val="28"/>
            <w:szCs w:val="28"/>
          </w:rPr>
          <w:delText>а</w:delText>
        </w:r>
      </w:del>
      <w:r>
        <w:rPr>
          <w:rFonts w:ascii="Times New Roman" w:eastAsia="Times New Roman" w:hAnsi="Times New Roman" w:cs="Times New Roman"/>
          <w:sz w:val="28"/>
          <w:szCs w:val="28"/>
        </w:rPr>
        <w:t xml:space="preserve"> встроен блок моделей</w:t>
      </w:r>
      <w:ins w:id="127" w:author="Олег Аксенов" w:date="2021-04-18T09:59:00Z">
        <w:r w:rsidR="00C549D0">
          <w:rPr>
            <w:rFonts w:ascii="Times New Roman" w:eastAsia="Times New Roman" w:hAnsi="Times New Roman" w:cs="Times New Roman"/>
            <w:sz w:val="28"/>
            <w:szCs w:val="28"/>
            <w:lang w:val="ru-RU"/>
          </w:rPr>
          <w:t xml:space="preserve"> поиска ключевых точек и</w:t>
        </w:r>
      </w:ins>
      <w:del w:id="128" w:author="Олег Аксенов" w:date="2021-04-18T09:59:00Z">
        <w:r w:rsidDel="00C549D0">
          <w:rPr>
            <w:rFonts w:ascii="Times New Roman" w:eastAsia="Times New Roman" w:hAnsi="Times New Roman" w:cs="Times New Roman"/>
            <w:sz w:val="28"/>
            <w:szCs w:val="28"/>
          </w:rPr>
          <w:delText xml:space="preserve"> по</w:delText>
        </w:r>
      </w:del>
      <w:r>
        <w:rPr>
          <w:rFonts w:ascii="Times New Roman" w:eastAsia="Times New Roman" w:hAnsi="Times New Roman" w:cs="Times New Roman"/>
          <w:sz w:val="28"/>
          <w:szCs w:val="28"/>
        </w:rPr>
        <w:t xml:space="preserve"> </w:t>
      </w:r>
      <w:del w:id="129" w:author="Олег Аксенов" w:date="2021-04-18T09:59:00Z">
        <w:r w:rsidDel="00C549D0">
          <w:rPr>
            <w:rFonts w:ascii="Times New Roman" w:eastAsia="Times New Roman" w:hAnsi="Times New Roman" w:cs="Times New Roman"/>
            <w:sz w:val="28"/>
            <w:szCs w:val="28"/>
          </w:rPr>
          <w:delText xml:space="preserve">распознаванию </w:delText>
        </w:r>
      </w:del>
      <w:proofErr w:type="spellStart"/>
      <w:ins w:id="130" w:author="Олег Аксенов" w:date="2021-04-18T09:59:00Z">
        <w:r w:rsidR="00C549D0">
          <w:rPr>
            <w:rFonts w:ascii="Times New Roman" w:eastAsia="Times New Roman" w:hAnsi="Times New Roman" w:cs="Times New Roman"/>
            <w:sz w:val="28"/>
            <w:szCs w:val="28"/>
          </w:rPr>
          <w:t>распознавани</w:t>
        </w:r>
        <w:proofErr w:type="spellEnd"/>
        <w:r w:rsidR="00C549D0">
          <w:rPr>
            <w:rFonts w:ascii="Times New Roman" w:eastAsia="Times New Roman" w:hAnsi="Times New Roman" w:cs="Times New Roman"/>
            <w:sz w:val="28"/>
            <w:szCs w:val="28"/>
            <w:lang w:val="ru-RU"/>
          </w:rPr>
          <w:t>я</w:t>
        </w:r>
        <w:r w:rsidR="00C549D0">
          <w:rPr>
            <w:rFonts w:ascii="Times New Roman" w:eastAsia="Times New Roman" w:hAnsi="Times New Roman" w:cs="Times New Roman"/>
            <w:sz w:val="28"/>
            <w:szCs w:val="28"/>
          </w:rPr>
          <w:t xml:space="preserve"> </w:t>
        </w:r>
      </w:ins>
      <w:r>
        <w:rPr>
          <w:rFonts w:ascii="Times New Roman" w:eastAsia="Times New Roman" w:hAnsi="Times New Roman" w:cs="Times New Roman"/>
          <w:sz w:val="28"/>
          <w:szCs w:val="28"/>
        </w:rPr>
        <w:t xml:space="preserve">эмоций, описанный в главе 3. Пример работы системы по распознаванию эмоций представлен на рисунке </w:t>
      </w:r>
      <w:r w:rsidR="00FA1FF2">
        <w:rPr>
          <w:rFonts w:ascii="Times New Roman" w:eastAsia="Times New Roman" w:hAnsi="Times New Roman" w:cs="Times New Roman"/>
          <w:sz w:val="28"/>
          <w:szCs w:val="28"/>
          <w:lang w:val="ru-RU"/>
        </w:rPr>
        <w:t>4.2</w:t>
      </w:r>
      <w:r>
        <w:rPr>
          <w:rFonts w:ascii="Times New Roman" w:eastAsia="Times New Roman" w:hAnsi="Times New Roman" w:cs="Times New Roman"/>
          <w:sz w:val="28"/>
          <w:szCs w:val="28"/>
        </w:rPr>
        <w:t>.</w:t>
      </w:r>
      <w:ins w:id="131" w:author="Олег Аксенов" w:date="2021-04-18T10:18:00Z">
        <w:r w:rsidR="00FB4B8A">
          <w:rPr>
            <w:rFonts w:ascii="Times New Roman" w:eastAsia="Times New Roman" w:hAnsi="Times New Roman" w:cs="Times New Roman"/>
            <w:sz w:val="28"/>
            <w:szCs w:val="28"/>
            <w:lang w:val="ru-RU"/>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gridCol w:w="4796"/>
      </w:tblGrid>
      <w:tr w:rsidR="009C3E20" w14:paraId="0B1AB1F4" w14:textId="77777777" w:rsidTr="00806D82">
        <w:trPr>
          <w:ins w:id="132" w:author="Олег Аксенов" w:date="2021-04-17T17:34:00Z"/>
        </w:trPr>
        <w:tc>
          <w:tcPr>
            <w:tcW w:w="4843" w:type="dxa"/>
            <w:vAlign w:val="center"/>
          </w:tcPr>
          <w:p w14:paraId="31A629F3" w14:textId="77777777" w:rsidR="009C3E20" w:rsidRDefault="009C3E20" w:rsidP="00595665">
            <w:pPr>
              <w:rPr>
                <w:ins w:id="133" w:author="Олег Аксенов" w:date="2021-04-17T17:34:00Z"/>
                <w:rFonts w:ascii="Times New Roman" w:eastAsia="Times New Roman" w:hAnsi="Times New Roman" w:cs="Times New Roman"/>
                <w:sz w:val="28"/>
                <w:szCs w:val="28"/>
              </w:rPr>
            </w:pPr>
            <w:ins w:id="134" w:author="Олег Аксенов" w:date="2021-04-17T17:34:00Z">
              <w:r>
                <w:rPr>
                  <w:rFonts w:ascii="Times New Roman" w:eastAsia="Times New Roman" w:hAnsi="Times New Roman" w:cs="Times New Roman"/>
                  <w:noProof/>
                  <w:sz w:val="28"/>
                  <w:szCs w:val="28"/>
                </w:rPr>
                <w:lastRenderedPageBreak/>
                <w:drawing>
                  <wp:inline distT="0" distB="0" distL="0" distR="0" wp14:anchorId="1D3C8086" wp14:editId="351B5F29">
                    <wp:extent cx="2950430" cy="252000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9093" b="3268"/>
                            <a:stretch/>
                          </pic:blipFill>
                          <pic:spPr bwMode="auto">
                            <a:xfrm>
                              <a:off x="0" y="0"/>
                              <a:ext cx="2950430" cy="252000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798" w:type="dxa"/>
          </w:tcPr>
          <w:p w14:paraId="4EA42B37" w14:textId="77777777" w:rsidR="009C3E20" w:rsidRDefault="009C3E20" w:rsidP="00595665">
            <w:pPr>
              <w:jc w:val="both"/>
              <w:rPr>
                <w:ins w:id="135" w:author="Олег Аксенов" w:date="2021-04-17T17:34:00Z"/>
                <w:rFonts w:ascii="Times New Roman" w:eastAsia="Times New Roman" w:hAnsi="Times New Roman" w:cs="Times New Roman"/>
                <w:sz w:val="28"/>
                <w:szCs w:val="28"/>
              </w:rPr>
            </w:pPr>
            <w:ins w:id="136" w:author="Олег Аксенов" w:date="2021-04-17T17:34:00Z">
              <w:r>
                <w:rPr>
                  <w:rFonts w:ascii="Times New Roman" w:eastAsia="Times New Roman" w:hAnsi="Times New Roman" w:cs="Times New Roman"/>
                  <w:noProof/>
                  <w:sz w:val="28"/>
                  <w:szCs w:val="28"/>
                </w:rPr>
                <w:drawing>
                  <wp:inline distT="0" distB="0" distL="0" distR="0" wp14:anchorId="761E707F" wp14:editId="08CEB8B8">
                    <wp:extent cx="2923944" cy="25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810" b="2784"/>
                            <a:stretch/>
                          </pic:blipFill>
                          <pic:spPr bwMode="auto">
                            <a:xfrm>
                              <a:off x="0" y="0"/>
                              <a:ext cx="2923944" cy="252000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9C3E20" w14:paraId="47943EDD" w14:textId="77777777" w:rsidTr="00806D82">
        <w:trPr>
          <w:ins w:id="137" w:author="Олег Аксенов" w:date="2021-04-17T17:34:00Z"/>
        </w:trPr>
        <w:tc>
          <w:tcPr>
            <w:tcW w:w="9641" w:type="dxa"/>
            <w:gridSpan w:val="2"/>
            <w:vAlign w:val="center"/>
          </w:tcPr>
          <w:p w14:paraId="1A29905F" w14:textId="754865BC" w:rsidR="009C3E20" w:rsidRDefault="009C3E20" w:rsidP="00595665">
            <w:pPr>
              <w:jc w:val="center"/>
              <w:rPr>
                <w:ins w:id="138" w:author="Олег Аксенов" w:date="2021-04-17T17:34:00Z"/>
                <w:rFonts w:ascii="Times New Roman" w:eastAsia="Times New Roman" w:hAnsi="Times New Roman" w:cs="Times New Roman"/>
                <w:noProof/>
                <w:sz w:val="28"/>
                <w:szCs w:val="28"/>
              </w:rPr>
            </w:pPr>
            <w:ins w:id="139" w:author="Олег Аксенов" w:date="2021-04-17T17:35:00Z">
              <w:r>
                <w:rPr>
                  <w:rFonts w:ascii="Times New Roman" w:eastAsia="Times New Roman" w:hAnsi="Times New Roman" w:cs="Times New Roman"/>
                  <w:noProof/>
                  <w:sz w:val="28"/>
                  <w:szCs w:val="28"/>
                </w:rPr>
                <w:drawing>
                  <wp:inline distT="0" distB="0" distL="0" distR="0" wp14:anchorId="465C0400" wp14:editId="528CA801">
                    <wp:extent cx="2921842" cy="252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8494" b="3384"/>
                            <a:stretch/>
                          </pic:blipFill>
                          <pic:spPr bwMode="auto">
                            <a:xfrm>
                              <a:off x="0" y="0"/>
                              <a:ext cx="2921842" cy="2520000"/>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1DBF80EC" w14:textId="77777777" w:rsidR="0092573A" w:rsidDel="009C3E20" w:rsidRDefault="0092573A" w:rsidP="00595665">
      <w:pPr>
        <w:jc w:val="both"/>
        <w:rPr>
          <w:del w:id="140" w:author="Олег Аксенов" w:date="2021-04-17T17:35:00Z"/>
          <w:rFonts w:ascii="Times New Roman" w:eastAsia="Times New Roman" w:hAnsi="Times New Roman" w:cs="Times New Roman"/>
          <w:sz w:val="28"/>
          <w:szCs w:val="28"/>
        </w:rPr>
      </w:pPr>
    </w:p>
    <w:p w14:paraId="56C18F1C" w14:textId="77777777" w:rsidR="00F522F0" w:rsidDel="009C3E20" w:rsidRDefault="00F522F0" w:rsidP="00595665">
      <w:pPr>
        <w:jc w:val="both"/>
        <w:rPr>
          <w:del w:id="141" w:author="Олег Аксенов" w:date="2021-04-17T17:35:00Z"/>
          <w:rFonts w:ascii="Times New Roman" w:eastAsia="Times New Roman" w:hAnsi="Times New Roman" w:cs="Times New Roman"/>
          <w:sz w:val="28"/>
          <w:szCs w:val="28"/>
        </w:rPr>
      </w:pPr>
    </w:p>
    <w:p w14:paraId="5A9C19E9" w14:textId="77777777" w:rsidR="00F522F0" w:rsidRDefault="00F522F0" w:rsidP="00595665">
      <w:pPr>
        <w:jc w:val="both"/>
        <w:rPr>
          <w:rFonts w:ascii="Times New Roman" w:eastAsia="Times New Roman" w:hAnsi="Times New Roman" w:cs="Times New Roman"/>
          <w:sz w:val="28"/>
          <w:szCs w:val="28"/>
        </w:rPr>
      </w:pPr>
    </w:p>
    <w:p w14:paraId="319AD956" w14:textId="77777777" w:rsidR="0092573A" w:rsidRPr="00FA1FF2" w:rsidRDefault="0092573A" w:rsidP="00595665">
      <w:pPr>
        <w:ind w:firstLine="720"/>
        <w:jc w:val="center"/>
        <w:rPr>
          <w:rFonts w:ascii="Times New Roman" w:eastAsia="Times New Roman" w:hAnsi="Times New Roman" w:cs="Times New Roman"/>
          <w:b/>
          <w:sz w:val="24"/>
          <w:szCs w:val="28"/>
        </w:rPr>
      </w:pPr>
      <w:r w:rsidRPr="00FA1FF2">
        <w:rPr>
          <w:rFonts w:ascii="Times New Roman" w:eastAsia="Times New Roman" w:hAnsi="Times New Roman" w:cs="Times New Roman"/>
          <w:b/>
          <w:sz w:val="24"/>
          <w:szCs w:val="28"/>
        </w:rPr>
        <w:t>Рисунок 4.2 – Пример работы системы по распознаванию эмоций</w:t>
      </w:r>
    </w:p>
    <w:p w14:paraId="1C907BFB" w14:textId="3D95C518" w:rsidR="0092573A" w:rsidRDefault="0092573A" w:rsidP="00595665">
      <w:pPr>
        <w:ind w:firstLine="720"/>
        <w:rPr>
          <w:rFonts w:ascii="Times New Roman" w:eastAsia="Times New Roman" w:hAnsi="Times New Roman" w:cs="Times New Roman"/>
          <w:sz w:val="28"/>
          <w:szCs w:val="28"/>
        </w:rPr>
      </w:pPr>
    </w:p>
    <w:p w14:paraId="6DF10773" w14:textId="054F2C8B" w:rsidR="0092573A" w:rsidDel="00090AC7" w:rsidRDefault="00090AC7">
      <w:pPr>
        <w:rPr>
          <w:del w:id="142" w:author="Олег Аксенов" w:date="2021-04-17T17:40:00Z"/>
          <w:rFonts w:ascii="Times New Roman" w:eastAsia="Times New Roman" w:hAnsi="Times New Roman" w:cs="Times New Roman"/>
          <w:sz w:val="28"/>
          <w:szCs w:val="28"/>
        </w:rPr>
        <w:pPrChange w:id="143" w:author="Олег Аксенов" w:date="2021-04-17T17:40:00Z">
          <w:pPr>
            <w:ind w:firstLine="720"/>
          </w:pPr>
        </w:pPrChange>
      </w:pPr>
      <w:ins w:id="144" w:author="Олег Аксенов" w:date="2021-04-17T17:40:00Z">
        <w:r>
          <w:rPr>
            <w:rFonts w:ascii="Times New Roman" w:eastAsia="Times New Roman" w:hAnsi="Times New Roman" w:cs="Times New Roman"/>
            <w:sz w:val="28"/>
            <w:szCs w:val="28"/>
          </w:rPr>
          <w:tab/>
        </w:r>
      </w:ins>
      <w:del w:id="145" w:author="Олег Аксенов" w:date="2021-04-17T17:40:00Z">
        <w:r w:rsidR="0092573A" w:rsidDel="00090AC7">
          <w:rPr>
            <w:rFonts w:ascii="Times New Roman" w:eastAsia="Times New Roman" w:hAnsi="Times New Roman" w:cs="Times New Roman"/>
            <w:sz w:val="28"/>
            <w:szCs w:val="28"/>
          </w:rPr>
          <w:delText>Однако в разработанной системе существуют ограничения: при увеличении количества лиц на изображении скорость работы снижается в 2 раза. Таким образом при неко</w:delText>
        </w:r>
        <w:r w:rsidR="005C0435" w:rsidDel="00090AC7">
          <w:rPr>
            <w:rFonts w:ascii="Times New Roman" w:eastAsia="Times New Roman" w:hAnsi="Times New Roman" w:cs="Times New Roman"/>
            <w:sz w:val="28"/>
            <w:szCs w:val="28"/>
            <w:lang w:val="ru-RU"/>
          </w:rPr>
          <w:delText>тором</w:delText>
        </w:r>
        <w:r w:rsidR="0092573A" w:rsidDel="00090AC7">
          <w:rPr>
            <w:rFonts w:ascii="Times New Roman" w:eastAsia="Times New Roman" w:hAnsi="Times New Roman" w:cs="Times New Roman"/>
            <w:sz w:val="28"/>
            <w:szCs w:val="28"/>
          </w:rPr>
          <w:delText xml:space="preserve"> числе лиц обработка в режиме реального времени</w:delText>
        </w:r>
        <w:r w:rsidR="005C0435" w:rsidDel="00090AC7">
          <w:rPr>
            <w:rFonts w:ascii="Times New Roman" w:eastAsia="Times New Roman" w:hAnsi="Times New Roman" w:cs="Times New Roman"/>
            <w:sz w:val="28"/>
            <w:szCs w:val="28"/>
          </w:rPr>
          <w:br/>
        </w:r>
        <w:r w:rsidR="0092573A" w:rsidDel="00090AC7">
          <w:rPr>
            <w:rFonts w:ascii="Times New Roman" w:eastAsia="Times New Roman" w:hAnsi="Times New Roman" w:cs="Times New Roman"/>
            <w:sz w:val="28"/>
            <w:szCs w:val="28"/>
          </w:rPr>
          <w:delText xml:space="preserve"> замедляется.</w:delText>
        </w:r>
      </w:del>
    </w:p>
    <w:p w14:paraId="5CB7DCA1" w14:textId="2050308B" w:rsidR="00E26F9B" w:rsidRPr="00855F71" w:rsidRDefault="00855F71">
      <w:pPr>
        <w:rPr>
          <w:rFonts w:ascii="Times New Roman" w:eastAsia="Times New Roman" w:hAnsi="Times New Roman" w:cs="Times New Roman"/>
          <w:sz w:val="28"/>
          <w:szCs w:val="28"/>
          <w:lang w:val="ru-RU"/>
        </w:rPr>
        <w:pPrChange w:id="146" w:author="Олег Аксенов" w:date="2021-04-17T17:40:00Z">
          <w:pPr>
            <w:ind w:firstLine="720"/>
          </w:pPr>
        </w:pPrChange>
      </w:pPr>
      <w:del w:id="147" w:author="Олег Аксенов" w:date="2021-04-17T17:40:00Z">
        <w:r w:rsidDel="00806D82">
          <w:rPr>
            <w:rFonts w:ascii="Times New Roman" w:eastAsia="Times New Roman" w:hAnsi="Times New Roman" w:cs="Times New Roman"/>
            <w:sz w:val="28"/>
            <w:szCs w:val="28"/>
            <w:lang w:val="ru-RU"/>
          </w:rPr>
          <w:delText>Программный код</w:delText>
        </w:r>
      </w:del>
      <w:ins w:id="148" w:author="Олег Аксенов" w:date="2021-04-17T17:40:00Z">
        <w:r w:rsidR="00806D82">
          <w:rPr>
            <w:rFonts w:ascii="Times New Roman" w:eastAsia="Times New Roman" w:hAnsi="Times New Roman" w:cs="Times New Roman"/>
            <w:sz w:val="28"/>
            <w:szCs w:val="28"/>
            <w:lang w:val="ru-RU"/>
          </w:rPr>
          <w:t>Листинг программного кода</w:t>
        </w:r>
      </w:ins>
      <w:r>
        <w:rPr>
          <w:rFonts w:ascii="Times New Roman" w:eastAsia="Times New Roman" w:hAnsi="Times New Roman" w:cs="Times New Roman"/>
          <w:sz w:val="28"/>
          <w:szCs w:val="28"/>
          <w:lang w:val="ru-RU"/>
        </w:rPr>
        <w:t xml:space="preserve"> представлен в приложении А.</w:t>
      </w:r>
    </w:p>
    <w:p w14:paraId="52B7BA9E" w14:textId="77777777" w:rsidR="0092573A" w:rsidRDefault="0092573A" w:rsidP="00595665">
      <w:pPr>
        <w:ind w:firstLine="720"/>
        <w:jc w:val="both"/>
        <w:rPr>
          <w:rFonts w:ascii="Times New Roman" w:eastAsia="Times New Roman" w:hAnsi="Times New Roman" w:cs="Times New Roman"/>
          <w:sz w:val="28"/>
          <w:szCs w:val="28"/>
        </w:rPr>
      </w:pPr>
    </w:p>
    <w:p w14:paraId="6D7F1257" w14:textId="77777777" w:rsidR="00C3056D" w:rsidRDefault="00C3056D" w:rsidP="00595665">
      <w:pPr>
        <w:ind w:firstLine="720"/>
        <w:jc w:val="both"/>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Вывод по главе 4</w:t>
      </w:r>
    </w:p>
    <w:p w14:paraId="3EEF96BB" w14:textId="77777777" w:rsidR="0092573A" w:rsidRDefault="0092573A" w:rsidP="00595665">
      <w:pPr>
        <w:ind w:firstLine="720"/>
        <w:jc w:val="both"/>
        <w:rPr>
          <w:rFonts w:ascii="Times New Roman" w:eastAsia="Times New Roman" w:hAnsi="Times New Roman" w:cs="Times New Roman"/>
          <w:sz w:val="28"/>
          <w:szCs w:val="28"/>
        </w:rPr>
      </w:pPr>
    </w:p>
    <w:p w14:paraId="087658FB" w14:textId="3A18B861" w:rsidR="0092573A" w:rsidRPr="00090AC7" w:rsidDel="00D8288F" w:rsidRDefault="00090AC7" w:rsidP="00595665">
      <w:pPr>
        <w:ind w:firstLine="720"/>
        <w:jc w:val="both"/>
        <w:rPr>
          <w:del w:id="149" w:author="Олег Аксенов" w:date="2021-04-18T10:03:00Z"/>
          <w:rFonts w:ascii="Times New Roman" w:eastAsia="Times New Roman" w:hAnsi="Times New Roman" w:cs="Times New Roman"/>
          <w:sz w:val="28"/>
          <w:szCs w:val="28"/>
          <w:lang w:val="ru-RU"/>
          <w:rPrChange w:id="150" w:author="Олег Аксенов" w:date="2021-04-17T17:42:00Z">
            <w:rPr>
              <w:del w:id="151" w:author="Олег Аксенов" w:date="2021-04-18T10:03:00Z"/>
              <w:rFonts w:ascii="Times New Roman" w:eastAsia="Times New Roman" w:hAnsi="Times New Roman" w:cs="Times New Roman"/>
              <w:sz w:val="28"/>
              <w:szCs w:val="28"/>
            </w:rPr>
          </w:rPrChange>
        </w:rPr>
      </w:pPr>
      <w:ins w:id="152" w:author="Олег Аксенов" w:date="2021-04-17T17:40:00Z">
        <w:r>
          <w:rPr>
            <w:rFonts w:ascii="Times New Roman" w:eastAsia="Times New Roman" w:hAnsi="Times New Roman" w:cs="Times New Roman"/>
            <w:sz w:val="28"/>
            <w:szCs w:val="28"/>
            <w:lang w:val="ru-RU"/>
          </w:rPr>
          <w:t xml:space="preserve">В </w:t>
        </w:r>
      </w:ins>
      <w:ins w:id="153" w:author="Олег Аксенов" w:date="2021-04-18T10:28:00Z">
        <w:r w:rsidR="00B12270">
          <w:rPr>
            <w:rFonts w:ascii="Times New Roman" w:eastAsia="Times New Roman" w:hAnsi="Times New Roman" w:cs="Times New Roman"/>
            <w:sz w:val="28"/>
            <w:szCs w:val="28"/>
            <w:lang w:val="ru-RU"/>
          </w:rPr>
          <w:t>данной</w:t>
        </w:r>
      </w:ins>
      <w:ins w:id="154" w:author="Олег Аксенов" w:date="2021-04-17T17:40:00Z">
        <w:r>
          <w:rPr>
            <w:rFonts w:ascii="Times New Roman" w:eastAsia="Times New Roman" w:hAnsi="Times New Roman" w:cs="Times New Roman"/>
            <w:sz w:val="28"/>
            <w:szCs w:val="28"/>
            <w:lang w:val="ru-RU"/>
          </w:rPr>
          <w:t xml:space="preserve"> главе был </w:t>
        </w:r>
      </w:ins>
      <w:r w:rsidR="0087175D">
        <w:rPr>
          <w:rFonts w:ascii="Times New Roman" w:eastAsia="Times New Roman" w:hAnsi="Times New Roman" w:cs="Times New Roman"/>
          <w:sz w:val="28"/>
          <w:szCs w:val="28"/>
          <w:lang w:val="ru-RU"/>
        </w:rPr>
        <w:t>разработан</w:t>
      </w:r>
      <w:ins w:id="155" w:author="Олег Аксенов" w:date="2021-04-17T17:41:00Z">
        <w:r>
          <w:rPr>
            <w:rFonts w:ascii="Times New Roman" w:eastAsia="Times New Roman" w:hAnsi="Times New Roman" w:cs="Times New Roman"/>
            <w:sz w:val="28"/>
            <w:szCs w:val="28"/>
            <w:lang w:val="ru-RU"/>
          </w:rPr>
          <w:t xml:space="preserve"> программный </w:t>
        </w:r>
      </w:ins>
      <w:r w:rsidR="0087175D">
        <w:rPr>
          <w:rFonts w:ascii="Times New Roman" w:eastAsia="Times New Roman" w:hAnsi="Times New Roman" w:cs="Times New Roman"/>
          <w:sz w:val="28"/>
          <w:szCs w:val="28"/>
          <w:lang w:val="ru-RU"/>
        </w:rPr>
        <w:t>модуль</w:t>
      </w:r>
      <w:ins w:id="156" w:author="Олег Аксенов" w:date="2021-04-17T17:41:00Z">
        <w:r>
          <w:rPr>
            <w:rFonts w:ascii="Times New Roman" w:eastAsia="Times New Roman" w:hAnsi="Times New Roman" w:cs="Times New Roman"/>
            <w:sz w:val="28"/>
            <w:szCs w:val="28"/>
            <w:lang w:val="ru-RU"/>
          </w:rPr>
          <w:t xml:space="preserve">, позволяющий обрабатывать видеофайлы любого </w:t>
        </w:r>
        <w:r>
          <w:rPr>
            <w:rFonts w:ascii="Times New Roman" w:eastAsia="Times New Roman" w:hAnsi="Times New Roman" w:cs="Times New Roman"/>
            <w:sz w:val="28"/>
            <w:szCs w:val="28"/>
          </w:rPr>
          <w:t xml:space="preserve">из известных форматов библиотеки обработки изображений </w:t>
        </w:r>
        <w:proofErr w:type="spellStart"/>
        <w:r w:rsidRPr="005C0435">
          <w:rPr>
            <w:rFonts w:ascii="Times New Roman" w:eastAsia="Times New Roman" w:hAnsi="Times New Roman" w:cs="Times New Roman"/>
            <w:i/>
            <w:sz w:val="28"/>
            <w:szCs w:val="28"/>
          </w:rPr>
          <w:t>OpenCV</w:t>
        </w:r>
        <w:proofErr w:type="spellEnd"/>
        <w:r>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lang w:val="ru-RU"/>
          </w:rPr>
          <w:t xml:space="preserve">на языке </w:t>
        </w:r>
        <w:r>
          <w:rPr>
            <w:rFonts w:ascii="Times New Roman" w:eastAsia="Times New Roman" w:hAnsi="Times New Roman" w:cs="Times New Roman"/>
            <w:i/>
            <w:sz w:val="28"/>
            <w:szCs w:val="28"/>
            <w:lang w:val="en-US"/>
          </w:rPr>
          <w:t>Python</w:t>
        </w:r>
      </w:ins>
      <w:ins w:id="157" w:author="Олег Аксенов" w:date="2021-04-18T10:27:00Z">
        <w:r w:rsidR="00B12270">
          <w:rPr>
            <w:rFonts w:ascii="Times New Roman" w:eastAsia="Times New Roman" w:hAnsi="Times New Roman" w:cs="Times New Roman"/>
            <w:i/>
            <w:sz w:val="28"/>
            <w:szCs w:val="28"/>
            <w:lang w:val="ru-RU"/>
          </w:rPr>
          <w:t xml:space="preserve"> </w:t>
        </w:r>
        <w:r w:rsidR="00B12270">
          <w:rPr>
            <w:rFonts w:ascii="Times New Roman" w:eastAsia="Times New Roman" w:hAnsi="Times New Roman" w:cs="Times New Roman"/>
            <w:sz w:val="28"/>
            <w:szCs w:val="28"/>
            <w:lang w:val="ru-RU"/>
          </w:rPr>
          <w:t>в режиме реального времени</w:t>
        </w:r>
      </w:ins>
      <w:ins w:id="158" w:author="Олег Аксенов" w:date="2021-04-17T17:42:00Z">
        <w:r w:rsidRPr="00090AC7">
          <w:rPr>
            <w:rFonts w:ascii="Times New Roman" w:eastAsia="Times New Roman" w:hAnsi="Times New Roman" w:cs="Times New Roman"/>
            <w:i/>
            <w:sz w:val="28"/>
            <w:szCs w:val="28"/>
            <w:lang w:val="ru-RU"/>
            <w:rPrChange w:id="159" w:author="Олег Аксенов" w:date="2021-04-17T17:42:00Z">
              <w:rPr>
                <w:rFonts w:ascii="Times New Roman" w:eastAsia="Times New Roman" w:hAnsi="Times New Roman" w:cs="Times New Roman"/>
                <w:i/>
                <w:sz w:val="28"/>
                <w:szCs w:val="28"/>
                <w:lang w:val="en-US"/>
              </w:rPr>
            </w:rPrChange>
          </w:rPr>
          <w:t>.</w:t>
        </w:r>
        <w:r>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lang w:val="ru-RU"/>
          </w:rPr>
          <w:t>Из предоставленных примеров работы системы очевидно, что система распознавания как лиц</w:t>
        </w:r>
      </w:ins>
      <w:ins w:id="160" w:author="Олег Аксенов" w:date="2021-04-18T10:03:00Z">
        <w:r w:rsidR="00D8288F">
          <w:rPr>
            <w:rFonts w:ascii="Times New Roman" w:eastAsia="Times New Roman" w:hAnsi="Times New Roman" w:cs="Times New Roman"/>
            <w:sz w:val="28"/>
            <w:szCs w:val="28"/>
            <w:lang w:val="ru-RU"/>
          </w:rPr>
          <w:t xml:space="preserve">, </w:t>
        </w:r>
      </w:ins>
      <w:ins w:id="161" w:author="Олег Аксенов" w:date="2021-04-17T17:42:00Z">
        <w:r>
          <w:rPr>
            <w:rFonts w:ascii="Times New Roman" w:eastAsia="Times New Roman" w:hAnsi="Times New Roman" w:cs="Times New Roman"/>
            <w:sz w:val="28"/>
            <w:szCs w:val="28"/>
            <w:lang w:val="ru-RU"/>
          </w:rPr>
          <w:t>так и эмоций работает стабильно</w:t>
        </w:r>
      </w:ins>
      <w:ins w:id="162" w:author="Олег Аксенов" w:date="2021-04-18T10:03:00Z">
        <w:r w:rsidR="00D8288F">
          <w:rPr>
            <w:rFonts w:ascii="Times New Roman" w:eastAsia="Times New Roman" w:hAnsi="Times New Roman" w:cs="Times New Roman"/>
            <w:sz w:val="28"/>
            <w:szCs w:val="28"/>
            <w:lang w:val="ru-RU"/>
          </w:rPr>
          <w:t xml:space="preserve">, причем </w:t>
        </w:r>
      </w:ins>
      <w:ins w:id="163" w:author="Олег Аксенов" w:date="2021-04-18T10:23:00Z">
        <w:r w:rsidR="00B12270">
          <w:rPr>
            <w:rFonts w:ascii="Times New Roman" w:eastAsia="Times New Roman" w:hAnsi="Times New Roman" w:cs="Times New Roman"/>
            <w:sz w:val="28"/>
            <w:szCs w:val="28"/>
            <w:lang w:val="ru-RU"/>
          </w:rPr>
          <w:t>качество сохраняется даже при различных поворотах лица.</w:t>
        </w:r>
      </w:ins>
    </w:p>
    <w:p w14:paraId="3F404EE1" w14:textId="402D517E" w:rsidR="0092573A" w:rsidRDefault="0092573A" w:rsidP="00595665">
      <w:pPr>
        <w:ind w:firstLine="720"/>
        <w:jc w:val="both"/>
        <w:rPr>
          <w:ins w:id="164" w:author="Олег Аксенов" w:date="2021-04-18T10:03:00Z"/>
          <w:rFonts w:ascii="Times New Roman" w:eastAsia="Times New Roman" w:hAnsi="Times New Roman" w:cs="Times New Roman"/>
          <w:sz w:val="28"/>
          <w:szCs w:val="28"/>
        </w:rPr>
      </w:pPr>
    </w:p>
    <w:p w14:paraId="259C2DB6" w14:textId="77777777" w:rsidR="00D8288F" w:rsidRDefault="00D8288F">
      <w:pPr>
        <w:ind w:firstLine="720"/>
        <w:jc w:val="both"/>
        <w:rPr>
          <w:rFonts w:ascii="Times New Roman" w:eastAsia="Times New Roman" w:hAnsi="Times New Roman" w:cs="Times New Roman"/>
          <w:sz w:val="28"/>
          <w:szCs w:val="28"/>
        </w:rPr>
        <w:pPrChange w:id="165" w:author="Олег Аксенов" w:date="2021-04-18T10:03:00Z">
          <w:pPr>
            <w:jc w:val="center"/>
          </w:pPr>
        </w:pPrChange>
      </w:pPr>
    </w:p>
    <w:p w14:paraId="211EE256" w14:textId="496C7E94" w:rsidR="00172763" w:rsidRDefault="00172763" w:rsidP="00595665">
      <w:pPr>
        <w:rPr>
          <w:ins w:id="166" w:author="Олег Аксенов" w:date="2021-04-17T17:40:00Z"/>
          <w:rFonts w:ascii="Times New Roman" w:eastAsia="Times New Roman" w:hAnsi="Times New Roman" w:cs="Times New Roman"/>
          <w:sz w:val="28"/>
          <w:szCs w:val="28"/>
        </w:rPr>
      </w:pPr>
    </w:p>
    <w:p w14:paraId="4D8E9E8E" w14:textId="774BF817" w:rsidR="009C3E20" w:rsidRDefault="009C3E20" w:rsidP="00595665">
      <w:pPr>
        <w:rPr>
          <w:rFonts w:ascii="Times New Roman" w:eastAsia="Times New Roman" w:hAnsi="Times New Roman" w:cs="Times New Roman"/>
          <w:sz w:val="28"/>
          <w:szCs w:val="28"/>
        </w:rPr>
      </w:pPr>
    </w:p>
    <w:p w14:paraId="38797D25" w14:textId="77777777" w:rsidR="00311F4A" w:rsidRDefault="00311F4A" w:rsidP="00595665">
      <w:pPr>
        <w:rPr>
          <w:rFonts w:ascii="Times New Roman" w:eastAsia="Times New Roman" w:hAnsi="Times New Roman" w:cs="Times New Roman"/>
          <w:sz w:val="28"/>
          <w:szCs w:val="28"/>
        </w:rPr>
      </w:pPr>
    </w:p>
    <w:p w14:paraId="38DDB37E" w14:textId="77777777" w:rsidR="0092573A" w:rsidRPr="00172763" w:rsidRDefault="0092573A" w:rsidP="00595665">
      <w:pPr>
        <w:jc w:val="center"/>
        <w:rPr>
          <w:rFonts w:ascii="Times New Roman" w:eastAsia="Times New Roman" w:hAnsi="Times New Roman" w:cs="Times New Roman"/>
          <w:b/>
          <w:sz w:val="32"/>
          <w:szCs w:val="28"/>
        </w:rPr>
      </w:pPr>
      <w:r w:rsidRPr="00172763">
        <w:rPr>
          <w:rFonts w:ascii="Times New Roman" w:eastAsia="Times New Roman" w:hAnsi="Times New Roman" w:cs="Times New Roman"/>
          <w:b/>
          <w:sz w:val="32"/>
          <w:szCs w:val="28"/>
        </w:rPr>
        <w:lastRenderedPageBreak/>
        <w:t>ЗАКЛЮЧЕНИЕ</w:t>
      </w:r>
    </w:p>
    <w:bookmarkEnd w:id="2"/>
    <w:p w14:paraId="2C3BAFBB" w14:textId="77777777" w:rsidR="0092573A" w:rsidRDefault="0092573A" w:rsidP="00595665">
      <w:pPr>
        <w:jc w:val="both"/>
        <w:rPr>
          <w:rFonts w:ascii="Times New Roman" w:eastAsia="Times New Roman" w:hAnsi="Times New Roman" w:cs="Times New Roman"/>
          <w:b/>
          <w:sz w:val="28"/>
          <w:szCs w:val="28"/>
        </w:rPr>
      </w:pPr>
    </w:p>
    <w:p w14:paraId="08D1734D" w14:textId="5677EC37" w:rsidR="002465DD" w:rsidRPr="002465DD" w:rsidRDefault="002465DD" w:rsidP="00595665">
      <w:pPr>
        <w:ind w:firstLine="720"/>
        <w:jc w:val="both"/>
        <w:rPr>
          <w:rFonts w:ascii="Times New Roman" w:eastAsia="Times New Roman" w:hAnsi="Times New Roman" w:cs="Times New Roman"/>
          <w:color w:val="000000"/>
          <w:sz w:val="28"/>
          <w:szCs w:val="28"/>
          <w:lang w:val="ru-RU"/>
        </w:rPr>
      </w:pPr>
      <w:r w:rsidRPr="002465DD">
        <w:rPr>
          <w:rFonts w:ascii="Times New Roman" w:hAnsi="Times New Roman" w:cs="Times New Roman"/>
          <w:sz w:val="28"/>
          <w:szCs w:val="28"/>
        </w:rPr>
        <w:t>В ходе</w:t>
      </w:r>
      <w:ins w:id="167" w:author="Олег Аксенов" w:date="2021-04-18T10:28:00Z">
        <w:r w:rsidR="00B12270">
          <w:rPr>
            <w:rFonts w:ascii="Times New Roman" w:hAnsi="Times New Roman" w:cs="Times New Roman"/>
            <w:sz w:val="28"/>
            <w:szCs w:val="28"/>
            <w:lang w:val="ru-RU"/>
          </w:rPr>
          <w:t xml:space="preserve"> подготовки</w:t>
        </w:r>
      </w:ins>
      <w:del w:id="168" w:author="Олег Аксенов" w:date="2021-04-18T10:29:00Z">
        <w:r w:rsidRPr="002465DD" w:rsidDel="00B12270">
          <w:rPr>
            <w:rFonts w:ascii="Times New Roman" w:hAnsi="Times New Roman" w:cs="Times New Roman"/>
            <w:sz w:val="28"/>
            <w:szCs w:val="28"/>
          </w:rPr>
          <w:delText xml:space="preserve"> </w:delText>
        </w:r>
        <w:r w:rsidRPr="004E692D" w:rsidDel="00B12270">
          <w:rPr>
            <w:rFonts w:ascii="Times New Roman" w:hAnsi="Times New Roman" w:cs="Times New Roman"/>
            <w:sz w:val="28"/>
            <w:szCs w:val="28"/>
            <w:shd w:val="clear" w:color="auto" w:fill="FFFF00"/>
            <w:lang w:val="ru-RU"/>
          </w:rPr>
          <w:delText>магистерской</w:delText>
        </w:r>
        <w:r w:rsidRPr="002465DD" w:rsidDel="00B12270">
          <w:rPr>
            <w:rFonts w:ascii="Times New Roman" w:hAnsi="Times New Roman" w:cs="Times New Roman"/>
            <w:sz w:val="28"/>
            <w:szCs w:val="28"/>
          </w:rPr>
          <w:delText xml:space="preserve"> </w:delText>
        </w:r>
      </w:del>
      <w:ins w:id="169" w:author="Олег Аксенов" w:date="2021-04-18T10:29:00Z">
        <w:r w:rsidR="00B12270">
          <w:rPr>
            <w:rFonts w:ascii="Times New Roman" w:hAnsi="Times New Roman" w:cs="Times New Roman"/>
            <w:sz w:val="28"/>
            <w:szCs w:val="28"/>
            <w:lang w:val="ru-RU"/>
          </w:rPr>
          <w:t xml:space="preserve"> магистерской </w:t>
        </w:r>
      </w:ins>
      <w:del w:id="170" w:author="Олег Аксенов" w:date="2021-04-18T10:28:00Z">
        <w:r w:rsidRPr="002465DD" w:rsidDel="00B12270">
          <w:rPr>
            <w:rFonts w:ascii="Times New Roman" w:hAnsi="Times New Roman" w:cs="Times New Roman"/>
            <w:sz w:val="28"/>
            <w:szCs w:val="28"/>
          </w:rPr>
          <w:delText xml:space="preserve">работы </w:delText>
        </w:r>
      </w:del>
      <w:ins w:id="171" w:author="Олег Аксенов" w:date="2021-04-18T10:28:00Z">
        <w:r w:rsidR="00B12270">
          <w:rPr>
            <w:rFonts w:ascii="Times New Roman" w:hAnsi="Times New Roman" w:cs="Times New Roman"/>
            <w:sz w:val="28"/>
            <w:szCs w:val="28"/>
            <w:lang w:val="ru-RU"/>
          </w:rPr>
          <w:t>диссертации</w:t>
        </w:r>
        <w:r w:rsidR="00B12270" w:rsidRPr="002465DD">
          <w:rPr>
            <w:rFonts w:ascii="Times New Roman" w:hAnsi="Times New Roman" w:cs="Times New Roman"/>
            <w:sz w:val="28"/>
            <w:szCs w:val="28"/>
          </w:rPr>
          <w:t xml:space="preserve"> </w:t>
        </w:r>
      </w:ins>
      <w:r w:rsidRPr="002465DD">
        <w:rPr>
          <w:rFonts w:ascii="Times New Roman" w:hAnsi="Times New Roman" w:cs="Times New Roman"/>
          <w:sz w:val="28"/>
          <w:szCs w:val="28"/>
        </w:rPr>
        <w:t>был выполнен аналитический обзор общедоступных алгоритмов определения эмоционального состояния человека. На основании проанализированной информации была предложена архитектура модели для определения эмоционального состояния человека по изображениям его лица.</w:t>
      </w:r>
    </w:p>
    <w:p w14:paraId="664106B2" w14:textId="77777777" w:rsidR="007B0002" w:rsidRPr="004E692D" w:rsidRDefault="007B0002" w:rsidP="00595665">
      <w:pPr>
        <w:ind w:firstLine="720"/>
        <w:jc w:val="both"/>
        <w:rPr>
          <w:rFonts w:ascii="Times New Roman" w:eastAsia="Times New Roman" w:hAnsi="Times New Roman" w:cs="Times New Roman"/>
          <w:sz w:val="24"/>
          <w:szCs w:val="24"/>
          <w:lang w:val="ru-RU"/>
        </w:rPr>
      </w:pPr>
      <w:r w:rsidRPr="002465DD">
        <w:rPr>
          <w:rFonts w:ascii="Times New Roman" w:eastAsia="Times New Roman" w:hAnsi="Times New Roman" w:cs="Times New Roman"/>
          <w:color w:val="000000"/>
          <w:sz w:val="28"/>
          <w:szCs w:val="28"/>
          <w:lang w:val="ru-RU"/>
        </w:rPr>
        <w:t>В первой главе были рассмотрены современные модели по детектированию лиц, такие как:</w:t>
      </w:r>
      <w:r w:rsidRPr="007B0002">
        <w:rPr>
          <w:rFonts w:ascii="Times New Roman" w:eastAsia="Times New Roman" w:hAnsi="Times New Roman" w:cs="Times New Roman"/>
          <w:color w:val="000000"/>
          <w:sz w:val="28"/>
          <w:szCs w:val="28"/>
          <w:lang w:val="ru-RU"/>
        </w:rPr>
        <w:t xml:space="preserve"> </w:t>
      </w:r>
      <w:proofErr w:type="spellStart"/>
      <w:r w:rsidRPr="007B0002">
        <w:rPr>
          <w:rFonts w:ascii="Times New Roman" w:eastAsia="Times New Roman" w:hAnsi="Times New Roman" w:cs="Times New Roman"/>
          <w:b/>
          <w:bCs/>
          <w:i/>
          <w:iCs/>
          <w:color w:val="000000"/>
          <w:sz w:val="28"/>
          <w:szCs w:val="28"/>
          <w:shd w:val="clear" w:color="auto" w:fill="FFFFFF"/>
          <w:lang w:val="ru-RU"/>
        </w:rPr>
        <w:t>RetineFace</w:t>
      </w:r>
      <w:proofErr w:type="spellEnd"/>
      <w:r w:rsidRPr="007B0002">
        <w:rPr>
          <w:rFonts w:ascii="Times New Roman" w:eastAsia="Times New Roman" w:hAnsi="Times New Roman" w:cs="Times New Roman"/>
          <w:b/>
          <w:bCs/>
          <w:color w:val="000000"/>
          <w:sz w:val="28"/>
          <w:szCs w:val="28"/>
          <w:shd w:val="clear" w:color="auto" w:fill="FFFFFF"/>
          <w:lang w:val="ru-RU"/>
        </w:rPr>
        <w:t xml:space="preserve">, </w:t>
      </w:r>
      <w:proofErr w:type="spellStart"/>
      <w:r w:rsidRPr="007B0002">
        <w:rPr>
          <w:rFonts w:ascii="Times New Roman" w:eastAsia="Times New Roman" w:hAnsi="Times New Roman" w:cs="Times New Roman"/>
          <w:b/>
          <w:bCs/>
          <w:i/>
          <w:iCs/>
          <w:color w:val="000000"/>
          <w:sz w:val="28"/>
          <w:szCs w:val="28"/>
          <w:lang w:val="ru-RU"/>
        </w:rPr>
        <w:t>AInnoFace</w:t>
      </w:r>
      <w:proofErr w:type="spellEnd"/>
      <w:r w:rsidRPr="007B0002">
        <w:rPr>
          <w:rFonts w:ascii="Times New Roman" w:eastAsia="Times New Roman" w:hAnsi="Times New Roman" w:cs="Times New Roman"/>
          <w:b/>
          <w:bCs/>
          <w:color w:val="000000"/>
          <w:sz w:val="28"/>
          <w:szCs w:val="28"/>
          <w:lang w:val="ru-RU"/>
        </w:rPr>
        <w:t xml:space="preserve">, </w:t>
      </w:r>
      <w:r w:rsidRPr="007B0002">
        <w:rPr>
          <w:rFonts w:ascii="Times New Roman" w:eastAsia="Times New Roman" w:hAnsi="Times New Roman" w:cs="Times New Roman"/>
          <w:b/>
          <w:bCs/>
          <w:i/>
          <w:iCs/>
          <w:color w:val="000000"/>
          <w:sz w:val="28"/>
          <w:szCs w:val="28"/>
          <w:lang w:val="ru-RU"/>
        </w:rPr>
        <w:t xml:space="preserve">DSFD. </w:t>
      </w:r>
      <w:r w:rsidRPr="007B0002">
        <w:rPr>
          <w:rFonts w:ascii="Times New Roman" w:eastAsia="Times New Roman" w:hAnsi="Times New Roman" w:cs="Times New Roman"/>
          <w:color w:val="000000"/>
          <w:sz w:val="28"/>
          <w:szCs w:val="28"/>
          <w:shd w:val="clear" w:color="auto" w:fill="FFFFFF"/>
          <w:lang w:val="ru-RU"/>
        </w:rPr>
        <w:t xml:space="preserve">На </w:t>
      </w:r>
      <w:proofErr w:type="spellStart"/>
      <w:r w:rsidRPr="007B0002">
        <w:rPr>
          <w:rFonts w:ascii="Times New Roman" w:eastAsia="Times New Roman" w:hAnsi="Times New Roman" w:cs="Times New Roman"/>
          <w:color w:val="000000"/>
          <w:sz w:val="28"/>
          <w:szCs w:val="28"/>
          <w:shd w:val="clear" w:color="auto" w:fill="FFFFFF"/>
          <w:lang w:val="ru-RU"/>
        </w:rPr>
        <w:t>датасете</w:t>
      </w:r>
      <w:proofErr w:type="spellEnd"/>
      <w:r w:rsidRPr="007B0002">
        <w:rPr>
          <w:rFonts w:ascii="Times New Roman" w:eastAsia="Times New Roman" w:hAnsi="Times New Roman" w:cs="Times New Roman"/>
          <w:color w:val="000000"/>
          <w:sz w:val="28"/>
          <w:szCs w:val="28"/>
          <w:shd w:val="clear" w:color="auto" w:fill="FFFFFF"/>
          <w:lang w:val="ru-RU"/>
        </w:rPr>
        <w:t xml:space="preserve"> </w:t>
      </w:r>
      <w:r w:rsidRPr="007B0002">
        <w:rPr>
          <w:rFonts w:ascii="Times New Roman" w:eastAsia="Times New Roman" w:hAnsi="Times New Roman" w:cs="Times New Roman"/>
          <w:b/>
          <w:bCs/>
          <w:i/>
          <w:iCs/>
          <w:color w:val="000000"/>
          <w:sz w:val="28"/>
          <w:szCs w:val="28"/>
          <w:lang w:val="ru-RU"/>
        </w:rPr>
        <w:t>WIDER FACE</w:t>
      </w:r>
      <w:r w:rsidRPr="007B0002">
        <w:rPr>
          <w:rFonts w:ascii="Times New Roman" w:eastAsia="Times New Roman" w:hAnsi="Times New Roman" w:cs="Times New Roman"/>
          <w:color w:val="000000"/>
          <w:sz w:val="28"/>
          <w:szCs w:val="28"/>
          <w:lang w:val="ru-RU"/>
        </w:rPr>
        <w:t xml:space="preserve"> были даны сравнительные метрики </w:t>
      </w:r>
      <w:proofErr w:type="spellStart"/>
      <w:r w:rsidRPr="007B0002">
        <w:rPr>
          <w:rFonts w:ascii="Times New Roman" w:eastAsia="Times New Roman" w:hAnsi="Times New Roman" w:cs="Times New Roman"/>
          <w:i/>
          <w:color w:val="000000"/>
          <w:sz w:val="28"/>
          <w:szCs w:val="28"/>
          <w:lang w:val="ru-RU"/>
        </w:rPr>
        <w:t>precision</w:t>
      </w:r>
      <w:r w:rsidRPr="007B0002">
        <w:rPr>
          <w:rFonts w:ascii="Times New Roman" w:eastAsia="Times New Roman" w:hAnsi="Times New Roman" w:cs="Times New Roman"/>
          <w:color w:val="000000"/>
          <w:sz w:val="28"/>
          <w:szCs w:val="28"/>
          <w:lang w:val="ru-RU"/>
        </w:rPr>
        <w:t>-</w:t>
      </w:r>
      <w:r w:rsidRPr="007B0002">
        <w:rPr>
          <w:rFonts w:ascii="Times New Roman" w:eastAsia="Times New Roman" w:hAnsi="Times New Roman" w:cs="Times New Roman"/>
          <w:i/>
          <w:color w:val="000000"/>
          <w:sz w:val="28"/>
          <w:szCs w:val="28"/>
          <w:lang w:val="ru-RU"/>
        </w:rPr>
        <w:t>recall</w:t>
      </w:r>
      <w:proofErr w:type="spellEnd"/>
      <w:r w:rsidRPr="007B0002">
        <w:rPr>
          <w:rFonts w:ascii="Times New Roman" w:eastAsia="Times New Roman" w:hAnsi="Times New Roman" w:cs="Times New Roman"/>
          <w:color w:val="000000"/>
          <w:sz w:val="28"/>
          <w:szCs w:val="28"/>
          <w:lang w:val="ru-RU"/>
        </w:rPr>
        <w:t xml:space="preserve"> для данных и других моделей. Исходя из анализа каждой модели в разработке системы по детектированию лиц будет использоваться модель </w:t>
      </w:r>
      <w:proofErr w:type="spellStart"/>
      <w:r w:rsidRPr="007B0002">
        <w:rPr>
          <w:rFonts w:ascii="Times New Roman" w:eastAsia="Times New Roman" w:hAnsi="Times New Roman" w:cs="Times New Roman"/>
          <w:b/>
          <w:bCs/>
          <w:i/>
          <w:iCs/>
          <w:color w:val="000000"/>
          <w:sz w:val="28"/>
          <w:szCs w:val="28"/>
          <w:shd w:val="clear" w:color="auto" w:fill="FFFFFF"/>
          <w:lang w:val="ru-RU"/>
        </w:rPr>
        <w:t>RetineFace</w:t>
      </w:r>
      <w:proofErr w:type="spellEnd"/>
      <w:r w:rsidRPr="007B0002">
        <w:rPr>
          <w:rFonts w:ascii="Times New Roman" w:eastAsia="Times New Roman" w:hAnsi="Times New Roman" w:cs="Times New Roman"/>
          <w:i/>
          <w:iCs/>
          <w:color w:val="000000"/>
          <w:sz w:val="28"/>
          <w:szCs w:val="28"/>
          <w:shd w:val="clear" w:color="auto" w:fill="FFFFFF"/>
          <w:lang w:val="ru-RU"/>
        </w:rPr>
        <w:t>,</w:t>
      </w:r>
      <w:r w:rsidRPr="007B0002">
        <w:rPr>
          <w:rFonts w:ascii="Times New Roman" w:eastAsia="Times New Roman" w:hAnsi="Times New Roman" w:cs="Times New Roman"/>
          <w:b/>
          <w:bCs/>
          <w:i/>
          <w:iCs/>
          <w:color w:val="000000"/>
          <w:sz w:val="28"/>
          <w:szCs w:val="28"/>
          <w:shd w:val="clear" w:color="auto" w:fill="FFFFFF"/>
          <w:lang w:val="ru-RU"/>
        </w:rPr>
        <w:t xml:space="preserve"> </w:t>
      </w:r>
      <w:r w:rsidRPr="007B0002">
        <w:rPr>
          <w:rFonts w:ascii="Times New Roman" w:eastAsia="Times New Roman" w:hAnsi="Times New Roman" w:cs="Times New Roman"/>
          <w:color w:val="000000"/>
          <w:sz w:val="28"/>
          <w:szCs w:val="28"/>
          <w:lang w:val="ru-RU"/>
        </w:rPr>
        <w:t>которая отличается оптимальным качеством работы и быстродействием</w:t>
      </w:r>
      <w:r w:rsidRPr="007B0002">
        <w:rPr>
          <w:rFonts w:ascii="Times New Roman" w:eastAsia="Times New Roman" w:hAnsi="Times New Roman" w:cs="Times New Roman"/>
          <w:color w:val="000000"/>
          <w:sz w:val="28"/>
          <w:szCs w:val="28"/>
          <w:shd w:val="clear" w:color="auto" w:fill="FFFFFF"/>
          <w:lang w:val="ru-RU"/>
        </w:rPr>
        <w:t xml:space="preserve">. Следующим этапом стал выбор </w:t>
      </w:r>
      <w:proofErr w:type="spellStart"/>
      <w:r w:rsidRPr="007B0002">
        <w:rPr>
          <w:rFonts w:ascii="Times New Roman" w:eastAsia="Times New Roman" w:hAnsi="Times New Roman" w:cs="Times New Roman"/>
          <w:color w:val="000000"/>
          <w:sz w:val="28"/>
          <w:szCs w:val="28"/>
          <w:shd w:val="clear" w:color="auto" w:fill="FFFFFF"/>
          <w:lang w:val="ru-RU"/>
        </w:rPr>
        <w:t>датасета</w:t>
      </w:r>
      <w:proofErr w:type="spellEnd"/>
      <w:r w:rsidRPr="007B0002">
        <w:rPr>
          <w:rFonts w:ascii="Times New Roman" w:eastAsia="Times New Roman" w:hAnsi="Times New Roman" w:cs="Times New Roman"/>
          <w:color w:val="000000"/>
          <w:sz w:val="28"/>
          <w:szCs w:val="28"/>
          <w:shd w:val="clear" w:color="auto" w:fill="FFFFFF"/>
          <w:lang w:val="ru-RU"/>
        </w:rPr>
        <w:t xml:space="preserve"> на котором будет обучаться выбранная модель. Были рассмотрены </w:t>
      </w:r>
      <w:proofErr w:type="spellStart"/>
      <w:r w:rsidRPr="007B0002">
        <w:rPr>
          <w:rFonts w:ascii="Times New Roman" w:eastAsia="Times New Roman" w:hAnsi="Times New Roman" w:cs="Times New Roman"/>
          <w:color w:val="000000"/>
          <w:sz w:val="28"/>
          <w:szCs w:val="28"/>
          <w:shd w:val="clear" w:color="auto" w:fill="FFFFFF"/>
          <w:lang w:val="ru-RU"/>
        </w:rPr>
        <w:t>датасеты</w:t>
      </w:r>
      <w:proofErr w:type="spellEnd"/>
      <w:r w:rsidRPr="007B0002">
        <w:rPr>
          <w:rFonts w:ascii="Times New Roman" w:eastAsia="Times New Roman" w:hAnsi="Times New Roman" w:cs="Times New Roman"/>
          <w:color w:val="000000"/>
          <w:sz w:val="28"/>
          <w:szCs w:val="28"/>
          <w:shd w:val="clear" w:color="auto" w:fill="FFFFFF"/>
          <w:lang w:val="ru-RU"/>
        </w:rPr>
        <w:t xml:space="preserve"> </w:t>
      </w:r>
      <w:r w:rsidRPr="007B0002">
        <w:rPr>
          <w:rFonts w:ascii="Times New Roman" w:eastAsia="Times New Roman" w:hAnsi="Times New Roman" w:cs="Times New Roman"/>
          <w:b/>
          <w:bCs/>
          <w:i/>
          <w:iCs/>
          <w:color w:val="000000"/>
          <w:sz w:val="28"/>
          <w:szCs w:val="28"/>
          <w:lang w:val="ru-RU"/>
        </w:rPr>
        <w:t>WIDER FACE</w:t>
      </w:r>
      <w:r w:rsidRPr="007B0002">
        <w:rPr>
          <w:rFonts w:ascii="Times New Roman" w:eastAsia="Times New Roman" w:hAnsi="Times New Roman" w:cs="Times New Roman"/>
          <w:b/>
          <w:bCs/>
          <w:color w:val="000000"/>
          <w:sz w:val="28"/>
          <w:szCs w:val="28"/>
          <w:lang w:val="ru-RU"/>
        </w:rPr>
        <w:t xml:space="preserve"> </w:t>
      </w:r>
      <w:r w:rsidRPr="007B0002">
        <w:rPr>
          <w:rFonts w:ascii="Times New Roman" w:eastAsia="Times New Roman" w:hAnsi="Times New Roman" w:cs="Times New Roman"/>
          <w:color w:val="000000"/>
          <w:sz w:val="28"/>
          <w:szCs w:val="28"/>
          <w:lang w:val="ru-RU"/>
        </w:rPr>
        <w:t>и</w:t>
      </w:r>
      <w:r w:rsidRPr="007B0002">
        <w:rPr>
          <w:rFonts w:ascii="Times New Roman" w:eastAsia="Times New Roman" w:hAnsi="Times New Roman" w:cs="Times New Roman"/>
          <w:b/>
          <w:bCs/>
          <w:color w:val="000000"/>
          <w:sz w:val="28"/>
          <w:szCs w:val="28"/>
          <w:lang w:val="ru-RU"/>
        </w:rPr>
        <w:t xml:space="preserve"> </w:t>
      </w:r>
      <w:r w:rsidRPr="007B0002">
        <w:rPr>
          <w:rFonts w:ascii="Times New Roman" w:eastAsia="Times New Roman" w:hAnsi="Times New Roman" w:cs="Times New Roman"/>
          <w:b/>
          <w:bCs/>
          <w:i/>
          <w:iCs/>
          <w:color w:val="000000"/>
          <w:sz w:val="28"/>
          <w:szCs w:val="28"/>
          <w:lang w:val="ru-RU"/>
        </w:rPr>
        <w:t xml:space="preserve">FDDB, </w:t>
      </w:r>
      <w:r w:rsidRPr="007B0002">
        <w:rPr>
          <w:rFonts w:ascii="Times New Roman" w:eastAsia="Times New Roman" w:hAnsi="Times New Roman" w:cs="Times New Roman"/>
          <w:color w:val="000000"/>
          <w:sz w:val="28"/>
          <w:szCs w:val="28"/>
          <w:lang w:val="ru-RU"/>
        </w:rPr>
        <w:t xml:space="preserve">однако в качестве набора для обучения был выбран первый из-за высокой степени </w:t>
      </w:r>
      <w:r w:rsidRPr="004E692D">
        <w:rPr>
          <w:rFonts w:ascii="Times New Roman" w:eastAsia="Times New Roman" w:hAnsi="Times New Roman" w:cs="Times New Roman"/>
          <w:color w:val="000000"/>
          <w:sz w:val="28"/>
          <w:szCs w:val="28"/>
          <w:lang w:val="ru-RU"/>
        </w:rPr>
        <w:t>вариативности в масштабе, позе и окклюзии.</w:t>
      </w:r>
    </w:p>
    <w:p w14:paraId="67AABD91" w14:textId="6D8F328B" w:rsidR="007B0002" w:rsidRPr="007B0002" w:rsidRDefault="007B0002" w:rsidP="00595665">
      <w:pPr>
        <w:jc w:val="both"/>
        <w:rPr>
          <w:rFonts w:ascii="Times New Roman" w:eastAsia="Times New Roman" w:hAnsi="Times New Roman" w:cs="Times New Roman"/>
          <w:sz w:val="24"/>
          <w:szCs w:val="24"/>
          <w:lang w:val="ru-RU"/>
        </w:rPr>
      </w:pPr>
      <w:r w:rsidRPr="004E692D">
        <w:rPr>
          <w:rFonts w:ascii="Times New Roman" w:eastAsia="Times New Roman" w:hAnsi="Times New Roman" w:cs="Times New Roman"/>
          <w:color w:val="000000"/>
          <w:sz w:val="28"/>
          <w:szCs w:val="28"/>
          <w:lang w:val="ru-RU"/>
        </w:rPr>
        <w:tab/>
        <w:t xml:space="preserve"> Во второй </w:t>
      </w:r>
      <w:r w:rsidRPr="00B12270">
        <w:rPr>
          <w:rFonts w:ascii="Times New Roman" w:eastAsia="Times New Roman" w:hAnsi="Times New Roman" w:cs="Times New Roman"/>
          <w:color w:val="000000"/>
          <w:sz w:val="28"/>
          <w:szCs w:val="28"/>
          <w:lang w:val="ru-RU"/>
        </w:rPr>
        <w:t xml:space="preserve">главе были рассмотрены современные модели по распознаванию лиц, такие как: </w:t>
      </w:r>
      <w:proofErr w:type="spellStart"/>
      <w:r w:rsidRPr="00B12270">
        <w:rPr>
          <w:rFonts w:ascii="Times New Roman" w:eastAsia="Times New Roman" w:hAnsi="Times New Roman" w:cs="Times New Roman"/>
          <w:b/>
          <w:bCs/>
          <w:i/>
          <w:iCs/>
          <w:color w:val="000000"/>
          <w:sz w:val="28"/>
          <w:szCs w:val="28"/>
          <w:lang w:val="ru-RU"/>
        </w:rPr>
        <w:t>ArcFace</w:t>
      </w:r>
      <w:proofErr w:type="spellEnd"/>
      <w:r w:rsidRPr="00B12270">
        <w:rPr>
          <w:rFonts w:ascii="Times New Roman" w:eastAsia="Times New Roman" w:hAnsi="Times New Roman" w:cs="Times New Roman"/>
          <w:b/>
          <w:bCs/>
          <w:color w:val="000000"/>
          <w:sz w:val="28"/>
          <w:szCs w:val="28"/>
          <w:shd w:val="clear" w:color="auto" w:fill="FFFFFF"/>
          <w:lang w:val="ru-RU"/>
        </w:rPr>
        <w:t xml:space="preserve"> и </w:t>
      </w:r>
      <w:proofErr w:type="spellStart"/>
      <w:r w:rsidRPr="00B12270">
        <w:rPr>
          <w:rFonts w:ascii="Times New Roman" w:eastAsia="Times New Roman" w:hAnsi="Times New Roman" w:cs="Times New Roman"/>
          <w:b/>
          <w:bCs/>
          <w:color w:val="000000"/>
          <w:sz w:val="28"/>
          <w:szCs w:val="28"/>
          <w:lang w:val="ru-RU"/>
        </w:rPr>
        <w:t>FaceNet+Adaptive</w:t>
      </w:r>
      <w:proofErr w:type="spellEnd"/>
      <w:r w:rsidRPr="00B12270">
        <w:rPr>
          <w:rFonts w:ascii="Times New Roman" w:eastAsia="Times New Roman" w:hAnsi="Times New Roman" w:cs="Times New Roman"/>
          <w:b/>
          <w:bCs/>
          <w:color w:val="000000"/>
          <w:sz w:val="28"/>
          <w:szCs w:val="28"/>
          <w:lang w:val="ru-RU"/>
        </w:rPr>
        <w:t xml:space="preserve"> </w:t>
      </w:r>
      <w:proofErr w:type="spellStart"/>
      <w:r w:rsidRPr="00B12270">
        <w:rPr>
          <w:rFonts w:ascii="Times New Roman" w:eastAsia="Times New Roman" w:hAnsi="Times New Roman" w:cs="Times New Roman"/>
          <w:b/>
          <w:bCs/>
          <w:color w:val="000000"/>
          <w:sz w:val="28"/>
          <w:szCs w:val="28"/>
          <w:lang w:val="ru-RU"/>
        </w:rPr>
        <w:t>threshold</w:t>
      </w:r>
      <w:proofErr w:type="spellEnd"/>
      <w:r w:rsidRPr="00B12270">
        <w:rPr>
          <w:rFonts w:ascii="Times New Roman" w:eastAsia="Times New Roman" w:hAnsi="Times New Roman" w:cs="Times New Roman"/>
          <w:b/>
          <w:bCs/>
          <w:i/>
          <w:iCs/>
          <w:color w:val="000000"/>
          <w:sz w:val="28"/>
          <w:szCs w:val="28"/>
          <w:lang w:val="ru-RU"/>
        </w:rPr>
        <w:t xml:space="preserve">. </w:t>
      </w:r>
      <w:r w:rsidRPr="00B12270">
        <w:rPr>
          <w:rFonts w:ascii="Times New Roman" w:eastAsia="Times New Roman" w:hAnsi="Times New Roman" w:cs="Times New Roman"/>
          <w:color w:val="000000"/>
          <w:sz w:val="28"/>
          <w:szCs w:val="28"/>
          <w:shd w:val="clear" w:color="auto" w:fill="FFFFFF"/>
          <w:lang w:val="ru-RU"/>
        </w:rPr>
        <w:t xml:space="preserve">На </w:t>
      </w:r>
      <w:proofErr w:type="spellStart"/>
      <w:r w:rsidRPr="00B12270">
        <w:rPr>
          <w:rFonts w:ascii="Times New Roman" w:eastAsia="Times New Roman" w:hAnsi="Times New Roman" w:cs="Times New Roman"/>
          <w:color w:val="000000"/>
          <w:sz w:val="28"/>
          <w:szCs w:val="28"/>
          <w:shd w:val="clear" w:color="auto" w:fill="FFFFFF"/>
          <w:lang w:val="ru-RU"/>
        </w:rPr>
        <w:t>датасетах</w:t>
      </w:r>
      <w:proofErr w:type="spellEnd"/>
      <w:r w:rsidRPr="00B12270">
        <w:rPr>
          <w:rFonts w:ascii="Times New Roman" w:eastAsia="Times New Roman" w:hAnsi="Times New Roman" w:cs="Times New Roman"/>
          <w:color w:val="000000"/>
          <w:sz w:val="28"/>
          <w:szCs w:val="28"/>
          <w:shd w:val="clear" w:color="auto" w:fill="FFFFFF"/>
          <w:lang w:val="ru-RU"/>
        </w:rPr>
        <w:t xml:space="preserve"> </w:t>
      </w:r>
      <w:r w:rsidRPr="00B12270">
        <w:rPr>
          <w:rFonts w:ascii="Times New Roman" w:eastAsia="Times New Roman" w:hAnsi="Times New Roman" w:cs="Times New Roman"/>
          <w:i/>
          <w:iCs/>
          <w:color w:val="000000"/>
          <w:sz w:val="28"/>
          <w:szCs w:val="28"/>
          <w:lang w:val="ru-RU"/>
        </w:rPr>
        <w:t>FLW</w:t>
      </w:r>
      <w:r w:rsidRPr="00B12270">
        <w:rPr>
          <w:rFonts w:ascii="Times New Roman" w:eastAsia="Times New Roman" w:hAnsi="Times New Roman" w:cs="Times New Roman"/>
          <w:color w:val="000000"/>
          <w:sz w:val="28"/>
          <w:szCs w:val="28"/>
          <w:lang w:val="ru-RU"/>
        </w:rPr>
        <w:t xml:space="preserve"> и </w:t>
      </w:r>
      <w:r w:rsidRPr="00B12270">
        <w:rPr>
          <w:rFonts w:ascii="Times New Roman" w:eastAsia="Times New Roman" w:hAnsi="Times New Roman" w:cs="Times New Roman"/>
          <w:i/>
          <w:iCs/>
          <w:color w:val="000000"/>
          <w:sz w:val="28"/>
          <w:szCs w:val="28"/>
          <w:lang w:val="ru-RU"/>
        </w:rPr>
        <w:t>YTF</w:t>
      </w:r>
      <w:r w:rsidRPr="00B12270">
        <w:rPr>
          <w:rFonts w:ascii="Times New Roman" w:eastAsia="Times New Roman" w:hAnsi="Times New Roman" w:cs="Times New Roman"/>
          <w:b/>
          <w:bCs/>
          <w:i/>
          <w:iCs/>
          <w:color w:val="000000"/>
          <w:sz w:val="28"/>
          <w:szCs w:val="28"/>
          <w:lang w:val="ru-RU"/>
        </w:rPr>
        <w:t xml:space="preserve"> </w:t>
      </w:r>
      <w:r w:rsidRPr="00B12270">
        <w:rPr>
          <w:rFonts w:ascii="Times New Roman" w:eastAsia="Times New Roman" w:hAnsi="Times New Roman" w:cs="Times New Roman"/>
          <w:color w:val="000000"/>
          <w:sz w:val="28"/>
          <w:szCs w:val="28"/>
          <w:lang w:val="ru-RU"/>
        </w:rPr>
        <w:t>были даны сравнительные метрики</w:t>
      </w:r>
      <w:ins w:id="172" w:author="Олег Аксенов" w:date="2021-04-18T10:30:00Z">
        <w:r w:rsidR="00B12270" w:rsidRPr="00B12270">
          <w:rPr>
            <w:rFonts w:ascii="Times New Roman" w:eastAsia="Times New Roman" w:hAnsi="Times New Roman" w:cs="Times New Roman"/>
            <w:color w:val="000000"/>
            <w:sz w:val="28"/>
            <w:szCs w:val="28"/>
            <w:lang w:val="ru-RU"/>
            <w:rPrChange w:id="173" w:author="Олег Аксенов" w:date="2021-04-18T10:30:00Z">
              <w:rPr>
                <w:rFonts w:ascii="Times New Roman" w:eastAsia="Times New Roman" w:hAnsi="Times New Roman" w:cs="Times New Roman"/>
                <w:color w:val="000000"/>
                <w:sz w:val="28"/>
                <w:szCs w:val="28"/>
                <w:lang w:val="en-US"/>
              </w:rPr>
            </w:rPrChange>
          </w:rPr>
          <w:t xml:space="preserve"> </w:t>
        </w:r>
        <w:r w:rsidR="00B12270" w:rsidRPr="00B12270">
          <w:rPr>
            <w:rFonts w:ascii="Times New Roman" w:eastAsia="Times New Roman" w:hAnsi="Times New Roman" w:cs="Times New Roman"/>
            <w:i/>
            <w:color w:val="000000"/>
            <w:sz w:val="28"/>
            <w:szCs w:val="28"/>
            <w:lang w:val="en-US"/>
            <w:rPrChange w:id="174" w:author="Олег Аксенов" w:date="2021-04-18T10:30:00Z">
              <w:rPr>
                <w:rFonts w:ascii="Times New Roman" w:eastAsia="Times New Roman" w:hAnsi="Times New Roman" w:cs="Times New Roman"/>
                <w:color w:val="000000"/>
                <w:sz w:val="28"/>
                <w:szCs w:val="28"/>
                <w:lang w:val="en-US"/>
              </w:rPr>
            </w:rPrChange>
          </w:rPr>
          <w:t>accuracy</w:t>
        </w:r>
        <w:r w:rsidR="00B12270" w:rsidRPr="00B12270">
          <w:rPr>
            <w:rFonts w:ascii="Times New Roman" w:eastAsia="Times New Roman" w:hAnsi="Times New Roman" w:cs="Times New Roman"/>
            <w:color w:val="000000"/>
            <w:sz w:val="28"/>
            <w:szCs w:val="28"/>
            <w:lang w:val="ru-RU"/>
            <w:rPrChange w:id="175" w:author="Олег Аксенов" w:date="2021-04-18T10:30:00Z">
              <w:rPr>
                <w:rFonts w:ascii="Times New Roman" w:eastAsia="Times New Roman" w:hAnsi="Times New Roman" w:cs="Times New Roman"/>
                <w:color w:val="000000"/>
                <w:sz w:val="28"/>
                <w:szCs w:val="28"/>
                <w:lang w:val="en-US"/>
              </w:rPr>
            </w:rPrChange>
          </w:rPr>
          <w:t xml:space="preserve"> </w:t>
        </w:r>
      </w:ins>
      <w:del w:id="176" w:author="Олег Аксенов" w:date="2021-04-18T10:30:00Z">
        <w:r w:rsidRPr="004E692D" w:rsidDel="00B12270">
          <w:rPr>
            <w:rFonts w:ascii="Times New Roman" w:eastAsia="Times New Roman" w:hAnsi="Times New Roman" w:cs="Times New Roman"/>
            <w:color w:val="000000"/>
            <w:sz w:val="28"/>
            <w:szCs w:val="28"/>
            <w:lang w:val="ru-RU"/>
          </w:rPr>
          <w:delText xml:space="preserve"> </w:delText>
        </w:r>
        <w:r w:rsidRPr="004E692D" w:rsidDel="00B12270">
          <w:rPr>
            <w:rFonts w:ascii="Times New Roman" w:eastAsia="Times New Roman" w:hAnsi="Times New Roman" w:cs="Times New Roman"/>
            <w:i/>
            <w:iCs/>
            <w:color w:val="000000"/>
            <w:sz w:val="28"/>
            <w:szCs w:val="28"/>
            <w:shd w:val="clear" w:color="auto" w:fill="FFFF00"/>
            <w:lang w:val="ru-RU"/>
          </w:rPr>
          <w:delText>accuracy</w:delText>
        </w:r>
        <w:r w:rsidRPr="004E692D" w:rsidDel="00B12270">
          <w:rPr>
            <w:rFonts w:ascii="Times New Roman" w:eastAsia="Times New Roman" w:hAnsi="Times New Roman" w:cs="Times New Roman"/>
            <w:color w:val="000000"/>
            <w:sz w:val="28"/>
            <w:szCs w:val="28"/>
            <w:lang w:val="ru-RU"/>
          </w:rPr>
          <w:delText xml:space="preserve"> </w:delText>
        </w:r>
      </w:del>
      <w:r w:rsidRPr="004E692D">
        <w:rPr>
          <w:rFonts w:ascii="Times New Roman" w:eastAsia="Times New Roman" w:hAnsi="Times New Roman" w:cs="Times New Roman"/>
          <w:color w:val="000000"/>
          <w:sz w:val="28"/>
          <w:szCs w:val="28"/>
          <w:lang w:val="ru-RU"/>
        </w:rPr>
        <w:t xml:space="preserve">для данных и других моделей. Исходя из анализа каждой модели в разработке системы по распознаванию лиц будет использоваться модель </w:t>
      </w:r>
      <w:proofErr w:type="spellStart"/>
      <w:r w:rsidRPr="004E692D">
        <w:rPr>
          <w:rFonts w:ascii="Times New Roman" w:eastAsia="Times New Roman" w:hAnsi="Times New Roman" w:cs="Times New Roman"/>
          <w:b/>
          <w:bCs/>
          <w:i/>
          <w:iCs/>
          <w:color w:val="000000"/>
          <w:sz w:val="28"/>
          <w:szCs w:val="28"/>
          <w:lang w:val="ru-RU"/>
        </w:rPr>
        <w:t>ArcFace</w:t>
      </w:r>
      <w:proofErr w:type="spellEnd"/>
      <w:r w:rsidRPr="00B12270">
        <w:rPr>
          <w:rFonts w:ascii="Times New Roman" w:eastAsia="Times New Roman" w:hAnsi="Times New Roman" w:cs="Times New Roman"/>
          <w:i/>
          <w:iCs/>
          <w:color w:val="000000"/>
          <w:sz w:val="28"/>
          <w:szCs w:val="28"/>
          <w:shd w:val="clear" w:color="auto" w:fill="FFFFFF"/>
          <w:lang w:val="ru-RU"/>
        </w:rPr>
        <w:t>,</w:t>
      </w:r>
      <w:r w:rsidRPr="00B12270">
        <w:rPr>
          <w:rFonts w:ascii="Times New Roman" w:eastAsia="Times New Roman" w:hAnsi="Times New Roman" w:cs="Times New Roman"/>
          <w:b/>
          <w:bCs/>
          <w:i/>
          <w:iCs/>
          <w:color w:val="000000"/>
          <w:sz w:val="28"/>
          <w:szCs w:val="28"/>
          <w:shd w:val="clear" w:color="auto" w:fill="FFFFFF"/>
          <w:lang w:val="ru-RU"/>
        </w:rPr>
        <w:t xml:space="preserve"> </w:t>
      </w:r>
      <w:r w:rsidRPr="00B12270">
        <w:rPr>
          <w:rFonts w:ascii="Times New Roman" w:eastAsia="Times New Roman" w:hAnsi="Times New Roman" w:cs="Times New Roman"/>
          <w:color w:val="000000"/>
          <w:sz w:val="28"/>
          <w:szCs w:val="28"/>
          <w:lang w:val="ru-RU"/>
        </w:rPr>
        <w:t>которая</w:t>
      </w:r>
      <w:r w:rsidRPr="007B0002">
        <w:rPr>
          <w:rFonts w:ascii="Times New Roman" w:eastAsia="Times New Roman" w:hAnsi="Times New Roman" w:cs="Times New Roman"/>
          <w:color w:val="000000"/>
          <w:sz w:val="28"/>
          <w:szCs w:val="28"/>
          <w:lang w:val="ru-RU"/>
        </w:rPr>
        <w:t xml:space="preserve"> показывает одни их самых лучших метрик (на </w:t>
      </w:r>
      <w:proofErr w:type="spellStart"/>
      <w:r w:rsidRPr="007B0002">
        <w:rPr>
          <w:rFonts w:ascii="Times New Roman" w:eastAsia="Times New Roman" w:hAnsi="Times New Roman" w:cs="Times New Roman"/>
          <w:color w:val="000000"/>
          <w:sz w:val="28"/>
          <w:szCs w:val="28"/>
          <w:lang w:val="ru-RU"/>
        </w:rPr>
        <w:t>датасете</w:t>
      </w:r>
      <w:proofErr w:type="spellEnd"/>
      <w:r w:rsidRPr="007B0002">
        <w:rPr>
          <w:rFonts w:ascii="Times New Roman" w:eastAsia="Times New Roman" w:hAnsi="Times New Roman" w:cs="Times New Roman"/>
          <w:color w:val="000000"/>
          <w:sz w:val="28"/>
          <w:szCs w:val="28"/>
          <w:lang w:val="ru-RU"/>
        </w:rPr>
        <w:t xml:space="preserve"> </w:t>
      </w:r>
      <w:r w:rsidRPr="007B0002">
        <w:rPr>
          <w:rFonts w:ascii="Times New Roman" w:eastAsia="Times New Roman" w:hAnsi="Times New Roman" w:cs="Times New Roman"/>
          <w:i/>
          <w:iCs/>
          <w:color w:val="000000"/>
          <w:sz w:val="28"/>
          <w:szCs w:val="28"/>
          <w:lang w:val="ru-RU"/>
        </w:rPr>
        <w:t>LFW</w:t>
      </w:r>
      <w:ins w:id="177" w:author="Олег Аксенов" w:date="2021-04-18T10:30:00Z">
        <w:r w:rsidR="004E692D" w:rsidRPr="004E692D">
          <w:rPr>
            <w:rFonts w:ascii="Times New Roman" w:eastAsia="Times New Roman" w:hAnsi="Times New Roman" w:cs="Times New Roman"/>
            <w:i/>
            <w:iCs/>
            <w:color w:val="000000"/>
            <w:sz w:val="28"/>
            <w:szCs w:val="28"/>
            <w:lang w:val="ru-RU"/>
            <w:rPrChange w:id="178" w:author="Олег Аксенов" w:date="2021-04-18T10:30:00Z">
              <w:rPr>
                <w:rFonts w:ascii="Times New Roman" w:eastAsia="Times New Roman" w:hAnsi="Times New Roman" w:cs="Times New Roman"/>
                <w:i/>
                <w:iCs/>
                <w:color w:val="000000"/>
                <w:sz w:val="28"/>
                <w:szCs w:val="28"/>
                <w:lang w:val="en-US"/>
              </w:rPr>
            </w:rPrChange>
          </w:rPr>
          <w:t xml:space="preserve"> </w:t>
        </w:r>
        <w:r w:rsidR="004E692D" w:rsidRPr="00FA1FF2">
          <w:rPr>
            <w:rFonts w:ascii="Times New Roman" w:eastAsia="Times New Roman" w:hAnsi="Times New Roman" w:cs="Times New Roman"/>
            <w:iCs/>
            <w:color w:val="000000"/>
            <w:sz w:val="28"/>
            <w:szCs w:val="28"/>
            <w:lang w:val="ru-RU"/>
          </w:rPr>
          <w:t>–</w:t>
        </w:r>
        <w:r w:rsidR="004E692D" w:rsidRPr="004E692D">
          <w:rPr>
            <w:rFonts w:ascii="Times New Roman" w:eastAsia="Times New Roman" w:hAnsi="Times New Roman" w:cs="Times New Roman"/>
            <w:iCs/>
            <w:color w:val="000000"/>
            <w:sz w:val="28"/>
            <w:szCs w:val="28"/>
            <w:lang w:val="ru-RU"/>
            <w:rPrChange w:id="179" w:author="Олег Аксенов" w:date="2021-04-18T10:30:00Z">
              <w:rPr>
                <w:rFonts w:ascii="Times New Roman" w:eastAsia="Times New Roman" w:hAnsi="Times New Roman" w:cs="Times New Roman"/>
                <w:iCs/>
                <w:color w:val="000000"/>
                <w:sz w:val="28"/>
                <w:szCs w:val="28"/>
                <w:lang w:val="en-US"/>
              </w:rPr>
            </w:rPrChange>
          </w:rPr>
          <w:t xml:space="preserve"> </w:t>
        </w:r>
      </w:ins>
      <w:del w:id="180" w:author="Олег Аксенов" w:date="2021-04-18T10:30:00Z">
        <w:r w:rsidRPr="007B0002" w:rsidDel="004E692D">
          <w:rPr>
            <w:rFonts w:ascii="Times New Roman" w:eastAsia="Times New Roman" w:hAnsi="Times New Roman" w:cs="Times New Roman"/>
            <w:color w:val="000000"/>
            <w:sz w:val="28"/>
            <w:szCs w:val="28"/>
            <w:lang w:val="ru-RU"/>
          </w:rPr>
          <w:delText xml:space="preserve"> - </w:delText>
        </w:r>
      </w:del>
      <w:r w:rsidRPr="007B0002">
        <w:rPr>
          <w:rFonts w:ascii="Times New Roman" w:eastAsia="Times New Roman" w:hAnsi="Times New Roman" w:cs="Times New Roman"/>
          <w:color w:val="000000"/>
          <w:sz w:val="28"/>
          <w:szCs w:val="28"/>
          <w:lang w:val="ru-RU"/>
        </w:rPr>
        <w:t xml:space="preserve">99.83; на </w:t>
      </w:r>
      <w:proofErr w:type="spellStart"/>
      <w:r w:rsidRPr="007B0002">
        <w:rPr>
          <w:rFonts w:ascii="Times New Roman" w:eastAsia="Times New Roman" w:hAnsi="Times New Roman" w:cs="Times New Roman"/>
          <w:color w:val="000000"/>
          <w:sz w:val="28"/>
          <w:szCs w:val="28"/>
          <w:lang w:val="ru-RU"/>
        </w:rPr>
        <w:t>датасете</w:t>
      </w:r>
      <w:proofErr w:type="spellEnd"/>
      <w:r w:rsidRPr="007B0002">
        <w:rPr>
          <w:rFonts w:ascii="Times New Roman" w:eastAsia="Times New Roman" w:hAnsi="Times New Roman" w:cs="Times New Roman"/>
          <w:color w:val="000000"/>
          <w:sz w:val="28"/>
          <w:szCs w:val="28"/>
          <w:lang w:val="ru-RU"/>
        </w:rPr>
        <w:t xml:space="preserve"> </w:t>
      </w:r>
      <w:r w:rsidRPr="007B0002">
        <w:rPr>
          <w:rFonts w:ascii="Times New Roman" w:eastAsia="Times New Roman" w:hAnsi="Times New Roman" w:cs="Times New Roman"/>
          <w:i/>
          <w:iCs/>
          <w:color w:val="000000"/>
          <w:sz w:val="28"/>
          <w:szCs w:val="28"/>
          <w:lang w:val="ru-RU"/>
        </w:rPr>
        <w:t>YTF</w:t>
      </w:r>
      <w:r w:rsidR="00FA1FF2">
        <w:rPr>
          <w:rFonts w:ascii="Times New Roman" w:eastAsia="Times New Roman" w:hAnsi="Times New Roman" w:cs="Times New Roman"/>
          <w:i/>
          <w:iCs/>
          <w:color w:val="000000"/>
          <w:sz w:val="28"/>
          <w:szCs w:val="28"/>
          <w:lang w:val="ru-RU"/>
        </w:rPr>
        <w:t xml:space="preserve"> </w:t>
      </w:r>
      <w:r w:rsidR="00FA1FF2" w:rsidRPr="00FA1FF2">
        <w:rPr>
          <w:rFonts w:ascii="Times New Roman" w:eastAsia="Times New Roman" w:hAnsi="Times New Roman" w:cs="Times New Roman"/>
          <w:iCs/>
          <w:color w:val="000000"/>
          <w:sz w:val="28"/>
          <w:szCs w:val="28"/>
          <w:lang w:val="ru-RU"/>
        </w:rPr>
        <w:t>–</w:t>
      </w:r>
      <w:r w:rsidR="00FA1FF2">
        <w:rPr>
          <w:rFonts w:ascii="Times New Roman" w:eastAsia="Times New Roman" w:hAnsi="Times New Roman" w:cs="Times New Roman"/>
          <w:i/>
          <w:iCs/>
          <w:color w:val="000000"/>
          <w:sz w:val="28"/>
          <w:szCs w:val="28"/>
          <w:lang w:val="ru-RU"/>
        </w:rPr>
        <w:t xml:space="preserve"> </w:t>
      </w:r>
      <w:r w:rsidRPr="007B0002">
        <w:rPr>
          <w:rFonts w:ascii="Times New Roman" w:eastAsia="Times New Roman" w:hAnsi="Times New Roman" w:cs="Times New Roman"/>
          <w:color w:val="000000"/>
          <w:sz w:val="28"/>
          <w:szCs w:val="28"/>
          <w:lang w:val="ru-RU"/>
        </w:rPr>
        <w:t>98.02 и отличается быстродействием</w:t>
      </w:r>
      <w:r w:rsidRPr="007B0002">
        <w:rPr>
          <w:rFonts w:ascii="Times New Roman" w:eastAsia="Times New Roman" w:hAnsi="Times New Roman" w:cs="Times New Roman"/>
          <w:color w:val="000000"/>
          <w:sz w:val="28"/>
          <w:szCs w:val="28"/>
          <w:shd w:val="clear" w:color="auto" w:fill="FFFFFF"/>
          <w:lang w:val="ru-RU"/>
        </w:rPr>
        <w:t>. </w:t>
      </w:r>
    </w:p>
    <w:p w14:paraId="1C375AE4" w14:textId="1D63F0DC" w:rsidR="007B0002" w:rsidRPr="004E692D" w:rsidRDefault="007B0002" w:rsidP="00595665">
      <w:pPr>
        <w:ind w:firstLine="720"/>
        <w:jc w:val="both"/>
        <w:rPr>
          <w:rFonts w:ascii="Times New Roman" w:eastAsia="Times New Roman" w:hAnsi="Times New Roman" w:cs="Times New Roman"/>
          <w:color w:val="000000"/>
          <w:sz w:val="28"/>
          <w:szCs w:val="28"/>
          <w:highlight w:val="yellow"/>
          <w:lang w:val="ru-RU"/>
          <w:rPrChange w:id="181" w:author="Олег Аксенов" w:date="2021-04-18T10:31:00Z">
            <w:rPr>
              <w:rFonts w:ascii="Times New Roman" w:eastAsia="Times New Roman" w:hAnsi="Times New Roman" w:cs="Times New Roman"/>
              <w:sz w:val="24"/>
              <w:szCs w:val="24"/>
              <w:lang w:val="ru-RU"/>
            </w:rPr>
          </w:rPrChange>
        </w:rPr>
      </w:pPr>
      <w:r w:rsidRPr="007B0002">
        <w:rPr>
          <w:rFonts w:ascii="Times New Roman" w:eastAsia="Times New Roman" w:hAnsi="Times New Roman" w:cs="Times New Roman"/>
          <w:color w:val="000000"/>
          <w:sz w:val="28"/>
          <w:szCs w:val="28"/>
          <w:lang w:val="ru-RU"/>
        </w:rPr>
        <w:t xml:space="preserve">В </w:t>
      </w:r>
      <w:r>
        <w:rPr>
          <w:rFonts w:ascii="Times New Roman" w:eastAsia="Times New Roman" w:hAnsi="Times New Roman" w:cs="Times New Roman"/>
          <w:color w:val="000000"/>
          <w:sz w:val="28"/>
          <w:szCs w:val="28"/>
          <w:lang w:val="ru-RU"/>
        </w:rPr>
        <w:t>третьей</w:t>
      </w:r>
      <w:r w:rsidRPr="007B0002">
        <w:rPr>
          <w:rFonts w:ascii="Times New Roman" w:eastAsia="Times New Roman" w:hAnsi="Times New Roman" w:cs="Times New Roman"/>
          <w:color w:val="000000"/>
          <w:sz w:val="28"/>
          <w:szCs w:val="28"/>
          <w:lang w:val="ru-RU"/>
        </w:rPr>
        <w:t xml:space="preserve"> главе были подобраны архитектуры для классификации изображений, такие как: </w:t>
      </w:r>
      <w:proofErr w:type="spellStart"/>
      <w:r w:rsidRPr="007B0002">
        <w:rPr>
          <w:rFonts w:ascii="Times New Roman" w:eastAsia="Times New Roman" w:hAnsi="Times New Roman" w:cs="Times New Roman"/>
          <w:b/>
          <w:bCs/>
          <w:i/>
          <w:iCs/>
          <w:color w:val="000000"/>
          <w:sz w:val="28"/>
          <w:szCs w:val="28"/>
          <w:lang w:val="ru-RU"/>
        </w:rPr>
        <w:t>EfficientNet</w:t>
      </w:r>
      <w:proofErr w:type="spellEnd"/>
      <w:r w:rsidRPr="007B0002">
        <w:rPr>
          <w:rFonts w:ascii="Times New Roman" w:eastAsia="Times New Roman" w:hAnsi="Times New Roman" w:cs="Times New Roman"/>
          <w:b/>
          <w:bCs/>
          <w:color w:val="000000"/>
          <w:sz w:val="28"/>
          <w:szCs w:val="28"/>
          <w:shd w:val="clear" w:color="auto" w:fill="FFFFFF"/>
          <w:lang w:val="ru-RU"/>
        </w:rPr>
        <w:t xml:space="preserve"> и </w:t>
      </w:r>
      <w:proofErr w:type="spellStart"/>
      <w:r w:rsidRPr="007B0002">
        <w:rPr>
          <w:rFonts w:ascii="Times New Roman" w:eastAsia="Times New Roman" w:hAnsi="Times New Roman" w:cs="Times New Roman"/>
          <w:b/>
          <w:bCs/>
          <w:i/>
          <w:iCs/>
          <w:color w:val="000000"/>
          <w:sz w:val="28"/>
          <w:szCs w:val="28"/>
          <w:lang w:val="ru-RU"/>
        </w:rPr>
        <w:t>ResNet</w:t>
      </w:r>
      <w:proofErr w:type="spellEnd"/>
      <w:r w:rsidRPr="007B0002">
        <w:rPr>
          <w:rFonts w:ascii="Times New Roman" w:eastAsia="Times New Roman" w:hAnsi="Times New Roman" w:cs="Times New Roman"/>
          <w:color w:val="000000"/>
          <w:sz w:val="28"/>
          <w:szCs w:val="28"/>
          <w:lang w:val="ru-RU"/>
        </w:rPr>
        <w:t xml:space="preserve">. Для обучения данных моделей также были подобраны </w:t>
      </w:r>
      <w:proofErr w:type="spellStart"/>
      <w:r w:rsidRPr="007B0002">
        <w:rPr>
          <w:rFonts w:ascii="Times New Roman" w:eastAsia="Times New Roman" w:hAnsi="Times New Roman" w:cs="Times New Roman"/>
          <w:color w:val="000000"/>
          <w:sz w:val="28"/>
          <w:szCs w:val="28"/>
          <w:lang w:val="ru-RU"/>
        </w:rPr>
        <w:t>датасеты</w:t>
      </w:r>
      <w:proofErr w:type="spellEnd"/>
      <w:r w:rsidRPr="007B0002">
        <w:rPr>
          <w:rFonts w:ascii="Times New Roman" w:eastAsia="Times New Roman" w:hAnsi="Times New Roman" w:cs="Times New Roman"/>
          <w:color w:val="000000"/>
          <w:sz w:val="28"/>
          <w:szCs w:val="28"/>
          <w:lang w:val="ru-RU"/>
        </w:rPr>
        <w:t xml:space="preserve"> </w:t>
      </w:r>
      <w:r w:rsidRPr="007B0002">
        <w:rPr>
          <w:rFonts w:ascii="Times New Roman" w:eastAsia="Times New Roman" w:hAnsi="Times New Roman" w:cs="Times New Roman"/>
          <w:b/>
          <w:bCs/>
          <w:i/>
          <w:iCs/>
          <w:color w:val="000000"/>
          <w:sz w:val="28"/>
          <w:szCs w:val="28"/>
          <w:lang w:val="ru-RU"/>
        </w:rPr>
        <w:t>KDEF</w:t>
      </w:r>
      <w:r w:rsidRPr="007B0002">
        <w:rPr>
          <w:rFonts w:ascii="Times New Roman" w:eastAsia="Times New Roman" w:hAnsi="Times New Roman" w:cs="Times New Roman"/>
          <w:color w:val="000000"/>
          <w:sz w:val="28"/>
          <w:szCs w:val="28"/>
          <w:lang w:val="ru-RU"/>
        </w:rPr>
        <w:t>,</w:t>
      </w:r>
      <w:r w:rsidRPr="007B0002">
        <w:rPr>
          <w:rFonts w:ascii="Times New Roman" w:eastAsia="Times New Roman" w:hAnsi="Times New Roman" w:cs="Times New Roman"/>
          <w:b/>
          <w:bCs/>
          <w:color w:val="000000"/>
          <w:sz w:val="28"/>
          <w:szCs w:val="28"/>
          <w:lang w:val="ru-RU"/>
        </w:rPr>
        <w:t xml:space="preserve"> </w:t>
      </w:r>
      <w:r w:rsidRPr="007B0002">
        <w:rPr>
          <w:rFonts w:ascii="Times New Roman" w:eastAsia="Times New Roman" w:hAnsi="Times New Roman" w:cs="Times New Roman"/>
          <w:b/>
          <w:bCs/>
          <w:i/>
          <w:iCs/>
          <w:color w:val="000000"/>
          <w:sz w:val="28"/>
          <w:szCs w:val="28"/>
          <w:lang w:val="ru-RU"/>
        </w:rPr>
        <w:t>JAFFE</w:t>
      </w:r>
      <w:r w:rsidRPr="007B0002">
        <w:rPr>
          <w:rFonts w:ascii="Times New Roman" w:eastAsia="Times New Roman" w:hAnsi="Times New Roman" w:cs="Times New Roman"/>
          <w:i/>
          <w:iCs/>
          <w:color w:val="000000"/>
          <w:sz w:val="28"/>
          <w:szCs w:val="28"/>
          <w:lang w:val="ru-RU"/>
        </w:rPr>
        <w:t>,</w:t>
      </w:r>
      <w:r w:rsidRPr="007B0002">
        <w:rPr>
          <w:rFonts w:ascii="Times New Roman" w:eastAsia="Times New Roman" w:hAnsi="Times New Roman" w:cs="Times New Roman"/>
          <w:b/>
          <w:bCs/>
          <w:color w:val="000000"/>
          <w:sz w:val="28"/>
          <w:szCs w:val="28"/>
          <w:lang w:val="ru-RU"/>
        </w:rPr>
        <w:t xml:space="preserve"> </w:t>
      </w:r>
      <w:r w:rsidRPr="007B0002">
        <w:rPr>
          <w:rFonts w:ascii="Times New Roman" w:eastAsia="Times New Roman" w:hAnsi="Times New Roman" w:cs="Times New Roman"/>
          <w:b/>
          <w:bCs/>
          <w:i/>
          <w:iCs/>
          <w:color w:val="000000"/>
          <w:sz w:val="28"/>
          <w:szCs w:val="28"/>
          <w:lang w:val="ru-RU"/>
        </w:rPr>
        <w:t>FER2013</w:t>
      </w:r>
      <w:r w:rsidRPr="007B0002">
        <w:rPr>
          <w:rFonts w:ascii="Times New Roman" w:eastAsia="Times New Roman" w:hAnsi="Times New Roman" w:cs="Times New Roman"/>
          <w:i/>
          <w:iCs/>
          <w:color w:val="000000"/>
          <w:sz w:val="28"/>
          <w:szCs w:val="28"/>
          <w:lang w:val="ru-RU"/>
        </w:rPr>
        <w:t xml:space="preserve">, </w:t>
      </w:r>
      <w:r w:rsidRPr="007B0002">
        <w:rPr>
          <w:rFonts w:ascii="Times New Roman" w:eastAsia="Times New Roman" w:hAnsi="Times New Roman" w:cs="Times New Roman"/>
          <w:color w:val="000000"/>
          <w:sz w:val="28"/>
          <w:szCs w:val="28"/>
          <w:lang w:val="ru-RU"/>
        </w:rPr>
        <w:t>которые в последующем по отдельности</w:t>
      </w:r>
      <w:del w:id="182" w:author="Олег Аксенов" w:date="2021-04-18T10:31:00Z">
        <w:r w:rsidRPr="007B0002" w:rsidDel="004E692D">
          <w:rPr>
            <w:rFonts w:ascii="Times New Roman" w:eastAsia="Times New Roman" w:hAnsi="Times New Roman" w:cs="Times New Roman"/>
            <w:color w:val="000000"/>
            <w:sz w:val="28"/>
            <w:szCs w:val="28"/>
            <w:lang w:val="ru-RU"/>
          </w:rPr>
          <w:delText xml:space="preserve"> </w:delText>
        </w:r>
        <w:r w:rsidRPr="007B0002" w:rsidDel="004E692D">
          <w:rPr>
            <w:rFonts w:ascii="Times New Roman" w:eastAsia="Times New Roman" w:hAnsi="Times New Roman" w:cs="Times New Roman"/>
            <w:color w:val="000000"/>
            <w:sz w:val="28"/>
            <w:szCs w:val="28"/>
            <w:highlight w:val="yellow"/>
            <w:lang w:val="ru-RU"/>
          </w:rPr>
          <w:delText>предобрабатывались</w:delText>
        </w:r>
      </w:del>
      <w:r w:rsidRPr="007B0002">
        <w:rPr>
          <w:rFonts w:ascii="Times New Roman" w:eastAsia="Times New Roman" w:hAnsi="Times New Roman" w:cs="Times New Roman"/>
          <w:color w:val="000000"/>
          <w:sz w:val="28"/>
          <w:szCs w:val="28"/>
          <w:lang w:val="ru-RU"/>
        </w:rPr>
        <w:t xml:space="preserve">, исходя из специфики набора данных. Для уточнения границ лица, для каждого </w:t>
      </w:r>
      <w:proofErr w:type="spellStart"/>
      <w:r w:rsidRPr="007B0002">
        <w:rPr>
          <w:rFonts w:ascii="Times New Roman" w:eastAsia="Times New Roman" w:hAnsi="Times New Roman" w:cs="Times New Roman"/>
          <w:color w:val="000000"/>
          <w:sz w:val="28"/>
          <w:szCs w:val="28"/>
          <w:lang w:val="ru-RU"/>
        </w:rPr>
        <w:t>датасета</w:t>
      </w:r>
      <w:proofErr w:type="spellEnd"/>
      <w:r w:rsidRPr="007B0002">
        <w:rPr>
          <w:rFonts w:ascii="Times New Roman" w:eastAsia="Times New Roman" w:hAnsi="Times New Roman" w:cs="Times New Roman"/>
          <w:color w:val="000000"/>
          <w:sz w:val="28"/>
          <w:szCs w:val="28"/>
          <w:lang w:val="ru-RU"/>
        </w:rPr>
        <w:t xml:space="preserve"> использовалась регрессионная модель поиска ключевых точек на основе архитектуры НС </w:t>
      </w:r>
      <w:proofErr w:type="spellStart"/>
      <w:r w:rsidRPr="007B0002">
        <w:rPr>
          <w:rFonts w:ascii="Times New Roman" w:eastAsia="Times New Roman" w:hAnsi="Times New Roman" w:cs="Times New Roman"/>
          <w:i/>
          <w:color w:val="000000"/>
          <w:sz w:val="28"/>
          <w:szCs w:val="28"/>
          <w:lang w:val="ru-RU"/>
        </w:rPr>
        <w:t>MobileNet</w:t>
      </w:r>
      <w:proofErr w:type="spellEnd"/>
      <w:r w:rsidRPr="007B0002">
        <w:rPr>
          <w:rFonts w:ascii="Times New Roman" w:eastAsia="Times New Roman" w:hAnsi="Times New Roman" w:cs="Times New Roman"/>
          <w:color w:val="000000"/>
          <w:sz w:val="28"/>
          <w:szCs w:val="28"/>
          <w:lang w:val="ru-RU"/>
        </w:rPr>
        <w:t xml:space="preserve">. На основе полученных ключевых точек были применены методики, позволяющие лучше выделить границы лица для создания более узких условий работы модели классификации эмоций: </w:t>
      </w:r>
      <w:proofErr w:type="spellStart"/>
      <w:r w:rsidRPr="007B0002">
        <w:rPr>
          <w:rFonts w:ascii="Times New Roman" w:eastAsia="Times New Roman" w:hAnsi="Times New Roman" w:cs="Times New Roman"/>
          <w:i/>
          <w:color w:val="000000"/>
          <w:sz w:val="28"/>
          <w:szCs w:val="28"/>
          <w:lang w:val="ru-RU"/>
        </w:rPr>
        <w:t>Crop</w:t>
      </w:r>
      <w:proofErr w:type="spellEnd"/>
      <w:r w:rsidRPr="007B0002">
        <w:rPr>
          <w:rFonts w:ascii="Times New Roman" w:eastAsia="Times New Roman" w:hAnsi="Times New Roman" w:cs="Times New Roman"/>
          <w:color w:val="000000"/>
          <w:sz w:val="28"/>
          <w:szCs w:val="28"/>
          <w:lang w:val="ru-RU"/>
        </w:rPr>
        <w:t xml:space="preserve"> и четырехточечное перспективное преобразование. Полученный набор изображений был разделен на обучающий, </w:t>
      </w:r>
      <w:proofErr w:type="spellStart"/>
      <w:r w:rsidRPr="007B0002">
        <w:rPr>
          <w:rFonts w:ascii="Times New Roman" w:eastAsia="Times New Roman" w:hAnsi="Times New Roman" w:cs="Times New Roman"/>
          <w:color w:val="000000"/>
          <w:sz w:val="28"/>
          <w:szCs w:val="28"/>
          <w:lang w:val="ru-RU"/>
        </w:rPr>
        <w:t>валидационный</w:t>
      </w:r>
      <w:proofErr w:type="spellEnd"/>
      <w:r w:rsidRPr="007B0002">
        <w:rPr>
          <w:rFonts w:ascii="Times New Roman" w:eastAsia="Times New Roman" w:hAnsi="Times New Roman" w:cs="Times New Roman"/>
          <w:color w:val="000000"/>
          <w:sz w:val="28"/>
          <w:szCs w:val="28"/>
          <w:lang w:val="ru-RU"/>
        </w:rPr>
        <w:t xml:space="preserve"> и тестовый </w:t>
      </w:r>
      <w:proofErr w:type="spellStart"/>
      <w:r w:rsidRPr="007B0002">
        <w:rPr>
          <w:rFonts w:ascii="Times New Roman" w:eastAsia="Times New Roman" w:hAnsi="Times New Roman" w:cs="Times New Roman"/>
          <w:color w:val="000000"/>
          <w:sz w:val="28"/>
          <w:szCs w:val="28"/>
          <w:lang w:val="ru-RU"/>
        </w:rPr>
        <w:t>датасеты</w:t>
      </w:r>
      <w:proofErr w:type="spellEnd"/>
      <w:r w:rsidRPr="007B0002">
        <w:rPr>
          <w:rFonts w:ascii="Times New Roman" w:eastAsia="Times New Roman" w:hAnsi="Times New Roman" w:cs="Times New Roman"/>
          <w:color w:val="000000"/>
          <w:sz w:val="28"/>
          <w:szCs w:val="28"/>
          <w:lang w:val="ru-RU"/>
        </w:rPr>
        <w:t>. К обучающему набору данных был применен метод для увеличения вариативности данных – аугментация. Следующим этапом стал подсчет метрик на тестовых данных на двух моделях и на двух методиках по выделению границ лица. </w:t>
      </w:r>
    </w:p>
    <w:p w14:paraId="12A68FEF" w14:textId="77777777" w:rsidR="007B0002" w:rsidRPr="007B0002" w:rsidRDefault="007B0002" w:rsidP="00595665">
      <w:pPr>
        <w:ind w:firstLine="720"/>
        <w:jc w:val="both"/>
        <w:rPr>
          <w:rFonts w:ascii="Times New Roman" w:eastAsia="Times New Roman" w:hAnsi="Times New Roman" w:cs="Times New Roman"/>
          <w:sz w:val="24"/>
          <w:szCs w:val="24"/>
          <w:lang w:val="ru-RU"/>
        </w:rPr>
      </w:pPr>
      <w:r w:rsidRPr="007B0002">
        <w:rPr>
          <w:rFonts w:ascii="Times New Roman" w:eastAsia="Times New Roman" w:hAnsi="Times New Roman" w:cs="Times New Roman"/>
          <w:color w:val="000000"/>
          <w:sz w:val="28"/>
          <w:szCs w:val="28"/>
          <w:lang w:val="ru-RU"/>
        </w:rPr>
        <w:t xml:space="preserve">Практически одинаковые лучшие значения метрик показали модели </w:t>
      </w:r>
      <w:r w:rsidRPr="0087175D">
        <w:rPr>
          <w:rFonts w:ascii="Times New Roman" w:eastAsia="Times New Roman" w:hAnsi="Times New Roman" w:cs="Times New Roman"/>
          <w:i/>
          <w:color w:val="000000"/>
          <w:sz w:val="28"/>
          <w:szCs w:val="28"/>
          <w:lang w:val="ru-RU"/>
        </w:rPr>
        <w:t>EfficientNetB</w:t>
      </w:r>
      <w:r w:rsidRPr="007B0002">
        <w:rPr>
          <w:rFonts w:ascii="Times New Roman" w:eastAsia="Times New Roman" w:hAnsi="Times New Roman" w:cs="Times New Roman"/>
          <w:color w:val="000000"/>
          <w:sz w:val="28"/>
          <w:szCs w:val="28"/>
          <w:lang w:val="ru-RU"/>
        </w:rPr>
        <w:t xml:space="preserve">0 с предобработкой </w:t>
      </w:r>
      <w:proofErr w:type="spellStart"/>
      <w:r w:rsidRPr="007B0002">
        <w:rPr>
          <w:rFonts w:ascii="Times New Roman" w:eastAsia="Times New Roman" w:hAnsi="Times New Roman" w:cs="Times New Roman"/>
          <w:i/>
          <w:color w:val="000000"/>
          <w:sz w:val="28"/>
          <w:szCs w:val="28"/>
          <w:lang w:val="ru-RU"/>
        </w:rPr>
        <w:t>Crop</w:t>
      </w:r>
      <w:proofErr w:type="spellEnd"/>
      <w:r w:rsidRPr="007B0002">
        <w:rPr>
          <w:rFonts w:ascii="Times New Roman" w:eastAsia="Times New Roman" w:hAnsi="Times New Roman" w:cs="Times New Roman"/>
          <w:color w:val="000000"/>
          <w:sz w:val="28"/>
          <w:szCs w:val="28"/>
          <w:lang w:val="ru-RU"/>
        </w:rPr>
        <w:t xml:space="preserve"> и четырёхточечного перспективного преобразования, однако с небольшим отрывом </w:t>
      </w:r>
      <w:proofErr w:type="spellStart"/>
      <w:r w:rsidRPr="007B0002">
        <w:rPr>
          <w:rFonts w:ascii="Times New Roman" w:eastAsia="Times New Roman" w:hAnsi="Times New Roman" w:cs="Times New Roman"/>
          <w:i/>
          <w:color w:val="000000"/>
          <w:sz w:val="28"/>
          <w:szCs w:val="28"/>
          <w:lang w:val="ru-RU"/>
        </w:rPr>
        <w:t>Crop</w:t>
      </w:r>
      <w:proofErr w:type="spellEnd"/>
      <w:r w:rsidRPr="007B0002">
        <w:rPr>
          <w:rFonts w:ascii="Times New Roman" w:eastAsia="Times New Roman" w:hAnsi="Times New Roman" w:cs="Times New Roman"/>
          <w:color w:val="000000"/>
          <w:sz w:val="28"/>
          <w:szCs w:val="28"/>
          <w:lang w:val="ru-RU"/>
        </w:rPr>
        <w:t xml:space="preserve"> показал лучший результат </w:t>
      </w:r>
      <w:r w:rsidRPr="007B0002">
        <w:rPr>
          <w:rFonts w:ascii="Times New Roman" w:eastAsia="Times New Roman" w:hAnsi="Times New Roman" w:cs="Times New Roman"/>
          <w:color w:val="000000"/>
          <w:sz w:val="28"/>
          <w:szCs w:val="28"/>
          <w:lang w:val="ru-RU"/>
        </w:rPr>
        <w:lastRenderedPageBreak/>
        <w:t xml:space="preserve">(средневзвешенная метрика </w:t>
      </w:r>
      <w:r w:rsidRPr="007B0002">
        <w:rPr>
          <w:rFonts w:ascii="Times New Roman" w:eastAsia="Times New Roman" w:hAnsi="Times New Roman" w:cs="Times New Roman"/>
          <w:i/>
          <w:iCs/>
          <w:color w:val="000000"/>
          <w:sz w:val="28"/>
          <w:szCs w:val="28"/>
          <w:lang w:val="ru-RU"/>
        </w:rPr>
        <w:t>f</w:t>
      </w:r>
      <w:r w:rsidRPr="0087175D">
        <w:rPr>
          <w:rFonts w:ascii="Times New Roman" w:eastAsia="Times New Roman" w:hAnsi="Times New Roman" w:cs="Times New Roman"/>
          <w:iCs/>
          <w:color w:val="000000"/>
          <w:sz w:val="28"/>
          <w:szCs w:val="28"/>
          <w:lang w:val="ru-RU"/>
        </w:rPr>
        <w:t>1</w:t>
      </w:r>
      <w:r w:rsidRPr="007B0002">
        <w:rPr>
          <w:rFonts w:ascii="Times New Roman" w:eastAsia="Times New Roman" w:hAnsi="Times New Roman" w:cs="Times New Roman"/>
          <w:color w:val="000000"/>
          <w:sz w:val="28"/>
          <w:szCs w:val="28"/>
          <w:lang w:val="ru-RU"/>
        </w:rPr>
        <w:t>-</w:t>
      </w:r>
      <w:r w:rsidRPr="007B0002">
        <w:rPr>
          <w:rFonts w:ascii="Times New Roman" w:eastAsia="Times New Roman" w:hAnsi="Times New Roman" w:cs="Times New Roman"/>
          <w:i/>
          <w:iCs/>
          <w:color w:val="000000"/>
          <w:sz w:val="28"/>
          <w:szCs w:val="28"/>
          <w:lang w:val="ru-RU"/>
        </w:rPr>
        <w:t xml:space="preserve">score </w:t>
      </w:r>
      <w:r w:rsidRPr="007B0002">
        <w:rPr>
          <w:rFonts w:ascii="Times New Roman" w:eastAsia="Times New Roman" w:hAnsi="Times New Roman" w:cs="Times New Roman"/>
          <w:color w:val="000000"/>
          <w:sz w:val="28"/>
          <w:szCs w:val="28"/>
          <w:lang w:val="ru-RU"/>
        </w:rPr>
        <w:t xml:space="preserve">равная 0.6604 и средневзвешенная метрика </w:t>
      </w:r>
      <w:proofErr w:type="spellStart"/>
      <w:r w:rsidRPr="007B0002">
        <w:rPr>
          <w:rFonts w:ascii="Times New Roman" w:eastAsia="Times New Roman" w:hAnsi="Times New Roman" w:cs="Times New Roman"/>
          <w:i/>
          <w:color w:val="000000"/>
          <w:sz w:val="28"/>
          <w:szCs w:val="28"/>
          <w:lang w:val="ru-RU"/>
        </w:rPr>
        <w:t>accuracy</w:t>
      </w:r>
      <w:proofErr w:type="spellEnd"/>
      <w:r w:rsidRPr="007B0002">
        <w:rPr>
          <w:rFonts w:ascii="Times New Roman" w:eastAsia="Times New Roman" w:hAnsi="Times New Roman" w:cs="Times New Roman"/>
          <w:color w:val="000000"/>
          <w:sz w:val="28"/>
          <w:szCs w:val="28"/>
          <w:lang w:val="ru-RU"/>
        </w:rPr>
        <w:t xml:space="preserve"> – 0.6514). Исходя из этого, данная комбинация обучения и предобработки будет использоваться в системе по детектированию лиц и распознаванию эмоций. </w:t>
      </w:r>
    </w:p>
    <w:p w14:paraId="1AEC72A8" w14:textId="77777777" w:rsidR="007B0002" w:rsidRPr="007B0002" w:rsidRDefault="007B0002" w:rsidP="00595665">
      <w:pPr>
        <w:ind w:firstLine="720"/>
        <w:jc w:val="both"/>
        <w:rPr>
          <w:rFonts w:ascii="Times New Roman" w:eastAsia="Times New Roman" w:hAnsi="Times New Roman" w:cs="Times New Roman"/>
          <w:sz w:val="24"/>
          <w:szCs w:val="24"/>
          <w:lang w:val="ru-RU"/>
        </w:rPr>
      </w:pPr>
      <w:r w:rsidRPr="007B0002">
        <w:rPr>
          <w:rFonts w:ascii="Times New Roman" w:eastAsia="Times New Roman" w:hAnsi="Times New Roman" w:cs="Times New Roman"/>
          <w:color w:val="000000"/>
          <w:sz w:val="28"/>
          <w:szCs w:val="28"/>
          <w:lang w:val="ru-RU"/>
        </w:rPr>
        <w:t>Стоит отметить, что во всех полученных моделях эмоция счастья (</w:t>
      </w:r>
      <w:proofErr w:type="spellStart"/>
      <w:r w:rsidRPr="007B0002">
        <w:rPr>
          <w:rFonts w:ascii="Times New Roman" w:eastAsia="Times New Roman" w:hAnsi="Times New Roman" w:cs="Times New Roman"/>
          <w:i/>
          <w:color w:val="000000"/>
          <w:sz w:val="28"/>
          <w:szCs w:val="28"/>
          <w:lang w:val="ru-RU"/>
        </w:rPr>
        <w:t>happy</w:t>
      </w:r>
      <w:proofErr w:type="spellEnd"/>
      <w:r w:rsidRPr="007B0002">
        <w:rPr>
          <w:rFonts w:ascii="Times New Roman" w:eastAsia="Times New Roman" w:hAnsi="Times New Roman" w:cs="Times New Roman"/>
          <w:color w:val="000000"/>
          <w:sz w:val="28"/>
          <w:szCs w:val="28"/>
          <w:lang w:val="ru-RU"/>
        </w:rPr>
        <w:t>) распознаётся с самой высокой точностью, а тяжелее всего различается эмоции страха (</w:t>
      </w:r>
      <w:proofErr w:type="spellStart"/>
      <w:r w:rsidRPr="007B0002">
        <w:rPr>
          <w:rFonts w:ascii="Times New Roman" w:eastAsia="Times New Roman" w:hAnsi="Times New Roman" w:cs="Times New Roman"/>
          <w:i/>
          <w:color w:val="000000"/>
          <w:sz w:val="28"/>
          <w:szCs w:val="28"/>
          <w:lang w:val="ru-RU"/>
        </w:rPr>
        <w:t>fear</w:t>
      </w:r>
      <w:proofErr w:type="spellEnd"/>
      <w:r w:rsidRPr="007B0002">
        <w:rPr>
          <w:rFonts w:ascii="Times New Roman" w:eastAsia="Times New Roman" w:hAnsi="Times New Roman" w:cs="Times New Roman"/>
          <w:color w:val="000000"/>
          <w:sz w:val="28"/>
          <w:szCs w:val="28"/>
          <w:lang w:val="ru-RU"/>
        </w:rPr>
        <w:t>), злости (</w:t>
      </w:r>
      <w:proofErr w:type="spellStart"/>
      <w:r w:rsidRPr="007B0002">
        <w:rPr>
          <w:rFonts w:ascii="Times New Roman" w:eastAsia="Times New Roman" w:hAnsi="Times New Roman" w:cs="Times New Roman"/>
          <w:i/>
          <w:color w:val="000000"/>
          <w:sz w:val="28"/>
          <w:szCs w:val="28"/>
          <w:lang w:val="ru-RU"/>
        </w:rPr>
        <w:t>angry</w:t>
      </w:r>
      <w:proofErr w:type="spellEnd"/>
      <w:r w:rsidRPr="007B0002">
        <w:rPr>
          <w:rFonts w:ascii="Times New Roman" w:eastAsia="Times New Roman" w:hAnsi="Times New Roman" w:cs="Times New Roman"/>
          <w:color w:val="000000"/>
          <w:sz w:val="28"/>
          <w:szCs w:val="28"/>
          <w:lang w:val="ru-RU"/>
        </w:rPr>
        <w:t>) и грусти (</w:t>
      </w:r>
      <w:proofErr w:type="spellStart"/>
      <w:r w:rsidRPr="007B0002">
        <w:rPr>
          <w:rFonts w:ascii="Times New Roman" w:eastAsia="Times New Roman" w:hAnsi="Times New Roman" w:cs="Times New Roman"/>
          <w:i/>
          <w:color w:val="000000"/>
          <w:sz w:val="28"/>
          <w:szCs w:val="28"/>
          <w:lang w:val="ru-RU"/>
        </w:rPr>
        <w:t>sad</w:t>
      </w:r>
      <w:proofErr w:type="spellEnd"/>
      <w:r w:rsidRPr="007B0002">
        <w:rPr>
          <w:rFonts w:ascii="Times New Roman" w:eastAsia="Times New Roman" w:hAnsi="Times New Roman" w:cs="Times New Roman"/>
          <w:color w:val="000000"/>
          <w:sz w:val="28"/>
          <w:szCs w:val="28"/>
          <w:lang w:val="ru-RU"/>
        </w:rPr>
        <w:t>). </w:t>
      </w:r>
    </w:p>
    <w:p w14:paraId="7BF75EA9" w14:textId="1DEF0588" w:rsidR="007B0002" w:rsidRPr="007B0002" w:rsidDel="00B12270" w:rsidRDefault="00B12270">
      <w:pPr>
        <w:ind w:firstLine="708"/>
        <w:jc w:val="both"/>
        <w:rPr>
          <w:del w:id="183" w:author="Олег Аксенов" w:date="2021-04-18T10:27:00Z"/>
          <w:rFonts w:ascii="Times New Roman" w:eastAsia="Times New Roman" w:hAnsi="Times New Roman" w:cs="Times New Roman"/>
          <w:sz w:val="24"/>
          <w:szCs w:val="24"/>
          <w:lang w:val="ru-RU"/>
        </w:rPr>
        <w:pPrChange w:id="184" w:author="Олег Аксенов" w:date="2021-04-18T10:27:00Z">
          <w:pPr>
            <w:ind w:firstLine="720"/>
            <w:jc w:val="both"/>
          </w:pPr>
        </w:pPrChange>
      </w:pPr>
      <w:ins w:id="185" w:author="Олег Аксенов" w:date="2021-04-18T10:27:00Z">
        <w:r>
          <w:rPr>
            <w:rFonts w:ascii="Times New Roman" w:eastAsia="Times New Roman" w:hAnsi="Times New Roman" w:cs="Times New Roman"/>
            <w:sz w:val="28"/>
            <w:szCs w:val="28"/>
            <w:lang w:val="ru-RU"/>
          </w:rPr>
          <w:t xml:space="preserve">В четвертой главе был написан программный код, позволяющий обрабатывать видеофайлы любого </w:t>
        </w:r>
        <w:r>
          <w:rPr>
            <w:rFonts w:ascii="Times New Roman" w:eastAsia="Times New Roman" w:hAnsi="Times New Roman" w:cs="Times New Roman"/>
            <w:sz w:val="28"/>
            <w:szCs w:val="28"/>
          </w:rPr>
          <w:t xml:space="preserve">из известных форматов библиотеки обработки изображений </w:t>
        </w:r>
        <w:proofErr w:type="spellStart"/>
        <w:r w:rsidRPr="005C0435">
          <w:rPr>
            <w:rFonts w:ascii="Times New Roman" w:eastAsia="Times New Roman" w:hAnsi="Times New Roman" w:cs="Times New Roman"/>
            <w:i/>
            <w:sz w:val="28"/>
            <w:szCs w:val="28"/>
          </w:rPr>
          <w:t>OpenCV</w:t>
        </w:r>
        <w:proofErr w:type="spellEnd"/>
        <w:r>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lang w:val="ru-RU"/>
          </w:rPr>
          <w:t xml:space="preserve">на языке </w:t>
        </w:r>
        <w:r>
          <w:rPr>
            <w:rFonts w:ascii="Times New Roman" w:eastAsia="Times New Roman" w:hAnsi="Times New Roman" w:cs="Times New Roman"/>
            <w:i/>
            <w:sz w:val="28"/>
            <w:szCs w:val="28"/>
            <w:lang w:val="en-US"/>
          </w:rPr>
          <w:t>Python</w:t>
        </w:r>
        <w:r>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lang w:val="ru-RU"/>
          </w:rPr>
          <w:t>в режиме реального времени</w:t>
        </w:r>
        <w:r w:rsidRPr="00F63378">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sz w:val="28"/>
            <w:szCs w:val="28"/>
            <w:lang w:val="ru-RU"/>
          </w:rPr>
          <w:t>Из предоставленных примеров работы системы очевидно, что система распознавания как лиц, так и эмоций работает стабильно, причем качество сохраняется даже при различных поворотах лица.</w:t>
        </w:r>
      </w:ins>
      <w:del w:id="186" w:author="Олег Аксенов" w:date="2021-04-18T10:27:00Z">
        <w:r w:rsidR="007B0002" w:rsidRPr="007B0002" w:rsidDel="00B12270">
          <w:rPr>
            <w:rFonts w:ascii="Times New Roman" w:eastAsia="Times New Roman" w:hAnsi="Times New Roman" w:cs="Times New Roman"/>
            <w:color w:val="000000"/>
            <w:sz w:val="28"/>
            <w:szCs w:val="28"/>
            <w:lang w:val="ru-RU"/>
          </w:rPr>
          <w:delText>4 ГЛАВА</w:delText>
        </w:r>
      </w:del>
    </w:p>
    <w:p w14:paraId="5BF76C1C" w14:textId="77777777" w:rsidR="00F522F0" w:rsidRDefault="00F522F0">
      <w:pPr>
        <w:ind w:firstLine="708"/>
        <w:jc w:val="both"/>
        <w:rPr>
          <w:rFonts w:ascii="Times New Roman" w:eastAsia="Times New Roman" w:hAnsi="Times New Roman" w:cs="Times New Roman"/>
          <w:sz w:val="28"/>
          <w:szCs w:val="28"/>
        </w:rPr>
        <w:pPrChange w:id="187" w:author="Олег Аксенов" w:date="2021-04-18T10:27:00Z">
          <w:pPr>
            <w:jc w:val="both"/>
          </w:pPr>
        </w:pPrChange>
      </w:pPr>
    </w:p>
    <w:p w14:paraId="3DFB4B9C" w14:textId="77777777" w:rsidR="00F522F0" w:rsidRDefault="00F522F0" w:rsidP="00595665">
      <w:pPr>
        <w:jc w:val="both"/>
        <w:rPr>
          <w:rFonts w:ascii="Times New Roman" w:eastAsia="Times New Roman" w:hAnsi="Times New Roman" w:cs="Times New Roman"/>
          <w:sz w:val="28"/>
          <w:szCs w:val="28"/>
        </w:rPr>
      </w:pPr>
    </w:p>
    <w:p w14:paraId="6C90668D" w14:textId="77777777" w:rsidR="00F522F0" w:rsidRDefault="00F522F0" w:rsidP="00595665">
      <w:pPr>
        <w:jc w:val="both"/>
        <w:rPr>
          <w:rFonts w:ascii="Times New Roman" w:eastAsia="Times New Roman" w:hAnsi="Times New Roman" w:cs="Times New Roman"/>
          <w:sz w:val="28"/>
          <w:szCs w:val="28"/>
        </w:rPr>
      </w:pPr>
    </w:p>
    <w:p w14:paraId="7ABB28FA" w14:textId="77777777" w:rsidR="00F522F0" w:rsidRDefault="00F522F0" w:rsidP="00595665">
      <w:pPr>
        <w:jc w:val="both"/>
        <w:rPr>
          <w:rFonts w:ascii="Times New Roman" w:eastAsia="Times New Roman" w:hAnsi="Times New Roman" w:cs="Times New Roman"/>
          <w:sz w:val="28"/>
          <w:szCs w:val="28"/>
        </w:rPr>
      </w:pPr>
    </w:p>
    <w:p w14:paraId="79200577" w14:textId="77777777" w:rsidR="00F522F0" w:rsidRDefault="00F522F0" w:rsidP="00595665">
      <w:pPr>
        <w:jc w:val="both"/>
        <w:rPr>
          <w:rFonts w:ascii="Times New Roman" w:eastAsia="Times New Roman" w:hAnsi="Times New Roman" w:cs="Times New Roman"/>
          <w:sz w:val="28"/>
          <w:szCs w:val="28"/>
        </w:rPr>
      </w:pPr>
    </w:p>
    <w:p w14:paraId="5C7E8FCE" w14:textId="77777777" w:rsidR="00F522F0" w:rsidRDefault="00F522F0" w:rsidP="00595665">
      <w:pPr>
        <w:jc w:val="both"/>
        <w:rPr>
          <w:rFonts w:ascii="Times New Roman" w:eastAsia="Times New Roman" w:hAnsi="Times New Roman" w:cs="Times New Roman"/>
          <w:sz w:val="28"/>
          <w:szCs w:val="28"/>
        </w:rPr>
      </w:pPr>
    </w:p>
    <w:p w14:paraId="7E5FA920" w14:textId="77777777" w:rsidR="00F522F0" w:rsidRDefault="00F522F0" w:rsidP="00595665">
      <w:pPr>
        <w:jc w:val="both"/>
        <w:rPr>
          <w:rFonts w:ascii="Times New Roman" w:eastAsia="Times New Roman" w:hAnsi="Times New Roman" w:cs="Times New Roman"/>
          <w:sz w:val="28"/>
          <w:szCs w:val="28"/>
        </w:rPr>
      </w:pPr>
    </w:p>
    <w:p w14:paraId="36E821EB" w14:textId="77777777" w:rsidR="00F522F0" w:rsidRDefault="00F522F0" w:rsidP="00595665">
      <w:pPr>
        <w:jc w:val="both"/>
        <w:rPr>
          <w:rFonts w:ascii="Times New Roman" w:eastAsia="Times New Roman" w:hAnsi="Times New Roman" w:cs="Times New Roman"/>
          <w:sz w:val="28"/>
          <w:szCs w:val="28"/>
        </w:rPr>
      </w:pPr>
    </w:p>
    <w:p w14:paraId="026A006D" w14:textId="77777777" w:rsidR="00F522F0" w:rsidRDefault="00F522F0" w:rsidP="00595665">
      <w:pPr>
        <w:jc w:val="both"/>
        <w:rPr>
          <w:rFonts w:ascii="Times New Roman" w:eastAsia="Times New Roman" w:hAnsi="Times New Roman" w:cs="Times New Roman"/>
          <w:sz w:val="28"/>
          <w:szCs w:val="28"/>
        </w:rPr>
      </w:pPr>
    </w:p>
    <w:p w14:paraId="379F1716" w14:textId="77777777" w:rsidR="00F522F0" w:rsidRDefault="00F522F0" w:rsidP="00595665">
      <w:pPr>
        <w:jc w:val="both"/>
        <w:rPr>
          <w:rFonts w:ascii="Times New Roman" w:eastAsia="Times New Roman" w:hAnsi="Times New Roman" w:cs="Times New Roman"/>
          <w:sz w:val="28"/>
          <w:szCs w:val="28"/>
        </w:rPr>
      </w:pPr>
    </w:p>
    <w:p w14:paraId="6D457764" w14:textId="77777777" w:rsidR="00F522F0" w:rsidRDefault="00F522F0" w:rsidP="00595665">
      <w:pPr>
        <w:jc w:val="both"/>
        <w:rPr>
          <w:rFonts w:ascii="Times New Roman" w:eastAsia="Times New Roman" w:hAnsi="Times New Roman" w:cs="Times New Roman"/>
          <w:sz w:val="28"/>
          <w:szCs w:val="28"/>
        </w:rPr>
      </w:pPr>
    </w:p>
    <w:p w14:paraId="1D02245A" w14:textId="77777777" w:rsidR="00F522F0" w:rsidRDefault="00F522F0" w:rsidP="00595665">
      <w:pPr>
        <w:jc w:val="both"/>
        <w:rPr>
          <w:rFonts w:ascii="Times New Roman" w:eastAsia="Times New Roman" w:hAnsi="Times New Roman" w:cs="Times New Roman"/>
          <w:sz w:val="28"/>
          <w:szCs w:val="28"/>
        </w:rPr>
      </w:pPr>
    </w:p>
    <w:p w14:paraId="76394F42" w14:textId="77777777" w:rsidR="00F522F0" w:rsidRDefault="00F522F0" w:rsidP="00595665">
      <w:pPr>
        <w:jc w:val="both"/>
        <w:rPr>
          <w:rFonts w:ascii="Times New Roman" w:eastAsia="Times New Roman" w:hAnsi="Times New Roman" w:cs="Times New Roman"/>
          <w:sz w:val="28"/>
          <w:szCs w:val="28"/>
        </w:rPr>
      </w:pPr>
    </w:p>
    <w:p w14:paraId="0FA28A85" w14:textId="77777777" w:rsidR="00F522F0" w:rsidRDefault="00F522F0" w:rsidP="00595665">
      <w:pPr>
        <w:jc w:val="both"/>
        <w:rPr>
          <w:rFonts w:ascii="Times New Roman" w:eastAsia="Times New Roman" w:hAnsi="Times New Roman" w:cs="Times New Roman"/>
          <w:sz w:val="28"/>
          <w:szCs w:val="28"/>
        </w:rPr>
      </w:pPr>
    </w:p>
    <w:p w14:paraId="69A8C763" w14:textId="77777777" w:rsidR="00F522F0" w:rsidRDefault="00F522F0" w:rsidP="00595665">
      <w:pPr>
        <w:jc w:val="both"/>
        <w:rPr>
          <w:rFonts w:ascii="Times New Roman" w:eastAsia="Times New Roman" w:hAnsi="Times New Roman" w:cs="Times New Roman"/>
          <w:sz w:val="28"/>
          <w:szCs w:val="28"/>
        </w:rPr>
      </w:pPr>
    </w:p>
    <w:p w14:paraId="0AF60E37" w14:textId="77777777" w:rsidR="00F522F0" w:rsidRDefault="00F522F0" w:rsidP="00595665">
      <w:pPr>
        <w:jc w:val="both"/>
        <w:rPr>
          <w:rFonts w:ascii="Times New Roman" w:eastAsia="Times New Roman" w:hAnsi="Times New Roman" w:cs="Times New Roman"/>
          <w:sz w:val="28"/>
          <w:szCs w:val="28"/>
        </w:rPr>
      </w:pPr>
    </w:p>
    <w:p w14:paraId="1C8C0104" w14:textId="77777777" w:rsidR="00F522F0" w:rsidRDefault="00F522F0" w:rsidP="00595665">
      <w:pPr>
        <w:jc w:val="both"/>
        <w:rPr>
          <w:rFonts w:ascii="Times New Roman" w:eastAsia="Times New Roman" w:hAnsi="Times New Roman" w:cs="Times New Roman"/>
          <w:sz w:val="28"/>
          <w:szCs w:val="28"/>
        </w:rPr>
      </w:pPr>
    </w:p>
    <w:p w14:paraId="420FB04C" w14:textId="77777777" w:rsidR="00F522F0" w:rsidRDefault="00F522F0" w:rsidP="00595665">
      <w:pPr>
        <w:jc w:val="both"/>
        <w:rPr>
          <w:rFonts w:ascii="Times New Roman" w:eastAsia="Times New Roman" w:hAnsi="Times New Roman" w:cs="Times New Roman"/>
          <w:sz w:val="28"/>
          <w:szCs w:val="28"/>
        </w:rPr>
      </w:pPr>
    </w:p>
    <w:p w14:paraId="6EEB3623" w14:textId="77777777" w:rsidR="00F522F0" w:rsidRDefault="00F522F0" w:rsidP="00595665">
      <w:pPr>
        <w:jc w:val="both"/>
        <w:rPr>
          <w:rFonts w:ascii="Times New Roman" w:eastAsia="Times New Roman" w:hAnsi="Times New Roman" w:cs="Times New Roman"/>
          <w:sz w:val="28"/>
          <w:szCs w:val="28"/>
        </w:rPr>
      </w:pPr>
    </w:p>
    <w:p w14:paraId="5088D772" w14:textId="77777777" w:rsidR="00F522F0" w:rsidRDefault="00F522F0" w:rsidP="00595665">
      <w:pPr>
        <w:jc w:val="both"/>
        <w:rPr>
          <w:rFonts w:ascii="Times New Roman" w:eastAsia="Times New Roman" w:hAnsi="Times New Roman" w:cs="Times New Roman"/>
          <w:sz w:val="28"/>
          <w:szCs w:val="28"/>
        </w:rPr>
      </w:pPr>
    </w:p>
    <w:p w14:paraId="2CBE1EA3" w14:textId="77777777" w:rsidR="00F522F0" w:rsidRDefault="00F522F0" w:rsidP="00595665">
      <w:pPr>
        <w:jc w:val="both"/>
        <w:rPr>
          <w:rFonts w:ascii="Times New Roman" w:eastAsia="Times New Roman" w:hAnsi="Times New Roman" w:cs="Times New Roman"/>
          <w:sz w:val="28"/>
          <w:szCs w:val="28"/>
        </w:rPr>
      </w:pPr>
    </w:p>
    <w:p w14:paraId="14AA0E1D" w14:textId="77777777" w:rsidR="00F522F0" w:rsidRDefault="00F522F0" w:rsidP="00595665">
      <w:pPr>
        <w:jc w:val="both"/>
        <w:rPr>
          <w:rFonts w:ascii="Times New Roman" w:eastAsia="Times New Roman" w:hAnsi="Times New Roman" w:cs="Times New Roman"/>
          <w:sz w:val="28"/>
          <w:szCs w:val="28"/>
        </w:rPr>
      </w:pPr>
    </w:p>
    <w:p w14:paraId="5AEC192B" w14:textId="77777777" w:rsidR="00F522F0" w:rsidRDefault="00F522F0" w:rsidP="00595665">
      <w:pPr>
        <w:jc w:val="both"/>
        <w:rPr>
          <w:rFonts w:ascii="Times New Roman" w:eastAsia="Times New Roman" w:hAnsi="Times New Roman" w:cs="Times New Roman"/>
          <w:sz w:val="28"/>
          <w:szCs w:val="28"/>
        </w:rPr>
      </w:pPr>
    </w:p>
    <w:p w14:paraId="3EA845BC" w14:textId="5752A75F" w:rsidR="00F522F0" w:rsidRPr="0087175D" w:rsidRDefault="00F522F0" w:rsidP="00595665">
      <w:pPr>
        <w:rPr>
          <w:lang w:val="ru-RU"/>
        </w:rPr>
      </w:pPr>
    </w:p>
    <w:p w14:paraId="18EBD7D5" w14:textId="77777777" w:rsidR="00136635" w:rsidRPr="0087175D" w:rsidDel="00723F02" w:rsidRDefault="00136635" w:rsidP="00595665">
      <w:pPr>
        <w:jc w:val="both"/>
        <w:rPr>
          <w:del w:id="188" w:author="Олег Аксенов" w:date="2021-04-17T17:43:00Z"/>
          <w:rFonts w:ascii="Times New Roman" w:eastAsia="Times New Roman" w:hAnsi="Times New Roman" w:cs="Times New Roman"/>
          <w:sz w:val="28"/>
          <w:szCs w:val="28"/>
          <w:lang w:val="ru-RU"/>
        </w:rPr>
      </w:pPr>
    </w:p>
    <w:p w14:paraId="5888029B" w14:textId="77777777" w:rsidR="00704D3D" w:rsidRPr="0087175D" w:rsidDel="00723F02" w:rsidRDefault="00704D3D" w:rsidP="00595665">
      <w:pPr>
        <w:rPr>
          <w:del w:id="189" w:author="Олег Аксенов" w:date="2021-04-17T17:43:00Z"/>
          <w:lang w:val="ru-RU"/>
        </w:rPr>
      </w:pPr>
    </w:p>
    <w:p w14:paraId="74D8CED2" w14:textId="77777777" w:rsidR="00172763" w:rsidRPr="0087175D" w:rsidDel="00723F02" w:rsidRDefault="00172763" w:rsidP="00595665">
      <w:pPr>
        <w:rPr>
          <w:del w:id="190" w:author="Олег Аксенов" w:date="2021-04-17T17:43:00Z"/>
          <w:lang w:val="ru-RU"/>
        </w:rPr>
      </w:pPr>
    </w:p>
    <w:p w14:paraId="3C833850" w14:textId="77777777" w:rsidR="005C0435" w:rsidRPr="0087175D" w:rsidDel="00723F02" w:rsidRDefault="005C0435" w:rsidP="00595665">
      <w:pPr>
        <w:rPr>
          <w:del w:id="191" w:author="Олег Аксенов" w:date="2021-04-17T17:43:00Z"/>
          <w:lang w:val="ru-RU"/>
        </w:rPr>
      </w:pPr>
    </w:p>
    <w:p w14:paraId="11142FCE" w14:textId="77777777" w:rsidR="00FD0C1A" w:rsidRPr="0087175D" w:rsidRDefault="00FD0C1A" w:rsidP="00595665">
      <w:pPr>
        <w:rPr>
          <w:lang w:val="ru-RU"/>
        </w:rPr>
      </w:pPr>
    </w:p>
    <w:p w14:paraId="72532A3F" w14:textId="77777777" w:rsidR="00172763" w:rsidRPr="0087175D" w:rsidRDefault="00172763" w:rsidP="00595665">
      <w:pPr>
        <w:rPr>
          <w:lang w:val="ru-RU"/>
        </w:rPr>
      </w:pPr>
    </w:p>
    <w:p w14:paraId="1E5C7099" w14:textId="52FE8A27" w:rsidR="003D75D7" w:rsidRPr="003D75D7" w:rsidRDefault="00172763" w:rsidP="00595665">
      <w:pPr>
        <w:jc w:val="center"/>
        <w:rPr>
          <w:rFonts w:ascii="Times New Roman" w:hAnsi="Times New Roman" w:cs="Times New Roman"/>
          <w:b/>
          <w:sz w:val="32"/>
          <w:szCs w:val="28"/>
          <w:lang w:val="ru-RU"/>
        </w:rPr>
      </w:pPr>
      <w:r w:rsidRPr="0062473A">
        <w:rPr>
          <w:rFonts w:ascii="Times New Roman" w:hAnsi="Times New Roman" w:cs="Times New Roman"/>
          <w:b/>
          <w:sz w:val="32"/>
          <w:szCs w:val="28"/>
          <w:lang w:val="ru-RU"/>
        </w:rPr>
        <w:lastRenderedPageBreak/>
        <w:t>СПИСОК ИСПОЛЬЗОВАННОЙ ЛИТЕРАТУРЫ</w:t>
      </w:r>
      <w:r w:rsidR="003D75D7" w:rsidRPr="003D75D7">
        <w:rPr>
          <w:sz w:val="28"/>
          <w:szCs w:val="28"/>
        </w:rPr>
        <w:br/>
      </w:r>
    </w:p>
    <w:p w14:paraId="5B5868BC" w14:textId="01347B88" w:rsidR="003D75D7" w:rsidRPr="00136635" w:rsidRDefault="00136635"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proofErr w:type="spellStart"/>
      <w:r w:rsidRPr="00136635">
        <w:rPr>
          <w:color w:val="000000"/>
          <w:sz w:val="28"/>
          <w:szCs w:val="28"/>
          <w:lang w:val="en-US"/>
        </w:rPr>
        <w:t>Shuangyong</w:t>
      </w:r>
      <w:proofErr w:type="spellEnd"/>
      <w:r w:rsidR="003343BC">
        <w:rPr>
          <w:color w:val="000000"/>
          <w:sz w:val="28"/>
          <w:szCs w:val="28"/>
          <w:lang w:val="en-US"/>
        </w:rPr>
        <w:t>,</w:t>
      </w:r>
      <w:r w:rsidRPr="00136635">
        <w:rPr>
          <w:color w:val="000000"/>
          <w:sz w:val="28"/>
          <w:szCs w:val="28"/>
          <w:lang w:val="en-US"/>
        </w:rPr>
        <w:t xml:space="preserve"> S. TCNN: Triple Convolutional Neural Network Models for Retrieval-based Question Answering System in E-commerce /</w:t>
      </w:r>
      <w:r w:rsidRPr="00136635">
        <w:rPr>
          <w:sz w:val="28"/>
          <w:szCs w:val="28"/>
          <w:lang w:val="en-US"/>
        </w:rPr>
        <w:t xml:space="preserve"> S. </w:t>
      </w:r>
      <w:proofErr w:type="spellStart"/>
      <w:r w:rsidRPr="00136635">
        <w:rPr>
          <w:color w:val="000000"/>
          <w:sz w:val="28"/>
          <w:szCs w:val="28"/>
          <w:lang w:val="en-US"/>
        </w:rPr>
        <w:t>Shuangyong</w:t>
      </w:r>
      <w:proofErr w:type="spellEnd"/>
      <w:r w:rsidRPr="00136635">
        <w:rPr>
          <w:color w:val="000000"/>
          <w:sz w:val="28"/>
          <w:szCs w:val="28"/>
          <w:lang w:val="en-US"/>
        </w:rPr>
        <w:t xml:space="preserve">, C. Wang // </w:t>
      </w:r>
      <w:proofErr w:type="spellStart"/>
      <w:r w:rsidRPr="00136635">
        <w:rPr>
          <w:color w:val="000000"/>
          <w:sz w:val="28"/>
          <w:szCs w:val="28"/>
          <w:lang w:val="en-US"/>
        </w:rPr>
        <w:t>CoRR</w:t>
      </w:r>
      <w:proofErr w:type="spellEnd"/>
      <w:r w:rsidRPr="00136635">
        <w:rPr>
          <w:color w:val="000000"/>
          <w:sz w:val="28"/>
          <w:szCs w:val="28"/>
          <w:lang w:val="en-US"/>
        </w:rPr>
        <w:t xml:space="preserve"> – 2020</w:t>
      </w:r>
    </w:p>
    <w:p w14:paraId="4016B9C8" w14:textId="5573BD36" w:rsidR="00136635" w:rsidRPr="00136635" w:rsidRDefault="00136635"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proofErr w:type="spellStart"/>
      <w:r w:rsidRPr="00136635">
        <w:rPr>
          <w:rStyle w:val="Hyperlink"/>
          <w:color w:val="000000"/>
          <w:sz w:val="28"/>
          <w:szCs w:val="28"/>
          <w:u w:val="none"/>
          <w:lang w:val="en-US"/>
        </w:rPr>
        <w:t>Jiankang</w:t>
      </w:r>
      <w:proofErr w:type="spellEnd"/>
      <w:r w:rsidR="003343BC">
        <w:rPr>
          <w:rStyle w:val="Hyperlink"/>
          <w:color w:val="000000"/>
          <w:sz w:val="28"/>
          <w:szCs w:val="28"/>
          <w:u w:val="none"/>
          <w:lang w:val="en-US"/>
        </w:rPr>
        <w:t>,</w:t>
      </w:r>
      <w:r w:rsidRPr="00136635">
        <w:rPr>
          <w:rStyle w:val="Hyperlink"/>
          <w:color w:val="000000"/>
          <w:sz w:val="28"/>
          <w:szCs w:val="28"/>
          <w:u w:val="none"/>
          <w:lang w:val="en-US"/>
        </w:rPr>
        <w:t xml:space="preserve"> D. </w:t>
      </w:r>
      <w:proofErr w:type="spellStart"/>
      <w:r w:rsidRPr="00136635">
        <w:rPr>
          <w:rStyle w:val="Hyperlink"/>
          <w:color w:val="000000"/>
          <w:sz w:val="28"/>
          <w:szCs w:val="28"/>
          <w:u w:val="none"/>
          <w:lang w:val="en-US"/>
        </w:rPr>
        <w:t>RetinaFace</w:t>
      </w:r>
      <w:proofErr w:type="spellEnd"/>
      <w:r w:rsidRPr="00136635">
        <w:rPr>
          <w:rStyle w:val="Hyperlink"/>
          <w:color w:val="000000"/>
          <w:sz w:val="28"/>
          <w:szCs w:val="28"/>
          <w:u w:val="none"/>
          <w:lang w:val="en-US"/>
        </w:rPr>
        <w:t xml:space="preserve">: Single-stage Dense Face </w:t>
      </w:r>
      <w:proofErr w:type="spellStart"/>
      <w:r w:rsidRPr="00136635">
        <w:rPr>
          <w:rStyle w:val="Hyperlink"/>
          <w:color w:val="000000"/>
          <w:sz w:val="28"/>
          <w:szCs w:val="28"/>
          <w:u w:val="none"/>
          <w:lang w:val="en-US"/>
        </w:rPr>
        <w:t>Localisation</w:t>
      </w:r>
      <w:proofErr w:type="spellEnd"/>
      <w:r w:rsidRPr="00136635">
        <w:rPr>
          <w:rStyle w:val="Hyperlink"/>
          <w:color w:val="000000"/>
          <w:sz w:val="28"/>
          <w:szCs w:val="28"/>
          <w:u w:val="none"/>
          <w:lang w:val="en-US"/>
        </w:rPr>
        <w:t xml:space="preserve"> in the Wild / D. </w:t>
      </w:r>
      <w:proofErr w:type="spellStart"/>
      <w:r w:rsidRPr="00136635">
        <w:rPr>
          <w:rStyle w:val="Hyperlink"/>
          <w:color w:val="000000"/>
          <w:sz w:val="28"/>
          <w:szCs w:val="28"/>
          <w:u w:val="none"/>
          <w:lang w:val="en-US"/>
        </w:rPr>
        <w:t>Jiankang</w:t>
      </w:r>
      <w:proofErr w:type="spellEnd"/>
      <w:r w:rsidRPr="00136635">
        <w:rPr>
          <w:rStyle w:val="Hyperlink"/>
          <w:color w:val="000000"/>
          <w:sz w:val="28"/>
          <w:szCs w:val="28"/>
          <w:u w:val="none"/>
          <w:lang w:val="en-US"/>
        </w:rPr>
        <w:t xml:space="preserve">, G. Jia, Z. </w:t>
      </w:r>
      <w:proofErr w:type="spellStart"/>
      <w:proofErr w:type="gramStart"/>
      <w:r w:rsidRPr="00136635">
        <w:rPr>
          <w:rStyle w:val="Hyperlink"/>
          <w:color w:val="000000"/>
          <w:sz w:val="28"/>
          <w:szCs w:val="28"/>
          <w:u w:val="none"/>
          <w:lang w:val="en-US"/>
        </w:rPr>
        <w:t>Yuxiang</w:t>
      </w:r>
      <w:proofErr w:type="spellEnd"/>
      <w:r w:rsidRPr="00136635">
        <w:rPr>
          <w:rStyle w:val="Hyperlink"/>
          <w:color w:val="000000"/>
          <w:sz w:val="28"/>
          <w:szCs w:val="28"/>
          <w:u w:val="none"/>
          <w:lang w:val="en-US"/>
        </w:rPr>
        <w:t xml:space="preserve"> ,</w:t>
      </w:r>
      <w:proofErr w:type="gramEnd"/>
      <w:r w:rsidRPr="00136635">
        <w:rPr>
          <w:rStyle w:val="Hyperlink"/>
          <w:color w:val="000000"/>
          <w:sz w:val="28"/>
          <w:szCs w:val="28"/>
          <w:u w:val="none"/>
          <w:lang w:val="en-US"/>
        </w:rPr>
        <w:t xml:space="preserve">Y. </w:t>
      </w:r>
      <w:proofErr w:type="spellStart"/>
      <w:r w:rsidRPr="00136635">
        <w:rPr>
          <w:rStyle w:val="Hyperlink"/>
          <w:color w:val="000000"/>
          <w:sz w:val="28"/>
          <w:szCs w:val="28"/>
          <w:u w:val="none"/>
          <w:lang w:val="en-US"/>
        </w:rPr>
        <w:t>Jinke,K</w:t>
      </w:r>
      <w:proofErr w:type="spellEnd"/>
      <w:r w:rsidRPr="00136635">
        <w:rPr>
          <w:rStyle w:val="Hyperlink"/>
          <w:color w:val="000000"/>
          <w:sz w:val="28"/>
          <w:szCs w:val="28"/>
          <w:u w:val="none"/>
          <w:lang w:val="en-US"/>
        </w:rPr>
        <w:t xml:space="preserve">. Irene, Z. Stefanos // </w:t>
      </w:r>
      <w:proofErr w:type="spellStart"/>
      <w:r w:rsidRPr="00136635">
        <w:rPr>
          <w:rStyle w:val="Hyperlink"/>
          <w:color w:val="000000"/>
          <w:sz w:val="28"/>
          <w:szCs w:val="28"/>
          <w:u w:val="none"/>
          <w:lang w:val="en-US"/>
        </w:rPr>
        <w:t>CoRR</w:t>
      </w:r>
      <w:proofErr w:type="spellEnd"/>
      <w:r w:rsidRPr="00136635">
        <w:rPr>
          <w:rStyle w:val="Hyperlink"/>
          <w:color w:val="000000"/>
          <w:sz w:val="28"/>
          <w:szCs w:val="28"/>
          <w:u w:val="none"/>
          <w:lang w:val="en-US"/>
        </w:rPr>
        <w:t xml:space="preserve"> </w:t>
      </w:r>
      <w:r w:rsidRPr="00136635">
        <w:rPr>
          <w:color w:val="000000"/>
          <w:sz w:val="28"/>
          <w:szCs w:val="28"/>
          <w:lang w:val="en-US"/>
        </w:rPr>
        <w:t xml:space="preserve">– </w:t>
      </w:r>
      <w:r w:rsidRPr="00136635">
        <w:rPr>
          <w:rStyle w:val="Hyperlink"/>
          <w:color w:val="000000"/>
          <w:sz w:val="28"/>
          <w:szCs w:val="28"/>
          <w:u w:val="none"/>
          <w:lang w:val="en-US"/>
        </w:rPr>
        <w:t xml:space="preserve"> 2019</w:t>
      </w:r>
    </w:p>
    <w:p w14:paraId="261FFA1A" w14:textId="484A53CB" w:rsidR="003D75D7" w:rsidRPr="003343B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192" w:author="Олег Аксенов" w:date="2021-04-17T16:44:00Z">
            <w:rPr>
              <w:color w:val="000000"/>
              <w:sz w:val="28"/>
              <w:szCs w:val="28"/>
            </w:rPr>
          </w:rPrChange>
        </w:rPr>
      </w:pPr>
      <w:r w:rsidRPr="003343BC">
        <w:rPr>
          <w:color w:val="000000"/>
          <w:sz w:val="28"/>
          <w:szCs w:val="28"/>
          <w:lang w:val="en-US"/>
        </w:rPr>
        <w:t>Feng</w:t>
      </w:r>
      <w:r w:rsidR="003343BC">
        <w:rPr>
          <w:color w:val="000000"/>
          <w:sz w:val="28"/>
          <w:szCs w:val="28"/>
          <w:lang w:val="en-US"/>
        </w:rPr>
        <w:t>,</w:t>
      </w:r>
      <w:r w:rsidR="003343BC" w:rsidRPr="003343BC">
        <w:rPr>
          <w:color w:val="000000"/>
          <w:sz w:val="28"/>
          <w:szCs w:val="28"/>
          <w:lang w:val="en-US"/>
        </w:rPr>
        <w:t xml:space="preserve"> Y</w:t>
      </w:r>
      <w:r w:rsidRPr="003343BC">
        <w:rPr>
          <w:color w:val="000000"/>
          <w:sz w:val="28"/>
          <w:szCs w:val="28"/>
          <w:lang w:val="en-US"/>
        </w:rPr>
        <w:t>. Joint 3d face reconstruction and dense alignment with position map regression network</w:t>
      </w:r>
      <w:r w:rsidR="003343BC" w:rsidRPr="003343BC">
        <w:rPr>
          <w:color w:val="000000"/>
          <w:sz w:val="28"/>
          <w:szCs w:val="28"/>
          <w:lang w:val="en-US"/>
        </w:rPr>
        <w:t xml:space="preserve"> / Y. Feng, F. Wu, X. Shao, Y. Wang, X. Zhou // </w:t>
      </w:r>
      <w:r w:rsidRPr="003343BC">
        <w:rPr>
          <w:color w:val="000000"/>
          <w:sz w:val="28"/>
          <w:szCs w:val="28"/>
          <w:lang w:val="en-US"/>
          <w:rPrChange w:id="193" w:author="Олег Аксенов" w:date="2021-04-17T16:44:00Z">
            <w:rPr>
              <w:color w:val="000000"/>
              <w:sz w:val="28"/>
              <w:szCs w:val="28"/>
            </w:rPr>
          </w:rPrChange>
        </w:rPr>
        <w:t>ECCV</w:t>
      </w:r>
      <w:r w:rsidR="003343BC" w:rsidRPr="003343BC">
        <w:rPr>
          <w:color w:val="000000"/>
          <w:sz w:val="28"/>
          <w:szCs w:val="28"/>
          <w:lang w:val="en-US"/>
        </w:rPr>
        <w:t xml:space="preserve"> – </w:t>
      </w:r>
      <w:r w:rsidRPr="003343BC">
        <w:rPr>
          <w:color w:val="000000"/>
          <w:sz w:val="28"/>
          <w:szCs w:val="28"/>
          <w:lang w:val="en-US"/>
          <w:rPrChange w:id="194" w:author="Олег Аксенов" w:date="2021-04-17T16:44:00Z">
            <w:rPr>
              <w:color w:val="000000"/>
              <w:sz w:val="28"/>
              <w:szCs w:val="28"/>
            </w:rPr>
          </w:rPrChange>
        </w:rPr>
        <w:t>2018</w:t>
      </w:r>
    </w:p>
    <w:p w14:paraId="33CA88F8" w14:textId="44BCCE5A" w:rsidR="003D75D7" w:rsidRPr="003343B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3343BC">
        <w:rPr>
          <w:color w:val="000000"/>
          <w:sz w:val="28"/>
          <w:szCs w:val="28"/>
          <w:lang w:val="en-US"/>
        </w:rPr>
        <w:t>Lin</w:t>
      </w:r>
      <w:r w:rsidR="003343BC" w:rsidRPr="003343BC">
        <w:rPr>
          <w:color w:val="000000"/>
          <w:sz w:val="28"/>
          <w:szCs w:val="28"/>
          <w:lang w:val="en-US"/>
        </w:rPr>
        <w:t xml:space="preserve">, T.L. </w:t>
      </w:r>
      <w:r w:rsidRPr="003343BC">
        <w:rPr>
          <w:color w:val="000000"/>
          <w:sz w:val="28"/>
          <w:szCs w:val="28"/>
          <w:lang w:val="en-US"/>
        </w:rPr>
        <w:t>Feature pyramid networks for object detection</w:t>
      </w:r>
      <w:r w:rsidR="003343BC" w:rsidRPr="003343BC">
        <w:rPr>
          <w:color w:val="000000"/>
          <w:sz w:val="28"/>
          <w:szCs w:val="28"/>
          <w:lang w:val="en-US"/>
        </w:rPr>
        <w:t xml:space="preserve"> / T.Y. Lin, P. Dollar, R. </w:t>
      </w:r>
      <w:proofErr w:type="spellStart"/>
      <w:r w:rsidR="003343BC" w:rsidRPr="003343BC">
        <w:rPr>
          <w:color w:val="000000"/>
          <w:sz w:val="28"/>
          <w:szCs w:val="28"/>
          <w:lang w:val="en-US"/>
        </w:rPr>
        <w:t>Girshick</w:t>
      </w:r>
      <w:proofErr w:type="spellEnd"/>
      <w:r w:rsidR="003343BC" w:rsidRPr="003343BC">
        <w:rPr>
          <w:color w:val="000000"/>
          <w:sz w:val="28"/>
          <w:szCs w:val="28"/>
          <w:lang w:val="en-US"/>
        </w:rPr>
        <w:t xml:space="preserve">, K. He, B. Hariharan, S. </w:t>
      </w:r>
      <w:proofErr w:type="spellStart"/>
      <w:r w:rsidR="003343BC" w:rsidRPr="003343BC">
        <w:rPr>
          <w:color w:val="000000"/>
          <w:sz w:val="28"/>
          <w:szCs w:val="28"/>
          <w:lang w:val="en-US"/>
        </w:rPr>
        <w:t>Belongie</w:t>
      </w:r>
      <w:proofErr w:type="spellEnd"/>
      <w:r w:rsidR="003343BC" w:rsidRPr="003343BC">
        <w:rPr>
          <w:color w:val="000000"/>
          <w:sz w:val="28"/>
          <w:szCs w:val="28"/>
          <w:lang w:val="en-US"/>
        </w:rPr>
        <w:t xml:space="preserve"> // </w:t>
      </w:r>
      <w:r w:rsidRPr="003343BC">
        <w:rPr>
          <w:color w:val="000000"/>
          <w:sz w:val="28"/>
          <w:szCs w:val="28"/>
          <w:lang w:val="en-US"/>
        </w:rPr>
        <w:t>CVPR</w:t>
      </w:r>
      <w:r w:rsidR="003343BC" w:rsidRPr="003343BC">
        <w:rPr>
          <w:color w:val="000000"/>
          <w:sz w:val="28"/>
          <w:szCs w:val="28"/>
          <w:lang w:val="en-US"/>
        </w:rPr>
        <w:t xml:space="preserve"> – </w:t>
      </w:r>
      <w:r w:rsidRPr="003343BC">
        <w:rPr>
          <w:color w:val="000000"/>
          <w:sz w:val="28"/>
          <w:szCs w:val="28"/>
          <w:lang w:val="en-US"/>
        </w:rPr>
        <w:t>2017</w:t>
      </w:r>
    </w:p>
    <w:p w14:paraId="7BF55D8B" w14:textId="012E41FD" w:rsidR="003D75D7" w:rsidRPr="003343B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3343BC">
        <w:rPr>
          <w:color w:val="000000"/>
          <w:sz w:val="28"/>
          <w:szCs w:val="28"/>
          <w:lang w:val="en-US"/>
        </w:rPr>
        <w:t>Hu</w:t>
      </w:r>
      <w:r w:rsidR="003343BC" w:rsidRPr="003343BC">
        <w:rPr>
          <w:color w:val="000000"/>
          <w:sz w:val="28"/>
          <w:szCs w:val="28"/>
          <w:lang w:val="en-US"/>
        </w:rPr>
        <w:t>, P.</w:t>
      </w:r>
      <w:r w:rsidRPr="003343BC">
        <w:rPr>
          <w:color w:val="000000"/>
          <w:sz w:val="28"/>
          <w:szCs w:val="28"/>
          <w:lang w:val="en-US"/>
        </w:rPr>
        <w:t xml:space="preserve"> Finding tiny faces</w:t>
      </w:r>
      <w:r w:rsidR="003343BC" w:rsidRPr="003343BC">
        <w:rPr>
          <w:color w:val="000000"/>
          <w:sz w:val="28"/>
          <w:szCs w:val="28"/>
          <w:lang w:val="en-US"/>
        </w:rPr>
        <w:t xml:space="preserve"> / P. Hu, D. Ramanan // </w:t>
      </w:r>
      <w:r w:rsidRPr="003343BC">
        <w:rPr>
          <w:color w:val="000000"/>
          <w:sz w:val="28"/>
          <w:szCs w:val="28"/>
          <w:lang w:val="en-US"/>
        </w:rPr>
        <w:t>CVPR</w:t>
      </w:r>
      <w:r w:rsidR="003343BC" w:rsidRPr="003343BC">
        <w:rPr>
          <w:color w:val="000000"/>
          <w:sz w:val="28"/>
          <w:szCs w:val="28"/>
          <w:lang w:val="en-US"/>
        </w:rPr>
        <w:t xml:space="preserve"> – </w:t>
      </w:r>
      <w:r w:rsidRPr="003343BC">
        <w:rPr>
          <w:color w:val="000000"/>
          <w:sz w:val="28"/>
          <w:szCs w:val="28"/>
          <w:lang w:val="en-US"/>
        </w:rPr>
        <w:t>2017</w:t>
      </w:r>
    </w:p>
    <w:p w14:paraId="0F129A54" w14:textId="3A0938F4" w:rsidR="003D75D7" w:rsidRPr="003343B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195" w:author="Олег Аксенов" w:date="2021-04-17T16:49:00Z">
            <w:rPr>
              <w:color w:val="000000"/>
              <w:sz w:val="28"/>
              <w:szCs w:val="28"/>
            </w:rPr>
          </w:rPrChange>
        </w:rPr>
      </w:pPr>
      <w:r w:rsidRPr="003343BC">
        <w:rPr>
          <w:color w:val="000000"/>
          <w:sz w:val="28"/>
          <w:szCs w:val="28"/>
          <w:lang w:val="en-US"/>
        </w:rPr>
        <w:t>Lin</w:t>
      </w:r>
      <w:r w:rsidR="003343BC" w:rsidRPr="003343BC">
        <w:rPr>
          <w:color w:val="000000"/>
          <w:sz w:val="28"/>
          <w:szCs w:val="28"/>
          <w:lang w:val="en-US"/>
        </w:rPr>
        <w:t>, T.Y.</w:t>
      </w:r>
      <w:r w:rsidRPr="003343BC">
        <w:rPr>
          <w:color w:val="000000"/>
          <w:sz w:val="28"/>
          <w:szCs w:val="28"/>
          <w:lang w:val="en-US"/>
        </w:rPr>
        <w:t xml:space="preserve"> Focal loss for de</w:t>
      </w:r>
      <w:r w:rsidRPr="007D2D97">
        <w:rPr>
          <w:color w:val="000000"/>
          <w:sz w:val="28"/>
          <w:szCs w:val="28"/>
          <w:lang w:val="en-US"/>
        </w:rPr>
        <w:t>nse object detection</w:t>
      </w:r>
      <w:r w:rsidR="003343BC" w:rsidRPr="007D2D97">
        <w:rPr>
          <w:color w:val="000000"/>
          <w:sz w:val="28"/>
          <w:szCs w:val="28"/>
          <w:lang w:val="en-US"/>
        </w:rPr>
        <w:t xml:space="preserve"> / T.Y. Lin, P. Goyal, R. </w:t>
      </w:r>
      <w:proofErr w:type="spellStart"/>
      <w:r w:rsidR="003343BC" w:rsidRPr="007D2D97">
        <w:rPr>
          <w:color w:val="000000"/>
          <w:sz w:val="28"/>
          <w:szCs w:val="28"/>
          <w:lang w:val="en-US"/>
        </w:rPr>
        <w:t>Girshick</w:t>
      </w:r>
      <w:proofErr w:type="spellEnd"/>
      <w:r w:rsidR="003343BC" w:rsidRPr="007D2D97">
        <w:rPr>
          <w:color w:val="000000"/>
          <w:sz w:val="28"/>
          <w:szCs w:val="28"/>
          <w:lang w:val="en-US"/>
        </w:rPr>
        <w:t xml:space="preserve">, K. </w:t>
      </w:r>
      <w:proofErr w:type="spellStart"/>
      <w:proofErr w:type="gramStart"/>
      <w:r w:rsidR="003343BC" w:rsidRPr="007D2D97">
        <w:rPr>
          <w:color w:val="000000"/>
          <w:sz w:val="28"/>
          <w:szCs w:val="28"/>
          <w:lang w:val="en-US"/>
        </w:rPr>
        <w:t>He,P</w:t>
      </w:r>
      <w:proofErr w:type="spellEnd"/>
      <w:r w:rsidR="003343BC" w:rsidRPr="007D2D97">
        <w:rPr>
          <w:color w:val="000000"/>
          <w:sz w:val="28"/>
          <w:szCs w:val="28"/>
          <w:lang w:val="en-US"/>
        </w:rPr>
        <w:t>.</w:t>
      </w:r>
      <w:proofErr w:type="gramEnd"/>
      <w:r w:rsidR="003343BC" w:rsidRPr="007D2D97">
        <w:rPr>
          <w:color w:val="000000"/>
          <w:sz w:val="28"/>
          <w:szCs w:val="28"/>
          <w:lang w:val="en-US"/>
        </w:rPr>
        <w:t xml:space="preserve"> Dollar</w:t>
      </w:r>
      <w:r w:rsidR="007D2D97" w:rsidRPr="007D2D97">
        <w:rPr>
          <w:color w:val="000000"/>
          <w:sz w:val="28"/>
          <w:szCs w:val="28"/>
          <w:lang w:val="en-US"/>
        </w:rPr>
        <w:t xml:space="preserve"> // </w:t>
      </w:r>
      <w:r w:rsidRPr="007D2D97">
        <w:rPr>
          <w:color w:val="000000"/>
          <w:sz w:val="28"/>
          <w:szCs w:val="28"/>
          <w:lang w:val="en-US"/>
          <w:rPrChange w:id="196" w:author="Олег Аксенов" w:date="2021-04-17T16:49:00Z">
            <w:rPr>
              <w:color w:val="000000"/>
              <w:sz w:val="28"/>
              <w:szCs w:val="28"/>
            </w:rPr>
          </w:rPrChange>
        </w:rPr>
        <w:t>ICCV</w:t>
      </w:r>
      <w:r w:rsidR="007D2D97" w:rsidRPr="007D2D97">
        <w:rPr>
          <w:color w:val="000000"/>
          <w:sz w:val="28"/>
          <w:szCs w:val="28"/>
          <w:lang w:val="en-US"/>
        </w:rPr>
        <w:t xml:space="preserve"> – </w:t>
      </w:r>
      <w:r w:rsidRPr="007D2D97">
        <w:rPr>
          <w:color w:val="000000"/>
          <w:sz w:val="28"/>
          <w:szCs w:val="28"/>
          <w:lang w:val="en-US"/>
          <w:rPrChange w:id="197" w:author="Олег Аксенов" w:date="2021-04-17T16:49:00Z">
            <w:rPr>
              <w:color w:val="000000"/>
              <w:sz w:val="28"/>
              <w:szCs w:val="28"/>
            </w:rPr>
          </w:rPrChange>
        </w:rPr>
        <w:t>2017</w:t>
      </w:r>
    </w:p>
    <w:p w14:paraId="57B753AB" w14:textId="5F2FA386" w:rsidR="003D75D7" w:rsidRPr="007D2D97"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7D2D97">
        <w:rPr>
          <w:color w:val="000000"/>
          <w:sz w:val="28"/>
          <w:szCs w:val="28"/>
          <w:lang w:val="en-US"/>
        </w:rPr>
        <w:t>Yang,</w:t>
      </w:r>
      <w:r w:rsidR="007D2D97" w:rsidRPr="007D2D97">
        <w:rPr>
          <w:color w:val="000000"/>
          <w:sz w:val="28"/>
          <w:szCs w:val="28"/>
          <w:lang w:val="en-US"/>
        </w:rPr>
        <w:t xml:space="preserve"> S. </w:t>
      </w:r>
      <w:r w:rsidRPr="007D2D97">
        <w:rPr>
          <w:color w:val="000000"/>
          <w:sz w:val="28"/>
          <w:szCs w:val="28"/>
          <w:lang w:val="en-US"/>
        </w:rPr>
        <w:t>WIDER FACE: A face detection benchmark</w:t>
      </w:r>
      <w:r w:rsidR="007D2D97" w:rsidRPr="007D2D97">
        <w:rPr>
          <w:color w:val="000000"/>
          <w:sz w:val="28"/>
          <w:szCs w:val="28"/>
          <w:lang w:val="en-US"/>
        </w:rPr>
        <w:t xml:space="preserve"> / S. Yang, P. Luo, C.C. Loy, X. Tang // </w:t>
      </w:r>
      <w:r w:rsidRPr="007D2D97">
        <w:rPr>
          <w:color w:val="000000"/>
          <w:sz w:val="28"/>
          <w:szCs w:val="28"/>
          <w:lang w:val="en-US"/>
        </w:rPr>
        <w:t>CVPR</w:t>
      </w:r>
      <w:r w:rsidR="007D2D97" w:rsidRPr="007D2D97">
        <w:rPr>
          <w:color w:val="000000"/>
          <w:sz w:val="28"/>
          <w:szCs w:val="28"/>
          <w:lang w:val="en-US"/>
        </w:rPr>
        <w:t xml:space="preserve"> – </w:t>
      </w:r>
      <w:r w:rsidRPr="007D2D97">
        <w:rPr>
          <w:color w:val="000000"/>
          <w:sz w:val="28"/>
          <w:szCs w:val="28"/>
          <w:lang w:val="en-US"/>
        </w:rPr>
        <w:t>2016</w:t>
      </w:r>
    </w:p>
    <w:p w14:paraId="1CA39772" w14:textId="0A4DAB01" w:rsidR="007D2D97" w:rsidRPr="007D2D97" w:rsidRDefault="007D2D9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auto"/>
          <w:sz w:val="28"/>
          <w:szCs w:val="28"/>
          <w:u w:val="none"/>
          <w:lang w:val="en-US"/>
        </w:rPr>
      </w:pPr>
      <w:r w:rsidRPr="007D2D97">
        <w:rPr>
          <w:rStyle w:val="Hyperlink"/>
          <w:rFonts w:eastAsia="Arial"/>
          <w:color w:val="auto"/>
          <w:sz w:val="28"/>
          <w:szCs w:val="28"/>
          <w:u w:val="none"/>
          <w:lang w:val="en-US"/>
        </w:rPr>
        <w:t xml:space="preserve">Zhang, F. Accurate Face Detection for High Performance / F. Zhang, X. Fan, G. Ai, J. Song, Y. Qin, J. Wu // </w:t>
      </w:r>
      <w:proofErr w:type="spellStart"/>
      <w:r w:rsidRPr="007D2D97">
        <w:rPr>
          <w:rStyle w:val="Hyperlink"/>
          <w:rFonts w:eastAsia="Arial"/>
          <w:color w:val="auto"/>
          <w:sz w:val="28"/>
          <w:szCs w:val="28"/>
          <w:u w:val="none"/>
          <w:lang w:val="en-US"/>
        </w:rPr>
        <w:t>CoRR</w:t>
      </w:r>
      <w:proofErr w:type="spellEnd"/>
      <w:r w:rsidRPr="007D2D97">
        <w:rPr>
          <w:rStyle w:val="Hyperlink"/>
          <w:rFonts w:eastAsia="Arial"/>
          <w:color w:val="auto"/>
          <w:sz w:val="28"/>
          <w:szCs w:val="28"/>
          <w:u w:val="none"/>
          <w:lang w:val="en-US"/>
        </w:rPr>
        <w:t xml:space="preserve"> – 2019</w:t>
      </w:r>
    </w:p>
    <w:p w14:paraId="5369E2C1" w14:textId="015059DD" w:rsidR="003D75D7" w:rsidRPr="007D2D97"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198" w:author="Олег Аксенов" w:date="2021-04-17T16:49:00Z">
            <w:rPr>
              <w:color w:val="000000"/>
              <w:sz w:val="28"/>
              <w:szCs w:val="28"/>
            </w:rPr>
          </w:rPrChange>
        </w:rPr>
      </w:pPr>
      <w:r w:rsidRPr="007D2D97">
        <w:rPr>
          <w:color w:val="000000"/>
          <w:sz w:val="28"/>
          <w:szCs w:val="28"/>
          <w:lang w:val="en-US"/>
        </w:rPr>
        <w:t>Ross</w:t>
      </w:r>
      <w:r w:rsidR="007D2D97" w:rsidRPr="007D2D97">
        <w:rPr>
          <w:color w:val="000000"/>
          <w:sz w:val="28"/>
          <w:szCs w:val="28"/>
          <w:lang w:val="en-US"/>
        </w:rPr>
        <w:t>,</w:t>
      </w:r>
      <w:r w:rsidRPr="007D2D97">
        <w:rPr>
          <w:color w:val="000000"/>
          <w:sz w:val="28"/>
          <w:szCs w:val="28"/>
          <w:lang w:val="en-US"/>
        </w:rPr>
        <w:t xml:space="preserve"> B. </w:t>
      </w:r>
      <w:proofErr w:type="spellStart"/>
      <w:r w:rsidRPr="007D2D97">
        <w:rPr>
          <w:color w:val="000000"/>
          <w:sz w:val="28"/>
          <w:szCs w:val="28"/>
          <w:lang w:val="en-US"/>
        </w:rPr>
        <w:t>Girshick</w:t>
      </w:r>
      <w:proofErr w:type="spellEnd"/>
      <w:r w:rsidRPr="007D2D97">
        <w:rPr>
          <w:color w:val="000000"/>
          <w:sz w:val="28"/>
          <w:szCs w:val="28"/>
          <w:lang w:val="en-US"/>
        </w:rPr>
        <w:t>. Fast R-CNN</w:t>
      </w:r>
      <w:r w:rsidR="007D2D97" w:rsidRPr="007D2D97">
        <w:rPr>
          <w:color w:val="000000"/>
          <w:sz w:val="28"/>
          <w:szCs w:val="28"/>
          <w:lang w:val="en-US"/>
        </w:rPr>
        <w:t xml:space="preserve"> / B. Ross</w:t>
      </w:r>
      <w:r w:rsidRPr="007D2D97">
        <w:rPr>
          <w:color w:val="000000"/>
          <w:sz w:val="28"/>
          <w:szCs w:val="28"/>
          <w:lang w:val="en-US"/>
        </w:rPr>
        <w:t xml:space="preserve"> </w:t>
      </w:r>
      <w:r w:rsidR="007D2D97" w:rsidRPr="007D2D97">
        <w:rPr>
          <w:color w:val="000000"/>
          <w:sz w:val="28"/>
          <w:szCs w:val="28"/>
          <w:lang w:val="en-US"/>
        </w:rPr>
        <w:t xml:space="preserve">// </w:t>
      </w:r>
      <w:r w:rsidRPr="007D2D97">
        <w:rPr>
          <w:color w:val="000000"/>
          <w:sz w:val="28"/>
          <w:szCs w:val="28"/>
          <w:lang w:val="en-US"/>
          <w:rPrChange w:id="199" w:author="Олег Аксенов" w:date="2021-04-17T16:49:00Z">
            <w:rPr>
              <w:color w:val="000000"/>
              <w:sz w:val="28"/>
              <w:szCs w:val="28"/>
            </w:rPr>
          </w:rPrChange>
        </w:rPr>
        <w:t>ICCV</w:t>
      </w:r>
      <w:r w:rsidR="007D2D97" w:rsidRPr="007D2D97">
        <w:rPr>
          <w:color w:val="000000"/>
          <w:sz w:val="28"/>
          <w:szCs w:val="28"/>
          <w:lang w:val="en-US"/>
        </w:rPr>
        <w:t xml:space="preserve"> –</w:t>
      </w:r>
      <w:r w:rsidRPr="007D2D97">
        <w:rPr>
          <w:color w:val="000000"/>
          <w:sz w:val="28"/>
          <w:szCs w:val="28"/>
          <w:lang w:val="en-US"/>
          <w:rPrChange w:id="200" w:author="Олег Аксенов" w:date="2021-04-17T16:49:00Z">
            <w:rPr>
              <w:color w:val="000000"/>
              <w:sz w:val="28"/>
              <w:szCs w:val="28"/>
            </w:rPr>
          </w:rPrChange>
        </w:rPr>
        <w:t xml:space="preserve"> 2015 </w:t>
      </w:r>
    </w:p>
    <w:p w14:paraId="202CD7A3" w14:textId="36DCEE13" w:rsidR="003D75D7" w:rsidRPr="00C3657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C3657C">
        <w:rPr>
          <w:color w:val="000000"/>
          <w:sz w:val="28"/>
          <w:szCs w:val="28"/>
          <w:lang w:val="en-US"/>
        </w:rPr>
        <w:t>Chi</w:t>
      </w:r>
      <w:r w:rsidR="007D2D97" w:rsidRPr="00C3657C">
        <w:rPr>
          <w:color w:val="000000"/>
          <w:sz w:val="28"/>
          <w:szCs w:val="28"/>
          <w:lang w:val="en-US"/>
        </w:rPr>
        <w:t xml:space="preserve">, C.  </w:t>
      </w:r>
      <w:r w:rsidRPr="00C3657C">
        <w:rPr>
          <w:color w:val="000000"/>
          <w:sz w:val="28"/>
          <w:szCs w:val="28"/>
          <w:lang w:val="en-US"/>
        </w:rPr>
        <w:t>Selective refinement network for high performance face detection</w:t>
      </w:r>
      <w:r w:rsidR="007D2D97" w:rsidRPr="00C3657C">
        <w:rPr>
          <w:color w:val="000000"/>
          <w:sz w:val="28"/>
          <w:szCs w:val="28"/>
          <w:lang w:val="en-US"/>
        </w:rPr>
        <w:t xml:space="preserve"> / C. Chi, S. Zhang, J. Xing, Z. Lei, S.Z. Li, X. Zou // </w:t>
      </w:r>
      <w:r w:rsidRPr="00C3657C">
        <w:rPr>
          <w:color w:val="000000"/>
          <w:sz w:val="28"/>
          <w:szCs w:val="28"/>
          <w:lang w:val="en-US"/>
        </w:rPr>
        <w:t>AAAI</w:t>
      </w:r>
      <w:r w:rsidR="007D2D97" w:rsidRPr="00C3657C">
        <w:rPr>
          <w:color w:val="000000"/>
          <w:sz w:val="28"/>
          <w:szCs w:val="28"/>
          <w:lang w:val="en-US"/>
        </w:rPr>
        <w:t xml:space="preserve"> – </w:t>
      </w:r>
      <w:r w:rsidRPr="00C3657C">
        <w:rPr>
          <w:color w:val="000000"/>
          <w:sz w:val="28"/>
          <w:szCs w:val="28"/>
          <w:lang w:val="en-US"/>
        </w:rPr>
        <w:t>2019</w:t>
      </w:r>
    </w:p>
    <w:p w14:paraId="735953AA" w14:textId="16B3FAC6" w:rsidR="003D75D7" w:rsidRPr="00C3657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01" w:author="Олег Аксенов" w:date="2021-04-17T16:46:00Z">
            <w:rPr>
              <w:color w:val="000000"/>
              <w:sz w:val="28"/>
              <w:szCs w:val="28"/>
            </w:rPr>
          </w:rPrChange>
        </w:rPr>
      </w:pPr>
      <w:r w:rsidRPr="00C3657C">
        <w:rPr>
          <w:color w:val="000000"/>
          <w:sz w:val="28"/>
          <w:szCs w:val="28"/>
          <w:lang w:val="en-US"/>
        </w:rPr>
        <w:t>Andrew</w:t>
      </w:r>
      <w:r w:rsidR="00C3657C" w:rsidRPr="00C3657C">
        <w:rPr>
          <w:color w:val="000000"/>
          <w:sz w:val="28"/>
          <w:szCs w:val="28"/>
          <w:lang w:val="en-US"/>
        </w:rPr>
        <w:t>,</w:t>
      </w:r>
      <w:r w:rsidRPr="00C3657C">
        <w:rPr>
          <w:color w:val="000000"/>
          <w:sz w:val="28"/>
          <w:szCs w:val="28"/>
          <w:lang w:val="en-US"/>
        </w:rPr>
        <w:t xml:space="preserve"> G. </w:t>
      </w:r>
      <w:r w:rsidR="00C3657C" w:rsidRPr="00C3657C">
        <w:rPr>
          <w:color w:val="000000"/>
          <w:sz w:val="28"/>
          <w:szCs w:val="28"/>
          <w:lang w:val="en-US"/>
        </w:rPr>
        <w:t>H</w:t>
      </w:r>
      <w:r w:rsidRPr="00C3657C">
        <w:rPr>
          <w:color w:val="000000"/>
          <w:sz w:val="28"/>
          <w:szCs w:val="28"/>
          <w:lang w:val="en-US"/>
        </w:rPr>
        <w:t xml:space="preserve">. Some improvements on deep convolutional neural </w:t>
      </w:r>
      <w:proofErr w:type="gramStart"/>
      <w:r w:rsidRPr="00C3657C">
        <w:rPr>
          <w:color w:val="000000"/>
          <w:sz w:val="28"/>
          <w:szCs w:val="28"/>
          <w:lang w:val="en-US"/>
        </w:rPr>
        <w:t>network</w:t>
      </w:r>
      <w:r w:rsidR="00A53E55">
        <w:rPr>
          <w:color w:val="000000"/>
          <w:sz w:val="28"/>
          <w:szCs w:val="28"/>
          <w:lang w:val="en-US"/>
        </w:rPr>
        <w:t xml:space="preserve"> </w:t>
      </w:r>
      <w:r w:rsidRPr="00C3657C">
        <w:rPr>
          <w:color w:val="000000"/>
          <w:sz w:val="28"/>
          <w:szCs w:val="28"/>
          <w:lang w:val="en-US"/>
        </w:rPr>
        <w:t>based</w:t>
      </w:r>
      <w:proofErr w:type="gramEnd"/>
      <w:r w:rsidRPr="00C3657C">
        <w:rPr>
          <w:color w:val="000000"/>
          <w:sz w:val="28"/>
          <w:szCs w:val="28"/>
          <w:lang w:val="en-US"/>
        </w:rPr>
        <w:t xml:space="preserve"> image classification</w:t>
      </w:r>
      <w:r w:rsidR="00C3657C" w:rsidRPr="00C3657C">
        <w:rPr>
          <w:color w:val="000000"/>
          <w:sz w:val="28"/>
          <w:szCs w:val="28"/>
          <w:lang w:val="en-US"/>
        </w:rPr>
        <w:t xml:space="preserve"> / G. H. Andrew // </w:t>
      </w:r>
      <w:proofErr w:type="spellStart"/>
      <w:r w:rsidRPr="00C3657C">
        <w:rPr>
          <w:color w:val="000000"/>
          <w:sz w:val="28"/>
          <w:szCs w:val="28"/>
          <w:lang w:val="en-US"/>
          <w:rPrChange w:id="202" w:author="Олег Аксенов" w:date="2021-04-17T16:46:00Z">
            <w:rPr>
              <w:color w:val="000000"/>
              <w:sz w:val="28"/>
              <w:szCs w:val="28"/>
            </w:rPr>
          </w:rPrChange>
        </w:rPr>
        <w:t>CoRR</w:t>
      </w:r>
      <w:proofErr w:type="spellEnd"/>
      <w:r w:rsidR="00C3657C" w:rsidRPr="00C3657C">
        <w:rPr>
          <w:color w:val="000000"/>
          <w:sz w:val="28"/>
          <w:szCs w:val="28"/>
          <w:lang w:val="en-US"/>
        </w:rPr>
        <w:t xml:space="preserve"> – </w:t>
      </w:r>
      <w:r w:rsidRPr="00C3657C">
        <w:rPr>
          <w:color w:val="000000"/>
          <w:sz w:val="28"/>
          <w:szCs w:val="28"/>
          <w:lang w:val="en-US"/>
          <w:rPrChange w:id="203" w:author="Олег Аксенов" w:date="2021-04-17T16:46:00Z">
            <w:rPr>
              <w:color w:val="000000"/>
              <w:sz w:val="28"/>
              <w:szCs w:val="28"/>
            </w:rPr>
          </w:rPrChange>
        </w:rPr>
        <w:t>2013</w:t>
      </w:r>
    </w:p>
    <w:p w14:paraId="44EB9D97" w14:textId="68EF883C" w:rsidR="003D75D7" w:rsidRPr="00C3657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04" w:author="Олег Аксенов" w:date="2021-04-17T16:44:00Z">
            <w:rPr>
              <w:color w:val="000000"/>
              <w:sz w:val="28"/>
              <w:szCs w:val="28"/>
            </w:rPr>
          </w:rPrChange>
        </w:rPr>
      </w:pPr>
      <w:r w:rsidRPr="00C3657C">
        <w:rPr>
          <w:color w:val="000000"/>
          <w:sz w:val="28"/>
          <w:szCs w:val="28"/>
          <w:lang w:val="en-US"/>
        </w:rPr>
        <w:t>Tang</w:t>
      </w:r>
      <w:r w:rsidR="00C3657C" w:rsidRPr="00C3657C">
        <w:rPr>
          <w:color w:val="000000"/>
          <w:sz w:val="28"/>
          <w:szCs w:val="28"/>
          <w:lang w:val="en-US"/>
        </w:rPr>
        <w:t xml:space="preserve">, X. </w:t>
      </w:r>
      <w:proofErr w:type="spellStart"/>
      <w:r w:rsidRPr="00C3657C">
        <w:rPr>
          <w:color w:val="000000"/>
          <w:sz w:val="28"/>
          <w:szCs w:val="28"/>
          <w:lang w:val="en-US"/>
        </w:rPr>
        <w:t>Pyramidbox</w:t>
      </w:r>
      <w:proofErr w:type="spellEnd"/>
      <w:r w:rsidRPr="00C3657C">
        <w:rPr>
          <w:color w:val="000000"/>
          <w:sz w:val="28"/>
          <w:szCs w:val="28"/>
          <w:lang w:val="en-US"/>
        </w:rPr>
        <w:t xml:space="preserve">: A context-assisted </w:t>
      </w:r>
      <w:proofErr w:type="spellStart"/>
      <w:r w:rsidRPr="00C3657C">
        <w:rPr>
          <w:color w:val="000000"/>
          <w:sz w:val="28"/>
          <w:szCs w:val="28"/>
          <w:lang w:val="en-US"/>
        </w:rPr>
        <w:t>singleshot</w:t>
      </w:r>
      <w:proofErr w:type="spellEnd"/>
      <w:r w:rsidRPr="00C3657C">
        <w:rPr>
          <w:color w:val="000000"/>
          <w:sz w:val="28"/>
          <w:szCs w:val="28"/>
          <w:lang w:val="en-US"/>
        </w:rPr>
        <w:t xml:space="preserve"> face detector</w:t>
      </w:r>
      <w:r w:rsidR="00C3657C" w:rsidRPr="00C3657C">
        <w:rPr>
          <w:color w:val="000000"/>
          <w:sz w:val="28"/>
          <w:szCs w:val="28"/>
          <w:lang w:val="en-US"/>
        </w:rPr>
        <w:t xml:space="preserve"> / X. Tang D. K. Du, Z. He, J. Liu // </w:t>
      </w:r>
      <w:r w:rsidRPr="00C3657C">
        <w:rPr>
          <w:color w:val="000000"/>
          <w:sz w:val="28"/>
          <w:szCs w:val="28"/>
          <w:lang w:val="en-US"/>
          <w:rPrChange w:id="205" w:author="Олег Аксенов" w:date="2021-04-17T16:44:00Z">
            <w:rPr>
              <w:color w:val="000000"/>
              <w:sz w:val="28"/>
              <w:szCs w:val="28"/>
            </w:rPr>
          </w:rPrChange>
        </w:rPr>
        <w:t>ECCV</w:t>
      </w:r>
      <w:r w:rsidR="00C3657C" w:rsidRPr="00C3657C">
        <w:rPr>
          <w:color w:val="000000"/>
          <w:sz w:val="28"/>
          <w:szCs w:val="28"/>
          <w:lang w:val="en-US"/>
        </w:rPr>
        <w:t xml:space="preserve"> – </w:t>
      </w:r>
      <w:r w:rsidRPr="00C3657C">
        <w:rPr>
          <w:color w:val="000000"/>
          <w:sz w:val="28"/>
          <w:szCs w:val="28"/>
          <w:lang w:val="en-US"/>
          <w:rPrChange w:id="206" w:author="Олег Аксенов" w:date="2021-04-17T16:44:00Z">
            <w:rPr>
              <w:color w:val="000000"/>
              <w:sz w:val="28"/>
              <w:szCs w:val="28"/>
            </w:rPr>
          </w:rPrChange>
        </w:rPr>
        <w:t>2018</w:t>
      </w:r>
    </w:p>
    <w:p w14:paraId="3D068494" w14:textId="75B8C9BE" w:rsidR="00C3657C" w:rsidRPr="00C3657C" w:rsidRDefault="00C3657C"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C3657C">
        <w:rPr>
          <w:color w:val="000000"/>
          <w:sz w:val="28"/>
          <w:szCs w:val="28"/>
          <w:lang w:val="en-US"/>
        </w:rPr>
        <w:t>Jian</w:t>
      </w:r>
      <w:r>
        <w:rPr>
          <w:color w:val="000000"/>
          <w:sz w:val="28"/>
          <w:szCs w:val="28"/>
          <w:lang w:val="en-US"/>
        </w:rPr>
        <w:t xml:space="preserve">, L. </w:t>
      </w:r>
      <w:r w:rsidRPr="00C3657C">
        <w:rPr>
          <w:color w:val="000000"/>
          <w:sz w:val="28"/>
          <w:szCs w:val="28"/>
          <w:lang w:val="en-US"/>
        </w:rPr>
        <w:t>DSFD: Dual Shot Face Detector</w:t>
      </w:r>
      <w:r>
        <w:rPr>
          <w:color w:val="000000"/>
          <w:sz w:val="28"/>
          <w:szCs w:val="28"/>
          <w:lang w:val="en-US"/>
        </w:rPr>
        <w:t xml:space="preserve"> /L. </w:t>
      </w:r>
      <w:r w:rsidRPr="00C3657C">
        <w:rPr>
          <w:color w:val="000000"/>
          <w:sz w:val="28"/>
          <w:szCs w:val="28"/>
          <w:lang w:val="en-US"/>
        </w:rPr>
        <w:t>Jian</w:t>
      </w:r>
      <w:r>
        <w:rPr>
          <w:color w:val="000000"/>
          <w:sz w:val="28"/>
          <w:szCs w:val="28"/>
          <w:lang w:val="en-US"/>
        </w:rPr>
        <w:t>,</w:t>
      </w:r>
      <w:r w:rsidRPr="00C3657C">
        <w:rPr>
          <w:color w:val="000000"/>
          <w:sz w:val="28"/>
          <w:szCs w:val="28"/>
          <w:lang w:val="en-US"/>
        </w:rPr>
        <w:t xml:space="preserve"> Y</w:t>
      </w:r>
      <w:r>
        <w:rPr>
          <w:color w:val="000000"/>
          <w:sz w:val="28"/>
          <w:szCs w:val="28"/>
          <w:lang w:val="en-US"/>
        </w:rPr>
        <w:t xml:space="preserve">. </w:t>
      </w:r>
      <w:r w:rsidRPr="00C3657C">
        <w:rPr>
          <w:color w:val="000000"/>
          <w:sz w:val="28"/>
          <w:szCs w:val="28"/>
          <w:lang w:val="en-US"/>
        </w:rPr>
        <w:t>Wang, C</w:t>
      </w:r>
      <w:r>
        <w:rPr>
          <w:color w:val="000000"/>
          <w:sz w:val="28"/>
          <w:szCs w:val="28"/>
          <w:lang w:val="en-US"/>
        </w:rPr>
        <w:t>.</w:t>
      </w:r>
      <w:r w:rsidRPr="00C3657C">
        <w:rPr>
          <w:color w:val="000000"/>
          <w:sz w:val="28"/>
          <w:szCs w:val="28"/>
          <w:lang w:val="en-US"/>
        </w:rPr>
        <w:t xml:space="preserve"> Wang, Y</w:t>
      </w:r>
      <w:r>
        <w:rPr>
          <w:color w:val="000000"/>
          <w:sz w:val="28"/>
          <w:szCs w:val="28"/>
          <w:lang w:val="en-US"/>
        </w:rPr>
        <w:t>.</w:t>
      </w:r>
      <w:r w:rsidRPr="00C3657C">
        <w:rPr>
          <w:color w:val="000000"/>
          <w:sz w:val="28"/>
          <w:szCs w:val="28"/>
          <w:lang w:val="en-US"/>
        </w:rPr>
        <w:t xml:space="preserve"> Tai, J</w:t>
      </w:r>
      <w:r>
        <w:rPr>
          <w:color w:val="000000"/>
          <w:sz w:val="28"/>
          <w:szCs w:val="28"/>
          <w:lang w:val="en-US"/>
        </w:rPr>
        <w:t xml:space="preserve">. </w:t>
      </w:r>
      <w:r w:rsidRPr="00C3657C">
        <w:rPr>
          <w:color w:val="000000"/>
          <w:sz w:val="28"/>
          <w:szCs w:val="28"/>
          <w:lang w:val="en-US"/>
        </w:rPr>
        <w:t>Qian, J</w:t>
      </w:r>
      <w:r>
        <w:rPr>
          <w:color w:val="000000"/>
          <w:sz w:val="28"/>
          <w:szCs w:val="28"/>
          <w:lang w:val="en-US"/>
        </w:rPr>
        <w:t>.</w:t>
      </w:r>
      <w:r w:rsidRPr="00C3657C">
        <w:rPr>
          <w:color w:val="000000"/>
          <w:sz w:val="28"/>
          <w:szCs w:val="28"/>
          <w:lang w:val="en-US"/>
        </w:rPr>
        <w:t xml:space="preserve"> Yang, C</w:t>
      </w:r>
      <w:r>
        <w:rPr>
          <w:color w:val="000000"/>
          <w:sz w:val="28"/>
          <w:szCs w:val="28"/>
          <w:lang w:val="en-US"/>
        </w:rPr>
        <w:t xml:space="preserve">. </w:t>
      </w:r>
      <w:r w:rsidRPr="00C3657C">
        <w:rPr>
          <w:color w:val="000000"/>
          <w:sz w:val="28"/>
          <w:szCs w:val="28"/>
          <w:lang w:val="en-US"/>
        </w:rPr>
        <w:t>Wang, J</w:t>
      </w:r>
      <w:r>
        <w:rPr>
          <w:color w:val="000000"/>
          <w:sz w:val="28"/>
          <w:szCs w:val="28"/>
          <w:lang w:val="en-US"/>
        </w:rPr>
        <w:t>.</w:t>
      </w:r>
      <w:r w:rsidRPr="00C3657C">
        <w:rPr>
          <w:color w:val="000000"/>
          <w:sz w:val="28"/>
          <w:szCs w:val="28"/>
          <w:lang w:val="en-US"/>
        </w:rPr>
        <w:t xml:space="preserve"> Li, F</w:t>
      </w:r>
      <w:r>
        <w:rPr>
          <w:color w:val="000000"/>
          <w:sz w:val="28"/>
          <w:szCs w:val="28"/>
          <w:lang w:val="en-US"/>
        </w:rPr>
        <w:t xml:space="preserve">. </w:t>
      </w:r>
      <w:r w:rsidRPr="00C3657C">
        <w:rPr>
          <w:color w:val="000000"/>
          <w:sz w:val="28"/>
          <w:szCs w:val="28"/>
          <w:lang w:val="en-US"/>
        </w:rPr>
        <w:t>Huang</w:t>
      </w:r>
      <w:r>
        <w:rPr>
          <w:color w:val="000000"/>
          <w:sz w:val="28"/>
          <w:szCs w:val="28"/>
          <w:lang w:val="en-US"/>
        </w:rPr>
        <w:t xml:space="preserve"> // </w:t>
      </w:r>
      <w:r w:rsidRPr="00C3657C">
        <w:rPr>
          <w:color w:val="000000"/>
          <w:sz w:val="28"/>
          <w:szCs w:val="28"/>
          <w:lang w:val="en-US"/>
        </w:rPr>
        <w:t>CVPR</w:t>
      </w:r>
      <w:r>
        <w:rPr>
          <w:color w:val="000000"/>
          <w:sz w:val="28"/>
          <w:szCs w:val="28"/>
          <w:lang w:val="en-US"/>
        </w:rPr>
        <w:t xml:space="preserve"> –</w:t>
      </w:r>
      <w:r w:rsidRPr="00C3657C">
        <w:rPr>
          <w:color w:val="000000"/>
          <w:sz w:val="28"/>
          <w:szCs w:val="28"/>
          <w:lang w:val="en-US"/>
        </w:rPr>
        <w:t xml:space="preserve"> 2019</w:t>
      </w:r>
    </w:p>
    <w:p w14:paraId="6BDAAEAE" w14:textId="40960E25" w:rsidR="003D75D7" w:rsidRPr="00C3657C"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07" w:author="Олег Аксенов" w:date="2021-04-17T16:44:00Z">
            <w:rPr>
              <w:color w:val="000000"/>
              <w:sz w:val="28"/>
              <w:szCs w:val="28"/>
            </w:rPr>
          </w:rPrChange>
        </w:rPr>
      </w:pPr>
      <w:r w:rsidRPr="00C3657C">
        <w:rPr>
          <w:color w:val="000000"/>
          <w:sz w:val="28"/>
          <w:szCs w:val="28"/>
          <w:lang w:val="en-US"/>
        </w:rPr>
        <w:t>Liu</w:t>
      </w:r>
      <w:r w:rsidR="00C3657C">
        <w:rPr>
          <w:color w:val="000000"/>
          <w:sz w:val="28"/>
          <w:szCs w:val="28"/>
          <w:lang w:val="en-US"/>
        </w:rPr>
        <w:t>, W</w:t>
      </w:r>
      <w:r w:rsidRPr="00C3657C">
        <w:rPr>
          <w:color w:val="000000"/>
          <w:sz w:val="28"/>
          <w:szCs w:val="28"/>
          <w:lang w:val="en-US"/>
        </w:rPr>
        <w:t>. S</w:t>
      </w:r>
      <w:r w:rsidR="00C3657C">
        <w:rPr>
          <w:color w:val="000000"/>
          <w:sz w:val="28"/>
          <w:szCs w:val="28"/>
          <w:lang w:val="en-US"/>
        </w:rPr>
        <w:t>SD</w:t>
      </w:r>
      <w:r w:rsidRPr="00C3657C">
        <w:rPr>
          <w:color w:val="000000"/>
          <w:sz w:val="28"/>
          <w:szCs w:val="28"/>
          <w:lang w:val="en-US"/>
        </w:rPr>
        <w:t xml:space="preserve">: Single shot </w:t>
      </w:r>
      <w:proofErr w:type="spellStart"/>
      <w:r w:rsidRPr="00C3657C">
        <w:rPr>
          <w:color w:val="000000"/>
          <w:sz w:val="28"/>
          <w:szCs w:val="28"/>
          <w:lang w:val="en-US"/>
        </w:rPr>
        <w:t>multibox</w:t>
      </w:r>
      <w:proofErr w:type="spellEnd"/>
      <w:r w:rsidRPr="00C3657C">
        <w:rPr>
          <w:color w:val="000000"/>
          <w:sz w:val="28"/>
          <w:szCs w:val="28"/>
          <w:lang w:val="en-US"/>
        </w:rPr>
        <w:t xml:space="preserve"> detector</w:t>
      </w:r>
      <w:r w:rsidR="00C3657C">
        <w:rPr>
          <w:color w:val="000000"/>
          <w:sz w:val="28"/>
          <w:szCs w:val="28"/>
          <w:lang w:val="en-US"/>
        </w:rPr>
        <w:t xml:space="preserve"> / W.</w:t>
      </w:r>
      <w:r w:rsidR="00C3657C" w:rsidRPr="00C3657C">
        <w:rPr>
          <w:color w:val="000000"/>
          <w:sz w:val="28"/>
          <w:szCs w:val="28"/>
          <w:lang w:val="en-US"/>
        </w:rPr>
        <w:t xml:space="preserve"> Liu, D</w:t>
      </w:r>
      <w:r w:rsidR="00C3657C">
        <w:rPr>
          <w:color w:val="000000"/>
          <w:sz w:val="28"/>
          <w:szCs w:val="28"/>
          <w:lang w:val="en-US"/>
        </w:rPr>
        <w:t xml:space="preserve">. </w:t>
      </w:r>
      <w:proofErr w:type="spellStart"/>
      <w:r w:rsidR="00C3657C" w:rsidRPr="00C3657C">
        <w:rPr>
          <w:color w:val="000000"/>
          <w:sz w:val="28"/>
          <w:szCs w:val="28"/>
          <w:lang w:val="en-US"/>
        </w:rPr>
        <w:t>Anguelov</w:t>
      </w:r>
      <w:proofErr w:type="spellEnd"/>
      <w:r w:rsidR="00C3657C" w:rsidRPr="00C3657C">
        <w:rPr>
          <w:color w:val="000000"/>
          <w:sz w:val="28"/>
          <w:szCs w:val="28"/>
          <w:lang w:val="en-US"/>
        </w:rPr>
        <w:t>, D</w:t>
      </w:r>
      <w:r w:rsidR="00C3657C">
        <w:rPr>
          <w:color w:val="000000"/>
          <w:sz w:val="28"/>
          <w:szCs w:val="28"/>
          <w:lang w:val="en-US"/>
        </w:rPr>
        <w:t xml:space="preserve">. </w:t>
      </w:r>
      <w:r w:rsidR="00C3657C" w:rsidRPr="00C3657C">
        <w:rPr>
          <w:color w:val="000000"/>
          <w:sz w:val="28"/>
          <w:szCs w:val="28"/>
          <w:lang w:val="en-US"/>
        </w:rPr>
        <w:t>Erhan, C</w:t>
      </w:r>
      <w:r w:rsidR="00C3657C">
        <w:rPr>
          <w:color w:val="000000"/>
          <w:sz w:val="28"/>
          <w:szCs w:val="28"/>
          <w:lang w:val="en-US"/>
        </w:rPr>
        <w:t>.</w:t>
      </w:r>
      <w:r w:rsidR="00C3657C" w:rsidRPr="00C3657C">
        <w:rPr>
          <w:color w:val="000000"/>
          <w:sz w:val="28"/>
          <w:szCs w:val="28"/>
          <w:lang w:val="en-US"/>
        </w:rPr>
        <w:t xml:space="preserve"> </w:t>
      </w:r>
      <w:proofErr w:type="spellStart"/>
      <w:r w:rsidR="00C3657C" w:rsidRPr="00C3657C">
        <w:rPr>
          <w:color w:val="000000"/>
          <w:sz w:val="28"/>
          <w:szCs w:val="28"/>
          <w:lang w:val="en-US"/>
        </w:rPr>
        <w:t>Szegedy</w:t>
      </w:r>
      <w:proofErr w:type="spellEnd"/>
      <w:r w:rsidR="00C3657C" w:rsidRPr="00C3657C">
        <w:rPr>
          <w:color w:val="000000"/>
          <w:sz w:val="28"/>
          <w:szCs w:val="28"/>
          <w:lang w:val="en-US"/>
        </w:rPr>
        <w:t>, S</w:t>
      </w:r>
      <w:r w:rsidR="00C3657C">
        <w:rPr>
          <w:color w:val="000000"/>
          <w:sz w:val="28"/>
          <w:szCs w:val="28"/>
          <w:lang w:val="en-US"/>
        </w:rPr>
        <w:t xml:space="preserve">. </w:t>
      </w:r>
      <w:r w:rsidR="00C3657C" w:rsidRPr="00C3657C">
        <w:rPr>
          <w:color w:val="000000"/>
          <w:sz w:val="28"/>
          <w:szCs w:val="28"/>
          <w:lang w:val="en-US"/>
        </w:rPr>
        <w:t>Reed, C</w:t>
      </w:r>
      <w:r w:rsidR="00C3657C">
        <w:rPr>
          <w:color w:val="000000"/>
          <w:sz w:val="28"/>
          <w:szCs w:val="28"/>
          <w:lang w:val="en-US"/>
        </w:rPr>
        <w:t>.</w:t>
      </w:r>
      <w:r w:rsidR="00C3657C" w:rsidRPr="00C3657C">
        <w:rPr>
          <w:color w:val="000000"/>
          <w:sz w:val="28"/>
          <w:szCs w:val="28"/>
          <w:lang w:val="en-US"/>
        </w:rPr>
        <w:t xml:space="preserve"> Fu, A</w:t>
      </w:r>
      <w:r w:rsidR="00C3657C">
        <w:rPr>
          <w:color w:val="000000"/>
          <w:sz w:val="28"/>
          <w:szCs w:val="28"/>
          <w:lang w:val="en-US"/>
        </w:rPr>
        <w:t>.</w:t>
      </w:r>
      <w:r w:rsidR="00C3657C" w:rsidRPr="00C3657C">
        <w:rPr>
          <w:color w:val="000000"/>
          <w:sz w:val="28"/>
          <w:szCs w:val="28"/>
          <w:lang w:val="en-US"/>
        </w:rPr>
        <w:t>C</w:t>
      </w:r>
      <w:r w:rsidR="00C3657C">
        <w:rPr>
          <w:color w:val="000000"/>
          <w:sz w:val="28"/>
          <w:szCs w:val="28"/>
          <w:lang w:val="en-US"/>
        </w:rPr>
        <w:t>.</w:t>
      </w:r>
      <w:r w:rsidR="00C3657C" w:rsidRPr="00C3657C">
        <w:rPr>
          <w:color w:val="000000"/>
          <w:sz w:val="28"/>
          <w:szCs w:val="28"/>
          <w:lang w:val="en-US"/>
        </w:rPr>
        <w:t xml:space="preserve"> Berg</w:t>
      </w:r>
      <w:r w:rsidR="00C3657C">
        <w:rPr>
          <w:color w:val="000000"/>
          <w:sz w:val="28"/>
          <w:szCs w:val="28"/>
          <w:lang w:val="en-US"/>
        </w:rPr>
        <w:t xml:space="preserve"> // </w:t>
      </w:r>
      <w:r w:rsidRPr="00C3657C">
        <w:rPr>
          <w:color w:val="000000"/>
          <w:sz w:val="28"/>
          <w:szCs w:val="28"/>
          <w:lang w:val="en-US"/>
        </w:rPr>
        <w:t>ECCV</w:t>
      </w:r>
      <w:r w:rsidR="00C3657C">
        <w:rPr>
          <w:color w:val="000000"/>
          <w:sz w:val="28"/>
          <w:szCs w:val="28"/>
          <w:lang w:val="en-US"/>
        </w:rPr>
        <w:t xml:space="preserve"> – </w:t>
      </w:r>
      <w:r w:rsidRPr="00C3657C">
        <w:rPr>
          <w:color w:val="000000"/>
          <w:sz w:val="28"/>
          <w:szCs w:val="28"/>
          <w:lang w:val="en-US"/>
        </w:rPr>
        <w:t>2016</w:t>
      </w:r>
    </w:p>
    <w:p w14:paraId="3F6C4B10" w14:textId="106C9F5A" w:rsidR="003D75D7" w:rsidRPr="00A70302"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08" w:author="Олег Аксенов" w:date="2021-04-17T16:49:00Z">
            <w:rPr>
              <w:color w:val="000000"/>
              <w:sz w:val="28"/>
              <w:szCs w:val="28"/>
            </w:rPr>
          </w:rPrChange>
        </w:rPr>
      </w:pPr>
      <w:r w:rsidRPr="00C3657C">
        <w:rPr>
          <w:color w:val="000000"/>
          <w:sz w:val="28"/>
          <w:szCs w:val="28"/>
          <w:lang w:val="en-US"/>
        </w:rPr>
        <w:t>Zhang</w:t>
      </w:r>
      <w:r w:rsidR="00C3657C">
        <w:rPr>
          <w:color w:val="000000"/>
          <w:sz w:val="28"/>
          <w:szCs w:val="28"/>
          <w:lang w:val="en-US"/>
        </w:rPr>
        <w:t xml:space="preserve">, S. </w:t>
      </w:r>
      <w:r w:rsidRPr="00C3657C">
        <w:rPr>
          <w:color w:val="000000"/>
          <w:sz w:val="28"/>
          <w:szCs w:val="28"/>
          <w:lang w:val="en-US"/>
        </w:rPr>
        <w:t>S</w:t>
      </w:r>
      <w:r w:rsidRPr="00A70302">
        <w:rPr>
          <w:color w:val="000000"/>
          <w:sz w:val="28"/>
          <w:szCs w:val="28"/>
          <w:vertAlign w:val="superscript"/>
          <w:lang w:val="en-US"/>
          <w:rPrChange w:id="209" w:author="Олег Аксенов" w:date="2021-04-17T16:49:00Z">
            <w:rPr>
              <w:color w:val="000000"/>
              <w:sz w:val="28"/>
              <w:szCs w:val="28"/>
              <w:lang w:val="en-US"/>
            </w:rPr>
          </w:rPrChange>
        </w:rPr>
        <w:t>3</w:t>
      </w:r>
      <w:r w:rsidRPr="00C3657C">
        <w:rPr>
          <w:color w:val="000000"/>
          <w:sz w:val="28"/>
          <w:szCs w:val="28"/>
          <w:lang w:val="en-US"/>
        </w:rPr>
        <w:t>fd: Single shot scale-invariant face detector</w:t>
      </w:r>
      <w:r w:rsidR="00A70302">
        <w:rPr>
          <w:color w:val="000000"/>
          <w:sz w:val="28"/>
          <w:szCs w:val="28"/>
          <w:lang w:val="en-US"/>
        </w:rPr>
        <w:t xml:space="preserve"> / </w:t>
      </w:r>
      <w:r w:rsidR="00A70302" w:rsidRPr="00C3657C">
        <w:rPr>
          <w:color w:val="000000"/>
          <w:sz w:val="28"/>
          <w:szCs w:val="28"/>
          <w:lang w:val="en-US"/>
        </w:rPr>
        <w:t>S</w:t>
      </w:r>
      <w:r w:rsidR="00A70302">
        <w:rPr>
          <w:color w:val="000000"/>
          <w:sz w:val="28"/>
          <w:szCs w:val="28"/>
          <w:lang w:val="en-US"/>
        </w:rPr>
        <w:t xml:space="preserve">. </w:t>
      </w:r>
      <w:r w:rsidR="00A70302" w:rsidRPr="00C3657C">
        <w:rPr>
          <w:color w:val="000000"/>
          <w:sz w:val="28"/>
          <w:szCs w:val="28"/>
          <w:lang w:val="en-US"/>
        </w:rPr>
        <w:t>Zhang, X</w:t>
      </w:r>
      <w:r w:rsidR="00A70302">
        <w:rPr>
          <w:color w:val="000000"/>
          <w:sz w:val="28"/>
          <w:szCs w:val="28"/>
          <w:lang w:val="en-US"/>
        </w:rPr>
        <w:t>.</w:t>
      </w:r>
      <w:r w:rsidR="00A70302" w:rsidRPr="00C3657C">
        <w:rPr>
          <w:color w:val="000000"/>
          <w:sz w:val="28"/>
          <w:szCs w:val="28"/>
          <w:lang w:val="en-US"/>
        </w:rPr>
        <w:t xml:space="preserve"> Zhu, Z</w:t>
      </w:r>
      <w:r w:rsidR="00A70302">
        <w:rPr>
          <w:color w:val="000000"/>
          <w:sz w:val="28"/>
          <w:szCs w:val="28"/>
          <w:lang w:val="en-US"/>
        </w:rPr>
        <w:t xml:space="preserve">. </w:t>
      </w:r>
      <w:r w:rsidR="00A70302" w:rsidRPr="00C3657C">
        <w:rPr>
          <w:color w:val="000000"/>
          <w:sz w:val="28"/>
          <w:szCs w:val="28"/>
          <w:lang w:val="en-US"/>
        </w:rPr>
        <w:t>Lei, H</w:t>
      </w:r>
      <w:r w:rsidR="00A70302">
        <w:rPr>
          <w:color w:val="000000"/>
          <w:sz w:val="28"/>
          <w:szCs w:val="28"/>
          <w:lang w:val="en-US"/>
        </w:rPr>
        <w:t xml:space="preserve">. </w:t>
      </w:r>
      <w:r w:rsidR="00A70302" w:rsidRPr="00C3657C">
        <w:rPr>
          <w:color w:val="000000"/>
          <w:sz w:val="28"/>
          <w:szCs w:val="28"/>
          <w:lang w:val="en-US"/>
        </w:rPr>
        <w:t>Shi, X</w:t>
      </w:r>
      <w:r w:rsidR="00A70302">
        <w:rPr>
          <w:color w:val="000000"/>
          <w:sz w:val="28"/>
          <w:szCs w:val="28"/>
          <w:lang w:val="en-US"/>
        </w:rPr>
        <w:t xml:space="preserve">. </w:t>
      </w:r>
      <w:r w:rsidR="00A70302" w:rsidRPr="00C3657C">
        <w:rPr>
          <w:color w:val="000000"/>
          <w:sz w:val="28"/>
          <w:szCs w:val="28"/>
          <w:lang w:val="en-US"/>
        </w:rPr>
        <w:t>Wang,</w:t>
      </w:r>
      <w:r w:rsidR="00A70302">
        <w:rPr>
          <w:color w:val="000000"/>
          <w:sz w:val="28"/>
          <w:szCs w:val="28"/>
          <w:lang w:val="en-US"/>
        </w:rPr>
        <w:t xml:space="preserve"> </w:t>
      </w:r>
      <w:r w:rsidR="00A70302" w:rsidRPr="00C3657C">
        <w:rPr>
          <w:color w:val="000000"/>
          <w:sz w:val="28"/>
          <w:szCs w:val="28"/>
          <w:lang w:val="en-US"/>
        </w:rPr>
        <w:t>S</w:t>
      </w:r>
      <w:r w:rsidR="00A70302">
        <w:rPr>
          <w:color w:val="000000"/>
          <w:sz w:val="28"/>
          <w:szCs w:val="28"/>
          <w:lang w:val="en-US"/>
        </w:rPr>
        <w:t>.</w:t>
      </w:r>
      <w:r w:rsidR="00A70302" w:rsidRPr="00C3657C">
        <w:rPr>
          <w:color w:val="000000"/>
          <w:sz w:val="28"/>
          <w:szCs w:val="28"/>
          <w:lang w:val="en-US"/>
        </w:rPr>
        <w:t>Z</w:t>
      </w:r>
      <w:r w:rsidR="00A70302">
        <w:rPr>
          <w:color w:val="000000"/>
          <w:sz w:val="28"/>
          <w:szCs w:val="28"/>
          <w:lang w:val="en-US"/>
        </w:rPr>
        <w:t>.</w:t>
      </w:r>
      <w:r w:rsidR="00A70302" w:rsidRPr="00C3657C">
        <w:rPr>
          <w:color w:val="000000"/>
          <w:sz w:val="28"/>
          <w:szCs w:val="28"/>
          <w:lang w:val="en-US"/>
        </w:rPr>
        <w:t xml:space="preserve"> Li</w:t>
      </w:r>
      <w:r w:rsidR="00A70302">
        <w:rPr>
          <w:color w:val="000000"/>
          <w:sz w:val="28"/>
          <w:szCs w:val="28"/>
          <w:lang w:val="en-US"/>
        </w:rPr>
        <w:t xml:space="preserve"> //</w:t>
      </w:r>
      <w:r w:rsidR="00C3657C">
        <w:rPr>
          <w:color w:val="000000"/>
          <w:sz w:val="28"/>
          <w:szCs w:val="28"/>
          <w:lang w:val="en-US"/>
        </w:rPr>
        <w:t xml:space="preserve"> </w:t>
      </w:r>
      <w:r w:rsidRPr="00C3657C">
        <w:rPr>
          <w:color w:val="000000"/>
          <w:sz w:val="28"/>
          <w:szCs w:val="28"/>
          <w:lang w:val="en-US"/>
        </w:rPr>
        <w:t>ICCV</w:t>
      </w:r>
      <w:r w:rsidR="00A70302">
        <w:rPr>
          <w:color w:val="000000"/>
          <w:sz w:val="28"/>
          <w:szCs w:val="28"/>
          <w:lang w:val="en-US"/>
        </w:rPr>
        <w:t xml:space="preserve"> – </w:t>
      </w:r>
      <w:r w:rsidRPr="00C3657C">
        <w:rPr>
          <w:color w:val="000000"/>
          <w:sz w:val="28"/>
          <w:szCs w:val="28"/>
          <w:lang w:val="en-US"/>
        </w:rPr>
        <w:t>2017</w:t>
      </w:r>
    </w:p>
    <w:p w14:paraId="38887669" w14:textId="0BE31E6A" w:rsidR="003D75D7" w:rsidRPr="00A70302"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proofErr w:type="spellStart"/>
      <w:r w:rsidRPr="00C3657C">
        <w:rPr>
          <w:color w:val="000000"/>
          <w:sz w:val="28"/>
          <w:szCs w:val="28"/>
          <w:lang w:val="en-US"/>
        </w:rPr>
        <w:t>Xiong</w:t>
      </w:r>
      <w:proofErr w:type="spellEnd"/>
      <w:r w:rsidR="00A70302">
        <w:rPr>
          <w:color w:val="000000"/>
          <w:sz w:val="28"/>
          <w:szCs w:val="28"/>
          <w:lang w:val="en-US"/>
        </w:rPr>
        <w:t xml:space="preserve">, Y. </w:t>
      </w:r>
      <w:r w:rsidRPr="00C3657C">
        <w:rPr>
          <w:color w:val="000000"/>
          <w:sz w:val="28"/>
          <w:szCs w:val="28"/>
          <w:lang w:val="en-US"/>
        </w:rPr>
        <w:t>Recognize complex events from static images by fusing deep channels</w:t>
      </w:r>
      <w:r w:rsidR="00A70302">
        <w:rPr>
          <w:color w:val="000000"/>
          <w:sz w:val="28"/>
          <w:szCs w:val="28"/>
          <w:lang w:val="en-US"/>
        </w:rPr>
        <w:t xml:space="preserve"> / </w:t>
      </w:r>
      <w:r w:rsidR="00A70302" w:rsidRPr="00C3657C">
        <w:rPr>
          <w:color w:val="000000"/>
          <w:sz w:val="28"/>
          <w:szCs w:val="28"/>
          <w:lang w:val="en-US"/>
        </w:rPr>
        <w:t xml:space="preserve">Y. </w:t>
      </w:r>
      <w:proofErr w:type="spellStart"/>
      <w:r w:rsidR="00A70302" w:rsidRPr="00C3657C">
        <w:rPr>
          <w:color w:val="000000"/>
          <w:sz w:val="28"/>
          <w:szCs w:val="28"/>
          <w:lang w:val="en-US"/>
        </w:rPr>
        <w:t>Xiong</w:t>
      </w:r>
      <w:proofErr w:type="spellEnd"/>
      <w:r w:rsidR="00A70302" w:rsidRPr="00C3657C">
        <w:rPr>
          <w:color w:val="000000"/>
          <w:sz w:val="28"/>
          <w:szCs w:val="28"/>
          <w:lang w:val="en-US"/>
        </w:rPr>
        <w:t>, K. Zhu, D. Lin, X. Tang</w:t>
      </w:r>
      <w:r w:rsidR="00A70302">
        <w:rPr>
          <w:color w:val="000000"/>
          <w:sz w:val="28"/>
          <w:szCs w:val="28"/>
          <w:lang w:val="en-US"/>
        </w:rPr>
        <w:t xml:space="preserve"> // </w:t>
      </w:r>
      <w:r w:rsidRPr="00A70302">
        <w:rPr>
          <w:color w:val="000000"/>
          <w:sz w:val="28"/>
          <w:szCs w:val="28"/>
          <w:lang w:val="en-US"/>
        </w:rPr>
        <w:t>CVPR</w:t>
      </w:r>
      <w:r w:rsidR="00A70302">
        <w:rPr>
          <w:color w:val="000000"/>
          <w:sz w:val="28"/>
          <w:szCs w:val="28"/>
          <w:lang w:val="en-US"/>
        </w:rPr>
        <w:t xml:space="preserve"> – </w:t>
      </w:r>
      <w:r w:rsidRPr="00A70302">
        <w:rPr>
          <w:color w:val="000000"/>
          <w:sz w:val="28"/>
          <w:szCs w:val="28"/>
          <w:lang w:val="en-US"/>
        </w:rPr>
        <w:t>2015</w:t>
      </w:r>
    </w:p>
    <w:p w14:paraId="66336C90" w14:textId="5FEF1A39" w:rsidR="003D75D7" w:rsidRPr="00A70302"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10" w:author="Олег Аксенов" w:date="2021-04-17T16:52:00Z">
            <w:rPr>
              <w:color w:val="000000"/>
              <w:sz w:val="28"/>
              <w:szCs w:val="28"/>
            </w:rPr>
          </w:rPrChange>
        </w:rPr>
      </w:pPr>
      <w:proofErr w:type="spellStart"/>
      <w:r w:rsidRPr="00C3657C">
        <w:rPr>
          <w:color w:val="000000"/>
          <w:sz w:val="28"/>
          <w:szCs w:val="28"/>
          <w:lang w:val="en-US"/>
        </w:rPr>
        <w:t>Naphade</w:t>
      </w:r>
      <w:proofErr w:type="spellEnd"/>
      <w:r w:rsidR="00A70302">
        <w:rPr>
          <w:color w:val="000000"/>
          <w:sz w:val="28"/>
          <w:szCs w:val="28"/>
          <w:lang w:val="en-US"/>
        </w:rPr>
        <w:t>,</w:t>
      </w:r>
      <w:r w:rsidR="00A70302" w:rsidRPr="00A70302">
        <w:rPr>
          <w:color w:val="000000"/>
          <w:sz w:val="28"/>
          <w:szCs w:val="28"/>
          <w:lang w:val="en-US"/>
        </w:rPr>
        <w:t xml:space="preserve"> </w:t>
      </w:r>
      <w:r w:rsidR="00A70302" w:rsidRPr="00C3657C">
        <w:rPr>
          <w:color w:val="000000"/>
          <w:sz w:val="28"/>
          <w:szCs w:val="28"/>
          <w:lang w:val="en-US"/>
        </w:rPr>
        <w:t>M</w:t>
      </w:r>
      <w:r w:rsidRPr="00C3657C">
        <w:rPr>
          <w:color w:val="000000"/>
          <w:sz w:val="28"/>
          <w:szCs w:val="28"/>
          <w:lang w:val="en-US"/>
        </w:rPr>
        <w:t xml:space="preserve">. </w:t>
      </w:r>
      <w:r w:rsidRPr="00A70302">
        <w:rPr>
          <w:color w:val="000000"/>
          <w:sz w:val="28"/>
          <w:szCs w:val="28"/>
          <w:lang w:val="en-US"/>
          <w:rPrChange w:id="211" w:author="Олег Аксенов" w:date="2021-04-17T16:52:00Z">
            <w:rPr>
              <w:color w:val="000000"/>
              <w:sz w:val="28"/>
              <w:szCs w:val="28"/>
            </w:rPr>
          </w:rPrChange>
        </w:rPr>
        <w:t>Large-scale concept ontology for multimedia</w:t>
      </w:r>
      <w:r w:rsidR="00A70302">
        <w:rPr>
          <w:color w:val="000000"/>
          <w:sz w:val="28"/>
          <w:szCs w:val="28"/>
          <w:lang w:val="en-US"/>
        </w:rPr>
        <w:t xml:space="preserve"> /</w:t>
      </w:r>
      <w:r w:rsidR="00A70302" w:rsidRPr="00A70302">
        <w:rPr>
          <w:color w:val="000000"/>
          <w:sz w:val="28"/>
          <w:szCs w:val="28"/>
          <w:lang w:val="en-US"/>
        </w:rPr>
        <w:t xml:space="preserve"> </w:t>
      </w:r>
      <w:r w:rsidR="00A70302" w:rsidRPr="00C3657C">
        <w:rPr>
          <w:color w:val="000000"/>
          <w:sz w:val="28"/>
          <w:szCs w:val="28"/>
          <w:lang w:val="en-US"/>
        </w:rPr>
        <w:t xml:space="preserve">M. </w:t>
      </w:r>
      <w:proofErr w:type="spellStart"/>
      <w:r w:rsidR="00A70302" w:rsidRPr="00C3657C">
        <w:rPr>
          <w:color w:val="000000"/>
          <w:sz w:val="28"/>
          <w:szCs w:val="28"/>
          <w:lang w:val="en-US"/>
        </w:rPr>
        <w:t>Naphade</w:t>
      </w:r>
      <w:proofErr w:type="spellEnd"/>
      <w:r w:rsidR="00A70302" w:rsidRPr="00C3657C">
        <w:rPr>
          <w:color w:val="000000"/>
          <w:sz w:val="28"/>
          <w:szCs w:val="28"/>
          <w:lang w:val="en-US"/>
        </w:rPr>
        <w:t xml:space="preserve">, J. Smith, J. </w:t>
      </w:r>
      <w:proofErr w:type="spellStart"/>
      <w:r w:rsidR="00A70302" w:rsidRPr="00C3657C">
        <w:rPr>
          <w:color w:val="000000"/>
          <w:sz w:val="28"/>
          <w:szCs w:val="28"/>
          <w:lang w:val="en-US"/>
        </w:rPr>
        <w:t>Tesic</w:t>
      </w:r>
      <w:proofErr w:type="spellEnd"/>
      <w:r w:rsidR="00A70302" w:rsidRPr="00C3657C">
        <w:rPr>
          <w:color w:val="000000"/>
          <w:sz w:val="28"/>
          <w:szCs w:val="28"/>
          <w:lang w:val="en-US"/>
        </w:rPr>
        <w:t xml:space="preserve">, S.-F. Chang, W. </w:t>
      </w:r>
      <w:proofErr w:type="spellStart"/>
      <w:proofErr w:type="gramStart"/>
      <w:r w:rsidR="00A70302" w:rsidRPr="00C3657C">
        <w:rPr>
          <w:color w:val="000000"/>
          <w:sz w:val="28"/>
          <w:szCs w:val="28"/>
          <w:lang w:val="en-US"/>
        </w:rPr>
        <w:t>Hsu,L</w:t>
      </w:r>
      <w:proofErr w:type="spellEnd"/>
      <w:r w:rsidR="00A70302" w:rsidRPr="00C3657C">
        <w:rPr>
          <w:color w:val="000000"/>
          <w:sz w:val="28"/>
          <w:szCs w:val="28"/>
          <w:lang w:val="en-US"/>
        </w:rPr>
        <w:t>.</w:t>
      </w:r>
      <w:proofErr w:type="gramEnd"/>
      <w:r w:rsidR="00A70302" w:rsidRPr="00C3657C">
        <w:rPr>
          <w:color w:val="000000"/>
          <w:sz w:val="28"/>
          <w:szCs w:val="28"/>
          <w:lang w:val="en-US"/>
        </w:rPr>
        <w:t xml:space="preserve"> Kennedy, A. Hauptmann, J. Curtis</w:t>
      </w:r>
      <w:r w:rsidR="00A70302" w:rsidRPr="00A70302">
        <w:rPr>
          <w:color w:val="000000"/>
          <w:sz w:val="28"/>
          <w:szCs w:val="28"/>
          <w:lang w:val="en-US"/>
        </w:rPr>
        <w:t xml:space="preserve"> </w:t>
      </w:r>
      <w:r w:rsidR="00A70302">
        <w:rPr>
          <w:color w:val="000000"/>
          <w:sz w:val="28"/>
          <w:szCs w:val="28"/>
          <w:lang w:val="en-US"/>
        </w:rPr>
        <w:t xml:space="preserve">// </w:t>
      </w:r>
      <w:r w:rsidR="00A70302">
        <w:rPr>
          <w:color w:val="000000"/>
          <w:sz w:val="28"/>
          <w:szCs w:val="28"/>
          <w:lang w:val="en-US"/>
        </w:rPr>
        <w:br/>
      </w:r>
      <w:proofErr w:type="spellStart"/>
      <w:r w:rsidRPr="00A70302">
        <w:rPr>
          <w:color w:val="000000"/>
          <w:sz w:val="28"/>
          <w:szCs w:val="28"/>
          <w:lang w:val="en-US"/>
          <w:rPrChange w:id="212" w:author="Олег Аксенов" w:date="2021-04-17T16:52:00Z">
            <w:rPr>
              <w:color w:val="000000"/>
              <w:sz w:val="28"/>
              <w:szCs w:val="28"/>
            </w:rPr>
          </w:rPrChange>
        </w:rPr>
        <w:t>MultiMedia</w:t>
      </w:r>
      <w:proofErr w:type="spellEnd"/>
      <w:r w:rsidR="00A70302">
        <w:rPr>
          <w:color w:val="000000"/>
          <w:sz w:val="28"/>
          <w:szCs w:val="28"/>
          <w:lang w:val="en-US"/>
        </w:rPr>
        <w:t xml:space="preserve"> – </w:t>
      </w:r>
      <w:r w:rsidRPr="00A70302">
        <w:rPr>
          <w:color w:val="000000"/>
          <w:sz w:val="28"/>
          <w:szCs w:val="28"/>
          <w:lang w:val="en-US"/>
          <w:rPrChange w:id="213" w:author="Олег Аксенов" w:date="2021-04-17T16:52:00Z">
            <w:rPr>
              <w:color w:val="000000"/>
              <w:sz w:val="28"/>
              <w:szCs w:val="28"/>
            </w:rPr>
          </w:rPrChange>
        </w:rPr>
        <w:t>2006</w:t>
      </w:r>
    </w:p>
    <w:p w14:paraId="6F609ACF" w14:textId="5DDE387B" w:rsidR="00A70302" w:rsidRPr="00A70302" w:rsidRDefault="00A70302"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A70302">
        <w:rPr>
          <w:rStyle w:val="Hyperlink"/>
          <w:color w:val="000000"/>
          <w:sz w:val="28"/>
          <w:szCs w:val="28"/>
          <w:u w:val="none"/>
          <w:lang w:val="en-US"/>
        </w:rPr>
        <w:t>Yang,</w:t>
      </w:r>
      <w:r>
        <w:rPr>
          <w:rStyle w:val="Hyperlink"/>
          <w:color w:val="000000"/>
          <w:sz w:val="28"/>
          <w:szCs w:val="28"/>
          <w:u w:val="none"/>
          <w:lang w:val="en-US"/>
        </w:rPr>
        <w:t xml:space="preserve"> S. </w:t>
      </w:r>
      <w:r w:rsidRPr="00A70302">
        <w:rPr>
          <w:rStyle w:val="Hyperlink"/>
          <w:color w:val="000000"/>
          <w:sz w:val="28"/>
          <w:szCs w:val="28"/>
          <w:u w:val="none"/>
          <w:lang w:val="en-US"/>
        </w:rPr>
        <w:t>WIDER FACE: A Face Detection Benchmark</w:t>
      </w:r>
      <w:r>
        <w:rPr>
          <w:rStyle w:val="Hyperlink"/>
          <w:color w:val="000000"/>
          <w:sz w:val="28"/>
          <w:szCs w:val="28"/>
          <w:u w:val="none"/>
          <w:lang w:val="en-US"/>
        </w:rPr>
        <w:t xml:space="preserve"> / </w:t>
      </w:r>
      <w:r w:rsidRPr="00A70302">
        <w:rPr>
          <w:rStyle w:val="Hyperlink"/>
          <w:color w:val="000000"/>
          <w:sz w:val="28"/>
          <w:szCs w:val="28"/>
          <w:u w:val="none"/>
          <w:lang w:val="en-US"/>
        </w:rPr>
        <w:t>S</w:t>
      </w:r>
      <w:r>
        <w:rPr>
          <w:rStyle w:val="Hyperlink"/>
          <w:color w:val="000000"/>
          <w:sz w:val="28"/>
          <w:szCs w:val="28"/>
          <w:u w:val="none"/>
          <w:lang w:val="en-US"/>
        </w:rPr>
        <w:t xml:space="preserve">. </w:t>
      </w:r>
      <w:r w:rsidRPr="00A70302">
        <w:rPr>
          <w:rStyle w:val="Hyperlink"/>
          <w:color w:val="000000"/>
          <w:sz w:val="28"/>
          <w:szCs w:val="28"/>
          <w:u w:val="none"/>
          <w:lang w:val="en-US"/>
        </w:rPr>
        <w:t>Yang, P</w:t>
      </w:r>
      <w:r>
        <w:rPr>
          <w:rStyle w:val="Hyperlink"/>
          <w:color w:val="000000"/>
          <w:sz w:val="28"/>
          <w:szCs w:val="28"/>
          <w:u w:val="none"/>
          <w:lang w:val="en-US"/>
        </w:rPr>
        <w:t>.</w:t>
      </w:r>
      <w:r w:rsidRPr="00A70302">
        <w:rPr>
          <w:rStyle w:val="Hyperlink"/>
          <w:color w:val="000000"/>
          <w:sz w:val="28"/>
          <w:szCs w:val="28"/>
          <w:u w:val="none"/>
          <w:lang w:val="en-US"/>
        </w:rPr>
        <w:t xml:space="preserve"> Luo, C</w:t>
      </w:r>
      <w:r>
        <w:rPr>
          <w:rStyle w:val="Hyperlink"/>
          <w:color w:val="000000"/>
          <w:sz w:val="28"/>
          <w:szCs w:val="28"/>
          <w:u w:val="none"/>
          <w:lang w:val="en-US"/>
        </w:rPr>
        <w:t>.</w:t>
      </w:r>
      <w:r w:rsidRPr="00A70302">
        <w:rPr>
          <w:rStyle w:val="Hyperlink"/>
          <w:color w:val="000000"/>
          <w:sz w:val="28"/>
          <w:szCs w:val="28"/>
          <w:u w:val="none"/>
          <w:lang w:val="en-US"/>
        </w:rPr>
        <w:t>C</w:t>
      </w:r>
      <w:r>
        <w:rPr>
          <w:rStyle w:val="Hyperlink"/>
          <w:color w:val="000000"/>
          <w:sz w:val="28"/>
          <w:szCs w:val="28"/>
          <w:u w:val="none"/>
          <w:lang w:val="en-US"/>
        </w:rPr>
        <w:t>.</w:t>
      </w:r>
      <w:r w:rsidRPr="00A70302">
        <w:rPr>
          <w:rStyle w:val="Hyperlink"/>
          <w:color w:val="000000"/>
          <w:sz w:val="28"/>
          <w:szCs w:val="28"/>
          <w:u w:val="none"/>
          <w:lang w:val="en-US"/>
        </w:rPr>
        <w:t xml:space="preserve"> Loy, X</w:t>
      </w:r>
      <w:r>
        <w:rPr>
          <w:rStyle w:val="Hyperlink"/>
          <w:color w:val="000000"/>
          <w:sz w:val="28"/>
          <w:szCs w:val="28"/>
          <w:u w:val="none"/>
          <w:lang w:val="en-US"/>
        </w:rPr>
        <w:t xml:space="preserve">. </w:t>
      </w:r>
      <w:r w:rsidRPr="00A70302">
        <w:rPr>
          <w:rStyle w:val="Hyperlink"/>
          <w:color w:val="000000"/>
          <w:sz w:val="28"/>
          <w:szCs w:val="28"/>
          <w:u w:val="none"/>
          <w:lang w:val="en-US"/>
        </w:rPr>
        <w:t>Tang</w:t>
      </w:r>
      <w:r>
        <w:rPr>
          <w:rStyle w:val="Hyperlink"/>
          <w:color w:val="000000"/>
          <w:sz w:val="28"/>
          <w:szCs w:val="28"/>
          <w:u w:val="none"/>
          <w:lang w:val="en-US"/>
        </w:rPr>
        <w:t xml:space="preserve"> //</w:t>
      </w:r>
      <w:r w:rsidRPr="00A70302">
        <w:rPr>
          <w:rStyle w:val="Hyperlink"/>
          <w:color w:val="000000"/>
          <w:sz w:val="28"/>
          <w:szCs w:val="28"/>
          <w:u w:val="none"/>
          <w:lang w:val="en-US"/>
        </w:rPr>
        <w:t xml:space="preserve"> CVPR</w:t>
      </w:r>
      <w:r>
        <w:rPr>
          <w:rStyle w:val="Hyperlink"/>
          <w:color w:val="000000"/>
          <w:sz w:val="28"/>
          <w:szCs w:val="28"/>
          <w:u w:val="none"/>
          <w:lang w:val="en-US"/>
        </w:rPr>
        <w:t xml:space="preserve"> – </w:t>
      </w:r>
      <w:r w:rsidRPr="00A70302">
        <w:rPr>
          <w:rStyle w:val="Hyperlink"/>
          <w:color w:val="000000"/>
          <w:sz w:val="28"/>
          <w:szCs w:val="28"/>
          <w:u w:val="none"/>
          <w:lang w:val="en-US"/>
        </w:rPr>
        <w:t>2016</w:t>
      </w:r>
    </w:p>
    <w:p w14:paraId="60A4B68E" w14:textId="6096D596" w:rsidR="003D75D7" w:rsidRPr="00A70302"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14" w:author="Олег Аксенов" w:date="2021-04-17T16:44:00Z">
            <w:rPr>
              <w:color w:val="000000"/>
              <w:sz w:val="28"/>
              <w:szCs w:val="28"/>
            </w:rPr>
          </w:rPrChange>
        </w:rPr>
      </w:pPr>
      <w:proofErr w:type="spellStart"/>
      <w:r w:rsidRPr="00090E70">
        <w:rPr>
          <w:color w:val="000000"/>
          <w:sz w:val="28"/>
          <w:szCs w:val="28"/>
          <w:lang w:val="en-US"/>
        </w:rPr>
        <w:lastRenderedPageBreak/>
        <w:t>Zitnick</w:t>
      </w:r>
      <w:proofErr w:type="spellEnd"/>
      <w:r w:rsidR="00A70302">
        <w:rPr>
          <w:color w:val="000000"/>
          <w:sz w:val="28"/>
          <w:szCs w:val="28"/>
          <w:lang w:val="en-US"/>
        </w:rPr>
        <w:t>,</w:t>
      </w:r>
      <w:r w:rsidRPr="00A70302">
        <w:rPr>
          <w:color w:val="000000"/>
          <w:sz w:val="28"/>
          <w:szCs w:val="28"/>
          <w:lang w:val="en-US"/>
        </w:rPr>
        <w:t xml:space="preserve"> </w:t>
      </w:r>
      <w:r w:rsidR="00A70302" w:rsidRPr="00A70302">
        <w:rPr>
          <w:color w:val="000000"/>
          <w:sz w:val="28"/>
          <w:szCs w:val="28"/>
          <w:lang w:val="en-US"/>
        </w:rPr>
        <w:t xml:space="preserve">C. </w:t>
      </w:r>
      <w:r w:rsidRPr="00A70302">
        <w:rPr>
          <w:color w:val="000000"/>
          <w:sz w:val="28"/>
          <w:szCs w:val="28"/>
          <w:lang w:val="en-US"/>
        </w:rPr>
        <w:t>Edge boxes: Locating object proposals from edges</w:t>
      </w:r>
      <w:r w:rsidR="00A70302">
        <w:rPr>
          <w:color w:val="000000"/>
          <w:sz w:val="28"/>
          <w:szCs w:val="28"/>
          <w:lang w:val="en-US"/>
        </w:rPr>
        <w:t xml:space="preserve"> / C. </w:t>
      </w:r>
      <w:proofErr w:type="spellStart"/>
      <w:r w:rsidR="00A70302" w:rsidRPr="00A70302">
        <w:rPr>
          <w:color w:val="000000"/>
          <w:sz w:val="28"/>
          <w:szCs w:val="28"/>
          <w:lang w:val="en-US"/>
        </w:rPr>
        <w:t>Zitnick</w:t>
      </w:r>
      <w:proofErr w:type="spellEnd"/>
      <w:r w:rsidR="00A70302" w:rsidRPr="00A70302">
        <w:rPr>
          <w:color w:val="000000"/>
          <w:sz w:val="28"/>
          <w:szCs w:val="28"/>
          <w:lang w:val="en-US"/>
        </w:rPr>
        <w:t xml:space="preserve"> P. Doll</w:t>
      </w:r>
      <w:r w:rsidR="00A70302">
        <w:rPr>
          <w:color w:val="000000"/>
          <w:sz w:val="28"/>
          <w:szCs w:val="28"/>
          <w:lang w:val="en-US"/>
        </w:rPr>
        <w:t xml:space="preserve"> // </w:t>
      </w:r>
      <w:r w:rsidRPr="00A70302">
        <w:rPr>
          <w:color w:val="000000"/>
          <w:sz w:val="28"/>
          <w:szCs w:val="28"/>
          <w:lang w:val="en-US"/>
          <w:rPrChange w:id="215" w:author="Олег Аксенов" w:date="2021-04-17T16:44:00Z">
            <w:rPr>
              <w:color w:val="000000"/>
              <w:sz w:val="28"/>
              <w:szCs w:val="28"/>
            </w:rPr>
          </w:rPrChange>
        </w:rPr>
        <w:t>ECCV</w:t>
      </w:r>
      <w:r w:rsidR="00A70302">
        <w:rPr>
          <w:color w:val="000000"/>
          <w:sz w:val="28"/>
          <w:szCs w:val="28"/>
          <w:lang w:val="en-US"/>
        </w:rPr>
        <w:t xml:space="preserve"> – </w:t>
      </w:r>
      <w:r w:rsidRPr="00A70302">
        <w:rPr>
          <w:color w:val="000000"/>
          <w:sz w:val="28"/>
          <w:szCs w:val="28"/>
          <w:lang w:val="en-US"/>
          <w:rPrChange w:id="216" w:author="Олег Аксенов" w:date="2021-04-17T16:44:00Z">
            <w:rPr>
              <w:color w:val="000000"/>
              <w:sz w:val="28"/>
              <w:szCs w:val="28"/>
            </w:rPr>
          </w:rPrChange>
        </w:rPr>
        <w:t>2014</w:t>
      </w:r>
    </w:p>
    <w:p w14:paraId="29FC5B73" w14:textId="0A4DEAD8" w:rsidR="003D75D7" w:rsidRPr="00A70302"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17" w:author="Олег Аксенов" w:date="2021-04-17T16:47:00Z">
            <w:rPr>
              <w:color w:val="000000"/>
              <w:sz w:val="28"/>
              <w:szCs w:val="28"/>
            </w:rPr>
          </w:rPrChange>
        </w:rPr>
      </w:pPr>
      <w:r w:rsidRPr="00A70302">
        <w:rPr>
          <w:color w:val="000000"/>
          <w:sz w:val="28"/>
          <w:szCs w:val="28"/>
          <w:lang w:val="en-US"/>
        </w:rPr>
        <w:t>Yang</w:t>
      </w:r>
      <w:r w:rsidR="00A70302" w:rsidRPr="00A70302">
        <w:rPr>
          <w:color w:val="000000"/>
          <w:sz w:val="28"/>
          <w:szCs w:val="28"/>
          <w:lang w:val="en-US"/>
        </w:rPr>
        <w:t> B.</w:t>
      </w:r>
      <w:r w:rsidR="00A70302">
        <w:rPr>
          <w:color w:val="000000"/>
          <w:sz w:val="28"/>
          <w:szCs w:val="28"/>
          <w:lang w:val="en-US"/>
        </w:rPr>
        <w:t xml:space="preserve"> </w:t>
      </w:r>
      <w:r w:rsidRPr="00A70302">
        <w:rPr>
          <w:color w:val="000000"/>
          <w:sz w:val="28"/>
          <w:szCs w:val="28"/>
          <w:lang w:val="en-US"/>
        </w:rPr>
        <w:t>Fine-grained evaluation on face detection in the wild</w:t>
      </w:r>
      <w:r w:rsidR="00A70302">
        <w:rPr>
          <w:color w:val="000000"/>
          <w:sz w:val="28"/>
          <w:szCs w:val="28"/>
          <w:lang w:val="en-US"/>
        </w:rPr>
        <w:t xml:space="preserve"> / </w:t>
      </w:r>
      <w:r w:rsidR="00A70302" w:rsidRPr="00A70302">
        <w:rPr>
          <w:color w:val="000000"/>
          <w:sz w:val="28"/>
          <w:szCs w:val="28"/>
          <w:lang w:val="en-US"/>
        </w:rPr>
        <w:t>B. Yang, J. Yan, Z. Lei, S.Z. Li</w:t>
      </w:r>
      <w:r w:rsidR="00A70302">
        <w:rPr>
          <w:color w:val="000000"/>
          <w:sz w:val="28"/>
          <w:szCs w:val="28"/>
          <w:lang w:val="en-US"/>
        </w:rPr>
        <w:t xml:space="preserve"> //</w:t>
      </w:r>
      <w:r w:rsidRPr="00A70302">
        <w:rPr>
          <w:color w:val="000000"/>
          <w:sz w:val="28"/>
          <w:szCs w:val="28"/>
          <w:lang w:val="en-US"/>
        </w:rPr>
        <w:t xml:space="preserve"> </w:t>
      </w:r>
      <w:r w:rsidRPr="00A70302">
        <w:rPr>
          <w:color w:val="000000"/>
          <w:sz w:val="28"/>
          <w:szCs w:val="28"/>
          <w:lang w:val="en-US"/>
          <w:rPrChange w:id="218" w:author="Олег Аксенов" w:date="2021-04-17T16:47:00Z">
            <w:rPr>
              <w:color w:val="000000"/>
              <w:sz w:val="28"/>
              <w:szCs w:val="28"/>
            </w:rPr>
          </w:rPrChange>
        </w:rPr>
        <w:t>FG</w:t>
      </w:r>
      <w:r w:rsidR="00A70302">
        <w:rPr>
          <w:color w:val="000000"/>
          <w:sz w:val="28"/>
          <w:szCs w:val="28"/>
          <w:lang w:val="en-US"/>
        </w:rPr>
        <w:t xml:space="preserve"> – </w:t>
      </w:r>
      <w:r w:rsidRPr="00A70302">
        <w:rPr>
          <w:color w:val="000000"/>
          <w:sz w:val="28"/>
          <w:szCs w:val="28"/>
          <w:lang w:val="en-US"/>
          <w:rPrChange w:id="219" w:author="Олег Аксенов" w:date="2021-04-17T16:47:00Z">
            <w:rPr>
              <w:color w:val="000000"/>
              <w:sz w:val="28"/>
              <w:szCs w:val="28"/>
            </w:rPr>
          </w:rPrChange>
        </w:rPr>
        <w:t>2015</w:t>
      </w:r>
    </w:p>
    <w:p w14:paraId="161793F4" w14:textId="024C1208" w:rsidR="002D75A9" w:rsidRPr="002D75A9" w:rsidRDefault="002D75A9"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2D75A9">
        <w:rPr>
          <w:sz w:val="28"/>
          <w:szCs w:val="28"/>
          <w:lang w:val="en-US"/>
        </w:rPr>
        <w:t>Jain</w:t>
      </w:r>
      <w:r>
        <w:rPr>
          <w:sz w:val="28"/>
          <w:szCs w:val="28"/>
          <w:lang w:val="en-US"/>
        </w:rPr>
        <w:t>, V.</w:t>
      </w:r>
      <w:r w:rsidRPr="002D75A9">
        <w:rPr>
          <w:sz w:val="28"/>
          <w:szCs w:val="28"/>
          <w:lang w:val="en-US"/>
        </w:rPr>
        <w:t xml:space="preserve"> </w:t>
      </w:r>
      <w:r>
        <w:rPr>
          <w:sz w:val="28"/>
          <w:szCs w:val="28"/>
          <w:lang w:val="en-US"/>
        </w:rPr>
        <w:t>FDDB</w:t>
      </w:r>
      <w:r w:rsidRPr="002D75A9">
        <w:rPr>
          <w:sz w:val="28"/>
          <w:szCs w:val="28"/>
          <w:lang w:val="en-US"/>
        </w:rPr>
        <w:t>: A benchmark for face detection in unconstrained settings</w:t>
      </w:r>
      <w:r>
        <w:rPr>
          <w:sz w:val="28"/>
          <w:szCs w:val="28"/>
          <w:lang w:val="en-US"/>
        </w:rPr>
        <w:t xml:space="preserve"> / V.</w:t>
      </w:r>
      <w:r w:rsidRPr="002D75A9">
        <w:rPr>
          <w:sz w:val="28"/>
          <w:szCs w:val="28"/>
          <w:lang w:val="en-US"/>
        </w:rPr>
        <w:t xml:space="preserve"> Jain</w:t>
      </w:r>
      <w:r>
        <w:rPr>
          <w:sz w:val="28"/>
          <w:szCs w:val="28"/>
          <w:lang w:val="en-US"/>
        </w:rPr>
        <w:t xml:space="preserve">, </w:t>
      </w:r>
      <w:r w:rsidRPr="002D75A9">
        <w:rPr>
          <w:sz w:val="28"/>
          <w:szCs w:val="28"/>
          <w:lang w:val="en-US"/>
        </w:rPr>
        <w:t>E. Learned-Miller</w:t>
      </w:r>
      <w:r>
        <w:rPr>
          <w:sz w:val="28"/>
          <w:szCs w:val="28"/>
          <w:lang w:val="en-US"/>
        </w:rPr>
        <w:t xml:space="preserve"> //</w:t>
      </w:r>
      <w:r w:rsidRPr="002D75A9">
        <w:rPr>
          <w:sz w:val="28"/>
          <w:szCs w:val="28"/>
          <w:lang w:val="en-US"/>
        </w:rPr>
        <w:t xml:space="preserve"> UMass Amherst technical report</w:t>
      </w:r>
      <w:r>
        <w:rPr>
          <w:sz w:val="28"/>
          <w:szCs w:val="28"/>
          <w:lang w:val="en-US"/>
        </w:rPr>
        <w:t xml:space="preserve"> – </w:t>
      </w:r>
      <w:r w:rsidRPr="002D75A9">
        <w:rPr>
          <w:sz w:val="28"/>
          <w:szCs w:val="28"/>
          <w:lang w:val="en-US"/>
        </w:rPr>
        <w:t>2010</w:t>
      </w:r>
    </w:p>
    <w:p w14:paraId="15E78591" w14:textId="4097AEBE" w:rsidR="003D75D7" w:rsidRPr="00476725"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20" w:author="Олег Аксенов" w:date="2021-04-17T16:43:00Z">
            <w:rPr>
              <w:color w:val="000000"/>
              <w:sz w:val="28"/>
              <w:szCs w:val="28"/>
            </w:rPr>
          </w:rPrChange>
        </w:rPr>
      </w:pPr>
      <w:r w:rsidRPr="002D75A9">
        <w:rPr>
          <w:color w:val="000000"/>
          <w:sz w:val="28"/>
          <w:szCs w:val="28"/>
          <w:lang w:val="en-US"/>
        </w:rPr>
        <w:t>Berg</w:t>
      </w:r>
      <w:r w:rsidR="00476725" w:rsidRPr="002D75A9">
        <w:rPr>
          <w:color w:val="000000"/>
          <w:sz w:val="28"/>
          <w:szCs w:val="28"/>
          <w:lang w:val="en-US"/>
        </w:rPr>
        <w:t xml:space="preserve">, T.L. </w:t>
      </w:r>
      <w:r w:rsidRPr="002D75A9">
        <w:rPr>
          <w:color w:val="000000"/>
          <w:sz w:val="28"/>
          <w:szCs w:val="28"/>
          <w:lang w:val="en-US"/>
        </w:rPr>
        <w:t>Names and faces in the news</w:t>
      </w:r>
      <w:r w:rsidR="00476725" w:rsidRPr="002D75A9">
        <w:rPr>
          <w:color w:val="000000"/>
          <w:sz w:val="28"/>
          <w:szCs w:val="28"/>
          <w:lang w:val="en-US"/>
        </w:rPr>
        <w:t xml:space="preserve"> / T.L. Berg, A.C. Berg, J. Edwards, M. Maire, R. White, Y.W. </w:t>
      </w:r>
      <w:proofErr w:type="spellStart"/>
      <w:r w:rsidR="00476725" w:rsidRPr="002D75A9">
        <w:rPr>
          <w:color w:val="000000"/>
          <w:sz w:val="28"/>
          <w:szCs w:val="28"/>
          <w:lang w:val="en-US"/>
        </w:rPr>
        <w:t>Teh</w:t>
      </w:r>
      <w:proofErr w:type="spellEnd"/>
      <w:r w:rsidR="00476725" w:rsidRPr="002D75A9">
        <w:rPr>
          <w:color w:val="000000"/>
          <w:sz w:val="28"/>
          <w:szCs w:val="28"/>
          <w:lang w:val="en-US"/>
        </w:rPr>
        <w:t>, E. Learned-Miller, D.A. Forsyth</w:t>
      </w:r>
      <w:r w:rsidR="002913C3" w:rsidRPr="002D75A9">
        <w:rPr>
          <w:color w:val="000000"/>
          <w:sz w:val="28"/>
          <w:szCs w:val="28"/>
          <w:lang w:val="en-US"/>
        </w:rPr>
        <w:t xml:space="preserve"> //</w:t>
      </w:r>
      <w:r w:rsidR="00476725" w:rsidRPr="002D75A9">
        <w:rPr>
          <w:color w:val="000000"/>
          <w:sz w:val="28"/>
          <w:szCs w:val="28"/>
          <w:lang w:val="en-US"/>
        </w:rPr>
        <w:t xml:space="preserve"> </w:t>
      </w:r>
      <w:r w:rsidR="002913C3" w:rsidRPr="002D75A9">
        <w:rPr>
          <w:color w:val="000000"/>
          <w:sz w:val="28"/>
          <w:szCs w:val="28"/>
          <w:lang w:val="en-US"/>
        </w:rPr>
        <w:t xml:space="preserve">2004 </w:t>
      </w:r>
      <w:r w:rsidRPr="002D75A9">
        <w:rPr>
          <w:color w:val="000000"/>
          <w:sz w:val="28"/>
          <w:szCs w:val="28"/>
          <w:lang w:val="en-US"/>
        </w:rPr>
        <w:t>IEEE Conference on Computer Vision</w:t>
      </w:r>
      <w:r w:rsidRPr="00A70302">
        <w:rPr>
          <w:color w:val="000000"/>
          <w:sz w:val="28"/>
          <w:szCs w:val="28"/>
          <w:lang w:val="en-US"/>
        </w:rPr>
        <w:t xml:space="preserve"> and Pattern Recognition</w:t>
      </w:r>
      <w:r w:rsidR="002913C3">
        <w:rPr>
          <w:color w:val="000000"/>
          <w:sz w:val="28"/>
          <w:szCs w:val="28"/>
          <w:lang w:val="en-US"/>
        </w:rPr>
        <w:t>. – 2004. –  P.</w:t>
      </w:r>
      <w:r w:rsidRPr="00A70302">
        <w:rPr>
          <w:color w:val="000000"/>
          <w:sz w:val="28"/>
          <w:szCs w:val="28"/>
          <w:lang w:val="en-US"/>
        </w:rPr>
        <w:t xml:space="preserve"> 848–854</w:t>
      </w:r>
      <w:r w:rsidRPr="00476725">
        <w:rPr>
          <w:color w:val="000000"/>
          <w:sz w:val="28"/>
          <w:szCs w:val="28"/>
          <w:lang w:val="en-US"/>
          <w:rPrChange w:id="221" w:author="Олег Аксенов" w:date="2021-04-17T16:43:00Z">
            <w:rPr>
              <w:color w:val="000000"/>
              <w:sz w:val="28"/>
              <w:szCs w:val="28"/>
            </w:rPr>
          </w:rPrChange>
        </w:rPr>
        <w:t>  </w:t>
      </w:r>
    </w:p>
    <w:p w14:paraId="6DFBCC90" w14:textId="780CAAAA" w:rsidR="003D75D7" w:rsidRPr="005B0F0A"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5B0F0A">
        <w:rPr>
          <w:color w:val="000000"/>
          <w:sz w:val="28"/>
          <w:szCs w:val="28"/>
          <w:lang w:val="en-US"/>
        </w:rPr>
        <w:t>Zhang,</w:t>
      </w:r>
      <w:r w:rsidR="002913C3" w:rsidRPr="005B0F0A">
        <w:rPr>
          <w:color w:val="000000"/>
          <w:sz w:val="28"/>
          <w:szCs w:val="28"/>
          <w:lang w:val="en-US"/>
        </w:rPr>
        <w:t xml:space="preserve"> S. </w:t>
      </w:r>
      <w:r w:rsidRPr="005B0F0A">
        <w:rPr>
          <w:color w:val="000000"/>
          <w:sz w:val="28"/>
          <w:szCs w:val="28"/>
          <w:lang w:val="en-US"/>
        </w:rPr>
        <w:t xml:space="preserve">Improved selective refinement network for face </w:t>
      </w:r>
      <w:proofErr w:type="spellStart"/>
      <w:r w:rsidRPr="005B0F0A">
        <w:rPr>
          <w:color w:val="000000"/>
          <w:sz w:val="28"/>
          <w:szCs w:val="28"/>
          <w:lang w:val="en-US"/>
        </w:rPr>
        <w:t>de</w:t>
      </w:r>
      <w:del w:id="222" w:author="Олег Аксенов" w:date="2021-04-17T16:45:00Z">
        <w:r w:rsidRPr="005B0F0A" w:rsidDel="00AE5B48">
          <w:rPr>
            <w:color w:val="000000"/>
            <w:sz w:val="28"/>
            <w:szCs w:val="28"/>
            <w:lang w:val="en-US"/>
          </w:rPr>
          <w:delText>-</w:delText>
        </w:r>
      </w:del>
      <w:r w:rsidRPr="005B0F0A">
        <w:rPr>
          <w:color w:val="000000"/>
          <w:sz w:val="28"/>
          <w:szCs w:val="28"/>
          <w:lang w:val="en-US"/>
        </w:rPr>
        <w:t>tetion</w:t>
      </w:r>
      <w:proofErr w:type="spellEnd"/>
      <w:r w:rsidR="002913C3" w:rsidRPr="005B0F0A">
        <w:rPr>
          <w:color w:val="000000"/>
          <w:sz w:val="28"/>
          <w:szCs w:val="28"/>
          <w:lang w:val="en-US"/>
        </w:rPr>
        <w:t xml:space="preserve"> / S. Zhang, R. Zhu, X. Wang, H. Shi, T. Fu, S. Wang, T. Mei // </w:t>
      </w:r>
      <w:r w:rsidR="002D75A9" w:rsidRPr="005B0F0A">
        <w:rPr>
          <w:color w:val="000000"/>
          <w:sz w:val="28"/>
          <w:szCs w:val="28"/>
          <w:lang w:val="en-US"/>
        </w:rPr>
        <w:t xml:space="preserve">CVPR – </w:t>
      </w:r>
      <w:r w:rsidRPr="005B0F0A">
        <w:rPr>
          <w:color w:val="000000"/>
          <w:sz w:val="28"/>
          <w:szCs w:val="28"/>
          <w:lang w:val="en-US"/>
        </w:rPr>
        <w:t>2019</w:t>
      </w:r>
    </w:p>
    <w:p w14:paraId="184F7E17" w14:textId="71D103E8" w:rsidR="005B0F0A" w:rsidRPr="005B0F0A" w:rsidRDefault="005B0F0A"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rPr>
      </w:pPr>
      <w:proofErr w:type="spellStart"/>
      <w:r w:rsidRPr="005B0F0A">
        <w:rPr>
          <w:color w:val="000000"/>
          <w:sz w:val="28"/>
          <w:szCs w:val="28"/>
          <w:shd w:val="clear" w:color="auto" w:fill="FFFFFF"/>
        </w:rPr>
        <w:t>Визильтер</w:t>
      </w:r>
      <w:proofErr w:type="spellEnd"/>
      <w:r w:rsidRPr="005B0F0A">
        <w:rPr>
          <w:color w:val="000000"/>
          <w:sz w:val="28"/>
          <w:szCs w:val="28"/>
          <w:shd w:val="clear" w:color="auto" w:fill="FFFFFF"/>
        </w:rPr>
        <w:t>, Ю. В. Одноэтапный детектор лиц и особых точек на цифровых изображениях</w:t>
      </w:r>
      <w:r w:rsidRPr="005B0F0A">
        <w:rPr>
          <w:i/>
          <w:color w:val="000000"/>
          <w:sz w:val="28"/>
          <w:szCs w:val="28"/>
          <w:shd w:val="clear" w:color="auto" w:fill="FFFFFF"/>
        </w:rPr>
        <w:t xml:space="preserve"> </w:t>
      </w:r>
      <w:r w:rsidRPr="005B0F0A">
        <w:rPr>
          <w:color w:val="000000"/>
          <w:sz w:val="28"/>
          <w:szCs w:val="28"/>
          <w:shd w:val="clear" w:color="auto" w:fill="FFFFFF"/>
        </w:rPr>
        <w:t>/ Ю. В. </w:t>
      </w:r>
      <w:proofErr w:type="spellStart"/>
      <w:r w:rsidRPr="005B0F0A">
        <w:rPr>
          <w:color w:val="000000"/>
          <w:sz w:val="28"/>
          <w:szCs w:val="28"/>
          <w:shd w:val="clear" w:color="auto" w:fill="FFFFFF"/>
        </w:rPr>
        <w:t>Визильтер</w:t>
      </w:r>
      <w:proofErr w:type="spellEnd"/>
      <w:r w:rsidRPr="005B0F0A">
        <w:rPr>
          <w:color w:val="000000"/>
          <w:sz w:val="28"/>
          <w:szCs w:val="28"/>
          <w:shd w:val="clear" w:color="auto" w:fill="FFFFFF"/>
        </w:rPr>
        <w:t>, В. С. Горбацевич, А. С. Моисеенко </w:t>
      </w:r>
      <w:r w:rsidRPr="005B0F0A">
        <w:rPr>
          <w:sz w:val="28"/>
          <w:szCs w:val="28"/>
        </w:rPr>
        <w:t>Компьютерная оптика</w:t>
      </w:r>
      <w:r w:rsidRPr="005B0F0A">
        <w:rPr>
          <w:color w:val="000000"/>
          <w:sz w:val="28"/>
          <w:szCs w:val="28"/>
          <w:shd w:val="clear" w:color="auto" w:fill="FFFFFF"/>
        </w:rPr>
        <w:t xml:space="preserve">. – 2020. – №4. – </w:t>
      </w:r>
      <w:r w:rsidRPr="005B0F0A">
        <w:rPr>
          <w:color w:val="000000"/>
          <w:sz w:val="28"/>
          <w:szCs w:val="28"/>
          <w:shd w:val="clear" w:color="auto" w:fill="FFFFFF"/>
          <w:lang w:val="en-US"/>
        </w:rPr>
        <w:t>C</w:t>
      </w:r>
      <w:r w:rsidRPr="005B0F0A">
        <w:rPr>
          <w:color w:val="000000"/>
          <w:sz w:val="28"/>
          <w:szCs w:val="28"/>
          <w:shd w:val="clear" w:color="auto" w:fill="FFFFFF"/>
        </w:rPr>
        <w:t xml:space="preserve">. </w:t>
      </w:r>
      <w:r w:rsidRPr="005B0F0A">
        <w:rPr>
          <w:sz w:val="28"/>
          <w:szCs w:val="28"/>
        </w:rPr>
        <w:t>589–595.</w:t>
      </w:r>
    </w:p>
    <w:p w14:paraId="6519098C" w14:textId="7DA0759A" w:rsidR="005B0F0A" w:rsidRPr="005B0F0A" w:rsidRDefault="005B0F0A"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5B0F0A">
        <w:rPr>
          <w:rStyle w:val="Hyperlink"/>
          <w:color w:val="000000"/>
          <w:sz w:val="28"/>
          <w:szCs w:val="28"/>
          <w:u w:val="none"/>
          <w:lang w:val="en-US"/>
        </w:rPr>
        <w:t xml:space="preserve">Deng, J. </w:t>
      </w:r>
      <w:proofErr w:type="spellStart"/>
      <w:r w:rsidRPr="005B0F0A">
        <w:rPr>
          <w:rStyle w:val="Hyperlink"/>
          <w:color w:val="000000"/>
          <w:sz w:val="28"/>
          <w:szCs w:val="28"/>
          <w:u w:val="none"/>
          <w:lang w:val="en-US"/>
        </w:rPr>
        <w:t>ArcFace</w:t>
      </w:r>
      <w:proofErr w:type="spellEnd"/>
      <w:r w:rsidRPr="005B0F0A">
        <w:rPr>
          <w:rStyle w:val="Hyperlink"/>
          <w:color w:val="000000"/>
          <w:sz w:val="28"/>
          <w:szCs w:val="28"/>
          <w:u w:val="none"/>
          <w:lang w:val="en-US"/>
        </w:rPr>
        <w:t xml:space="preserve">: Additive Angular Margin Loss for Deep Face Recognition / J. Deng, J. Guo, N. </w:t>
      </w:r>
      <w:proofErr w:type="spellStart"/>
      <w:r w:rsidRPr="005B0F0A">
        <w:rPr>
          <w:rStyle w:val="Hyperlink"/>
          <w:color w:val="000000"/>
          <w:sz w:val="28"/>
          <w:szCs w:val="28"/>
          <w:u w:val="none"/>
          <w:lang w:val="en-US"/>
        </w:rPr>
        <w:t>Xue</w:t>
      </w:r>
      <w:proofErr w:type="spellEnd"/>
      <w:r w:rsidRPr="005B0F0A">
        <w:rPr>
          <w:rStyle w:val="Hyperlink"/>
          <w:color w:val="000000"/>
          <w:sz w:val="28"/>
          <w:szCs w:val="28"/>
          <w:u w:val="none"/>
          <w:lang w:val="en-US"/>
        </w:rPr>
        <w:t xml:space="preserve">, S. </w:t>
      </w:r>
      <w:proofErr w:type="spellStart"/>
      <w:r w:rsidRPr="005B0F0A">
        <w:rPr>
          <w:rStyle w:val="Hyperlink"/>
          <w:color w:val="000000"/>
          <w:sz w:val="28"/>
          <w:szCs w:val="28"/>
          <w:u w:val="none"/>
          <w:lang w:val="en-US"/>
        </w:rPr>
        <w:t>Zafeiriou</w:t>
      </w:r>
      <w:proofErr w:type="spellEnd"/>
      <w:r w:rsidRPr="005B0F0A">
        <w:rPr>
          <w:rStyle w:val="Hyperlink"/>
          <w:color w:val="000000"/>
          <w:sz w:val="28"/>
          <w:szCs w:val="28"/>
          <w:u w:val="none"/>
          <w:lang w:val="en-US"/>
        </w:rPr>
        <w:t xml:space="preserve"> // CVPR – 2019</w:t>
      </w:r>
    </w:p>
    <w:p w14:paraId="6844CC2C" w14:textId="55CEB098" w:rsidR="005B0F0A" w:rsidRPr="005B0F0A" w:rsidRDefault="005B0F0A"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5B0F0A">
        <w:rPr>
          <w:rStyle w:val="Hyperlink"/>
          <w:color w:val="000000"/>
          <w:sz w:val="28"/>
          <w:szCs w:val="28"/>
          <w:u w:val="none"/>
          <w:lang w:val="en-US"/>
        </w:rPr>
        <w:t>Chou,</w:t>
      </w:r>
      <w:r>
        <w:rPr>
          <w:rStyle w:val="Hyperlink"/>
          <w:color w:val="000000"/>
          <w:sz w:val="28"/>
          <w:szCs w:val="28"/>
          <w:u w:val="none"/>
          <w:lang w:val="en-US"/>
        </w:rPr>
        <w:t xml:space="preserve"> H.</w:t>
      </w:r>
      <w:r w:rsidRPr="005B0F0A">
        <w:rPr>
          <w:rStyle w:val="Hyperlink"/>
          <w:color w:val="000000"/>
          <w:sz w:val="28"/>
          <w:szCs w:val="28"/>
          <w:u w:val="none"/>
          <w:lang w:val="en-US"/>
        </w:rPr>
        <w:t xml:space="preserve"> Data-Specific Adaptive Threshold for Face Recognition and Authentication</w:t>
      </w:r>
      <w:r>
        <w:rPr>
          <w:rStyle w:val="Hyperlink"/>
          <w:color w:val="000000"/>
          <w:sz w:val="28"/>
          <w:szCs w:val="28"/>
          <w:u w:val="none"/>
          <w:lang w:val="en-US"/>
        </w:rPr>
        <w:t xml:space="preserve"> / </w:t>
      </w:r>
      <w:r w:rsidRPr="005B0F0A">
        <w:rPr>
          <w:rStyle w:val="Hyperlink"/>
          <w:color w:val="000000"/>
          <w:sz w:val="28"/>
          <w:szCs w:val="28"/>
          <w:u w:val="none"/>
          <w:lang w:val="en-US"/>
        </w:rPr>
        <w:t>H</w:t>
      </w:r>
      <w:r>
        <w:rPr>
          <w:rStyle w:val="Hyperlink"/>
          <w:color w:val="000000"/>
          <w:sz w:val="28"/>
          <w:szCs w:val="28"/>
          <w:u w:val="none"/>
          <w:lang w:val="en-US"/>
        </w:rPr>
        <w:t>.</w:t>
      </w:r>
      <w:r w:rsidRPr="005B0F0A">
        <w:rPr>
          <w:rStyle w:val="Hyperlink"/>
          <w:color w:val="000000"/>
          <w:sz w:val="28"/>
          <w:szCs w:val="28"/>
          <w:u w:val="none"/>
          <w:lang w:val="en-US"/>
        </w:rPr>
        <w:t>R</w:t>
      </w:r>
      <w:r>
        <w:rPr>
          <w:rStyle w:val="Hyperlink"/>
          <w:color w:val="000000"/>
          <w:sz w:val="28"/>
          <w:szCs w:val="28"/>
          <w:u w:val="none"/>
          <w:lang w:val="en-US"/>
        </w:rPr>
        <w:t>.</w:t>
      </w:r>
      <w:r w:rsidRPr="005B0F0A">
        <w:rPr>
          <w:rStyle w:val="Hyperlink"/>
          <w:color w:val="000000"/>
          <w:sz w:val="28"/>
          <w:szCs w:val="28"/>
          <w:u w:val="none"/>
          <w:lang w:val="en-US"/>
        </w:rPr>
        <w:t xml:space="preserve"> Chou, J</w:t>
      </w:r>
      <w:r>
        <w:rPr>
          <w:rStyle w:val="Hyperlink"/>
          <w:color w:val="000000"/>
          <w:sz w:val="28"/>
          <w:szCs w:val="28"/>
          <w:u w:val="none"/>
          <w:lang w:val="en-US"/>
        </w:rPr>
        <w:t>.</w:t>
      </w:r>
      <w:r w:rsidRPr="005B0F0A">
        <w:rPr>
          <w:rStyle w:val="Hyperlink"/>
          <w:color w:val="000000"/>
          <w:sz w:val="28"/>
          <w:szCs w:val="28"/>
          <w:u w:val="none"/>
          <w:lang w:val="en-US"/>
        </w:rPr>
        <w:t>H</w:t>
      </w:r>
      <w:r>
        <w:rPr>
          <w:rStyle w:val="Hyperlink"/>
          <w:color w:val="000000"/>
          <w:sz w:val="28"/>
          <w:szCs w:val="28"/>
          <w:u w:val="none"/>
          <w:lang w:val="en-US"/>
        </w:rPr>
        <w:t>.</w:t>
      </w:r>
      <w:r w:rsidRPr="005B0F0A">
        <w:rPr>
          <w:rStyle w:val="Hyperlink"/>
          <w:color w:val="000000"/>
          <w:sz w:val="28"/>
          <w:szCs w:val="28"/>
          <w:u w:val="none"/>
          <w:lang w:val="en-US"/>
        </w:rPr>
        <w:t xml:space="preserve"> Lee, Y</w:t>
      </w:r>
      <w:r>
        <w:rPr>
          <w:rStyle w:val="Hyperlink"/>
          <w:color w:val="000000"/>
          <w:sz w:val="28"/>
          <w:szCs w:val="28"/>
          <w:u w:val="none"/>
          <w:lang w:val="en-US"/>
        </w:rPr>
        <w:t>.</w:t>
      </w:r>
      <w:r w:rsidRPr="005B0F0A">
        <w:rPr>
          <w:rStyle w:val="Hyperlink"/>
          <w:color w:val="000000"/>
          <w:sz w:val="28"/>
          <w:szCs w:val="28"/>
          <w:u w:val="none"/>
          <w:lang w:val="en-US"/>
        </w:rPr>
        <w:t>M</w:t>
      </w:r>
      <w:r>
        <w:rPr>
          <w:rStyle w:val="Hyperlink"/>
          <w:color w:val="000000"/>
          <w:sz w:val="28"/>
          <w:szCs w:val="28"/>
          <w:u w:val="none"/>
          <w:lang w:val="en-US"/>
        </w:rPr>
        <w:t>.</w:t>
      </w:r>
      <w:r w:rsidRPr="005B0F0A">
        <w:rPr>
          <w:rStyle w:val="Hyperlink"/>
          <w:color w:val="000000"/>
          <w:sz w:val="28"/>
          <w:szCs w:val="28"/>
          <w:u w:val="none"/>
          <w:lang w:val="en-US"/>
        </w:rPr>
        <w:t xml:space="preserve"> Chan, C</w:t>
      </w:r>
      <w:r>
        <w:rPr>
          <w:rStyle w:val="Hyperlink"/>
          <w:color w:val="000000"/>
          <w:sz w:val="28"/>
          <w:szCs w:val="28"/>
          <w:u w:val="none"/>
          <w:lang w:val="en-US"/>
        </w:rPr>
        <w:t>.</w:t>
      </w:r>
      <w:r w:rsidRPr="005B0F0A">
        <w:rPr>
          <w:rStyle w:val="Hyperlink"/>
          <w:color w:val="000000"/>
          <w:sz w:val="28"/>
          <w:szCs w:val="28"/>
          <w:u w:val="none"/>
          <w:lang w:val="en-US"/>
        </w:rPr>
        <w:t>S</w:t>
      </w:r>
      <w:r>
        <w:rPr>
          <w:rStyle w:val="Hyperlink"/>
          <w:color w:val="000000"/>
          <w:sz w:val="28"/>
          <w:szCs w:val="28"/>
          <w:u w:val="none"/>
          <w:lang w:val="en-US"/>
        </w:rPr>
        <w:t xml:space="preserve">. </w:t>
      </w:r>
      <w:r w:rsidRPr="005B0F0A">
        <w:rPr>
          <w:rStyle w:val="Hyperlink"/>
          <w:color w:val="000000"/>
          <w:sz w:val="28"/>
          <w:szCs w:val="28"/>
          <w:u w:val="none"/>
          <w:lang w:val="en-US"/>
        </w:rPr>
        <w:t xml:space="preserve">Chen </w:t>
      </w:r>
      <w:r>
        <w:rPr>
          <w:rStyle w:val="Hyperlink"/>
          <w:color w:val="000000"/>
          <w:sz w:val="28"/>
          <w:szCs w:val="28"/>
          <w:u w:val="none"/>
          <w:lang w:val="en-US"/>
        </w:rPr>
        <w:t xml:space="preserve">// </w:t>
      </w:r>
      <w:r w:rsidRPr="005B0F0A">
        <w:rPr>
          <w:rStyle w:val="Hyperlink"/>
          <w:color w:val="000000"/>
          <w:sz w:val="28"/>
          <w:szCs w:val="28"/>
          <w:u w:val="none"/>
          <w:lang w:val="en-US"/>
        </w:rPr>
        <w:t>MIPR</w:t>
      </w:r>
      <w:r>
        <w:rPr>
          <w:rStyle w:val="Hyperlink"/>
          <w:color w:val="000000"/>
          <w:sz w:val="28"/>
          <w:szCs w:val="28"/>
          <w:u w:val="none"/>
          <w:lang w:val="en-US"/>
        </w:rPr>
        <w:t xml:space="preserve"> – </w:t>
      </w:r>
      <w:r w:rsidRPr="005B0F0A">
        <w:rPr>
          <w:rStyle w:val="Hyperlink"/>
          <w:color w:val="000000"/>
          <w:sz w:val="28"/>
          <w:szCs w:val="28"/>
          <w:u w:val="none"/>
          <w:lang w:val="en-US"/>
        </w:rPr>
        <w:t>2019</w:t>
      </w:r>
    </w:p>
    <w:p w14:paraId="65E3EF59" w14:textId="4F14B3DC" w:rsidR="003D75D7" w:rsidRPr="002913C3"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23" w:author="Олег Аксенов" w:date="2021-04-17T16:42:00Z">
            <w:rPr>
              <w:color w:val="000000"/>
              <w:sz w:val="28"/>
              <w:szCs w:val="28"/>
            </w:rPr>
          </w:rPrChange>
        </w:rPr>
      </w:pPr>
      <w:r w:rsidRPr="002913C3">
        <w:rPr>
          <w:color w:val="000000"/>
          <w:sz w:val="28"/>
          <w:szCs w:val="28"/>
          <w:lang w:val="en-US"/>
        </w:rPr>
        <w:t xml:space="preserve">Zhang, </w:t>
      </w:r>
      <w:r w:rsidR="002913C3" w:rsidRPr="002913C3">
        <w:rPr>
          <w:color w:val="000000"/>
          <w:sz w:val="28"/>
          <w:szCs w:val="28"/>
          <w:lang w:val="en-US"/>
        </w:rPr>
        <w:t xml:space="preserve">K. </w:t>
      </w:r>
      <w:r w:rsidRPr="002913C3">
        <w:rPr>
          <w:color w:val="000000"/>
          <w:sz w:val="28"/>
          <w:szCs w:val="28"/>
          <w:lang w:val="en-US"/>
        </w:rPr>
        <w:t xml:space="preserve">Joint face detection and alignment using multitask cascaded convolutional networks </w:t>
      </w:r>
      <w:r w:rsidR="002913C3" w:rsidRPr="002913C3">
        <w:rPr>
          <w:color w:val="000000"/>
          <w:sz w:val="28"/>
          <w:szCs w:val="28"/>
          <w:lang w:val="en-US"/>
        </w:rPr>
        <w:t xml:space="preserve">/ K. Zhang, Z. Zhang, Z. Li, Y. </w:t>
      </w:r>
      <w:proofErr w:type="spellStart"/>
      <w:r w:rsidR="002913C3" w:rsidRPr="002913C3">
        <w:rPr>
          <w:color w:val="000000"/>
          <w:sz w:val="28"/>
          <w:szCs w:val="28"/>
          <w:lang w:val="en-US"/>
        </w:rPr>
        <w:t>Qiao</w:t>
      </w:r>
      <w:proofErr w:type="spellEnd"/>
      <w:r w:rsidR="002913C3" w:rsidRPr="002913C3">
        <w:rPr>
          <w:color w:val="000000"/>
          <w:sz w:val="28"/>
          <w:szCs w:val="28"/>
          <w:lang w:val="en-US"/>
        </w:rPr>
        <w:t xml:space="preserve"> // </w:t>
      </w:r>
      <w:r w:rsidRPr="002913C3">
        <w:rPr>
          <w:color w:val="000000"/>
          <w:sz w:val="28"/>
          <w:szCs w:val="28"/>
          <w:lang w:val="en-US"/>
          <w:rPrChange w:id="224" w:author="Олег Аксенов" w:date="2021-04-17T16:42:00Z">
            <w:rPr>
              <w:color w:val="000000"/>
              <w:sz w:val="28"/>
              <w:szCs w:val="28"/>
            </w:rPr>
          </w:rPrChange>
        </w:rPr>
        <w:t>IEEE SPL</w:t>
      </w:r>
      <w:r w:rsidR="002913C3" w:rsidRPr="002913C3">
        <w:rPr>
          <w:color w:val="000000"/>
          <w:sz w:val="28"/>
          <w:szCs w:val="28"/>
          <w:lang w:val="en-US"/>
        </w:rPr>
        <w:t xml:space="preserve"> – </w:t>
      </w:r>
      <w:r w:rsidRPr="002913C3">
        <w:rPr>
          <w:color w:val="000000"/>
          <w:sz w:val="28"/>
          <w:szCs w:val="28"/>
          <w:lang w:val="en-US"/>
          <w:rPrChange w:id="225" w:author="Олег Аксенов" w:date="2021-04-17T16:42:00Z">
            <w:rPr>
              <w:color w:val="000000"/>
              <w:sz w:val="28"/>
              <w:szCs w:val="28"/>
            </w:rPr>
          </w:rPrChange>
        </w:rPr>
        <w:t>2016</w:t>
      </w:r>
    </w:p>
    <w:p w14:paraId="74621274" w14:textId="3CC57062" w:rsidR="003D75D7" w:rsidRPr="002913C3"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Change w:id="226" w:author="Олег Аксенов" w:date="2021-04-17T16:41:00Z">
            <w:rPr>
              <w:color w:val="000000"/>
              <w:sz w:val="28"/>
              <w:szCs w:val="28"/>
            </w:rPr>
          </w:rPrChange>
        </w:rPr>
      </w:pPr>
      <w:proofErr w:type="spellStart"/>
      <w:r w:rsidRPr="002913C3">
        <w:rPr>
          <w:color w:val="000000"/>
          <w:sz w:val="28"/>
          <w:szCs w:val="28"/>
          <w:lang w:val="en-US"/>
        </w:rPr>
        <w:t>Szegedy</w:t>
      </w:r>
      <w:proofErr w:type="spellEnd"/>
      <w:r w:rsidR="002913C3" w:rsidRPr="002913C3">
        <w:rPr>
          <w:color w:val="000000"/>
          <w:sz w:val="28"/>
          <w:szCs w:val="28"/>
          <w:lang w:val="en-US"/>
        </w:rPr>
        <w:t>, C.</w:t>
      </w:r>
      <w:r w:rsidRPr="002913C3">
        <w:rPr>
          <w:color w:val="000000"/>
          <w:sz w:val="28"/>
          <w:szCs w:val="28"/>
          <w:lang w:val="en-US"/>
        </w:rPr>
        <w:t xml:space="preserve"> Inception-v4, inception-</w:t>
      </w:r>
      <w:proofErr w:type="spellStart"/>
      <w:r w:rsidRPr="002913C3">
        <w:rPr>
          <w:color w:val="000000"/>
          <w:sz w:val="28"/>
          <w:szCs w:val="28"/>
          <w:lang w:val="en-US"/>
        </w:rPr>
        <w:t>resnet</w:t>
      </w:r>
      <w:proofErr w:type="spellEnd"/>
      <w:r w:rsidRPr="002913C3">
        <w:rPr>
          <w:color w:val="000000"/>
          <w:sz w:val="28"/>
          <w:szCs w:val="28"/>
          <w:lang w:val="en-US"/>
        </w:rPr>
        <w:t xml:space="preserve"> and the impact of residual connections on learning</w:t>
      </w:r>
      <w:r w:rsidR="002913C3" w:rsidRPr="002913C3">
        <w:rPr>
          <w:color w:val="000000"/>
          <w:sz w:val="28"/>
          <w:szCs w:val="28"/>
          <w:lang w:val="en-US"/>
        </w:rPr>
        <w:t xml:space="preserve"> / C. </w:t>
      </w:r>
      <w:proofErr w:type="spellStart"/>
      <w:r w:rsidR="002913C3" w:rsidRPr="002913C3">
        <w:rPr>
          <w:color w:val="000000"/>
          <w:sz w:val="28"/>
          <w:szCs w:val="28"/>
          <w:lang w:val="en-US"/>
        </w:rPr>
        <w:t>Szegedy</w:t>
      </w:r>
      <w:proofErr w:type="spellEnd"/>
      <w:r w:rsidR="002913C3" w:rsidRPr="002913C3">
        <w:rPr>
          <w:color w:val="000000"/>
          <w:sz w:val="28"/>
          <w:szCs w:val="28"/>
          <w:lang w:val="en-US"/>
        </w:rPr>
        <w:t xml:space="preserve">, S. </w:t>
      </w:r>
      <w:proofErr w:type="spellStart"/>
      <w:r w:rsidR="002913C3" w:rsidRPr="002913C3">
        <w:rPr>
          <w:color w:val="000000"/>
          <w:sz w:val="28"/>
          <w:szCs w:val="28"/>
          <w:lang w:val="en-US"/>
        </w:rPr>
        <w:t>Ioffe</w:t>
      </w:r>
      <w:proofErr w:type="spellEnd"/>
      <w:r w:rsidR="002913C3" w:rsidRPr="002913C3">
        <w:rPr>
          <w:color w:val="000000"/>
          <w:sz w:val="28"/>
          <w:szCs w:val="28"/>
          <w:lang w:val="en-US"/>
        </w:rPr>
        <w:t xml:space="preserve">, V. </w:t>
      </w:r>
      <w:proofErr w:type="spellStart"/>
      <w:r w:rsidR="002913C3" w:rsidRPr="002913C3">
        <w:rPr>
          <w:color w:val="000000"/>
          <w:sz w:val="28"/>
          <w:szCs w:val="28"/>
          <w:lang w:val="en-US"/>
        </w:rPr>
        <w:t>Vanhoucke</w:t>
      </w:r>
      <w:proofErr w:type="spellEnd"/>
      <w:r w:rsidR="002913C3" w:rsidRPr="002913C3">
        <w:rPr>
          <w:color w:val="000000"/>
          <w:sz w:val="28"/>
          <w:szCs w:val="28"/>
          <w:lang w:val="en-US"/>
        </w:rPr>
        <w:t>, A.A. Alemi //</w:t>
      </w:r>
      <w:r w:rsidRPr="002913C3">
        <w:rPr>
          <w:color w:val="000000"/>
          <w:sz w:val="28"/>
          <w:szCs w:val="28"/>
          <w:lang w:val="en-US"/>
        </w:rPr>
        <w:t xml:space="preserve"> </w:t>
      </w:r>
      <w:r w:rsidRPr="002913C3">
        <w:rPr>
          <w:color w:val="000000"/>
          <w:sz w:val="28"/>
          <w:szCs w:val="28"/>
          <w:lang w:val="en-US"/>
          <w:rPrChange w:id="227" w:author="Олег Аксенов" w:date="2021-04-17T16:41:00Z">
            <w:rPr>
              <w:color w:val="000000"/>
              <w:sz w:val="28"/>
              <w:szCs w:val="28"/>
            </w:rPr>
          </w:rPrChange>
        </w:rPr>
        <w:t>AAAI</w:t>
      </w:r>
      <w:r w:rsidR="002913C3" w:rsidRPr="002913C3">
        <w:rPr>
          <w:color w:val="000000"/>
          <w:sz w:val="28"/>
          <w:szCs w:val="28"/>
          <w:lang w:val="en-US"/>
        </w:rPr>
        <w:t xml:space="preserve"> – </w:t>
      </w:r>
      <w:r w:rsidRPr="002913C3">
        <w:rPr>
          <w:color w:val="000000"/>
          <w:sz w:val="28"/>
          <w:szCs w:val="28"/>
          <w:lang w:val="en-US"/>
          <w:rPrChange w:id="228" w:author="Олег Аксенов" w:date="2021-04-17T16:41:00Z">
            <w:rPr>
              <w:color w:val="000000"/>
              <w:sz w:val="28"/>
              <w:szCs w:val="28"/>
            </w:rPr>
          </w:rPrChange>
        </w:rPr>
        <w:t>2017</w:t>
      </w:r>
    </w:p>
    <w:p w14:paraId="716AE645" w14:textId="50120017" w:rsidR="003D75D7" w:rsidRPr="002913C3"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proofErr w:type="spellStart"/>
      <w:r w:rsidRPr="002913C3">
        <w:rPr>
          <w:color w:val="000000"/>
          <w:sz w:val="28"/>
          <w:szCs w:val="28"/>
          <w:lang w:val="en-US"/>
        </w:rPr>
        <w:t>Schroff</w:t>
      </w:r>
      <w:proofErr w:type="spellEnd"/>
      <w:r w:rsidRPr="002913C3">
        <w:rPr>
          <w:color w:val="000000"/>
          <w:sz w:val="28"/>
          <w:szCs w:val="28"/>
          <w:lang w:val="en-US"/>
        </w:rPr>
        <w:t>,</w:t>
      </w:r>
      <w:r w:rsidR="002913C3" w:rsidRPr="002913C3">
        <w:rPr>
          <w:color w:val="000000"/>
          <w:sz w:val="28"/>
          <w:szCs w:val="28"/>
          <w:lang w:val="en-US"/>
        </w:rPr>
        <w:t xml:space="preserve"> F.</w:t>
      </w:r>
      <w:r w:rsidRPr="002913C3">
        <w:rPr>
          <w:color w:val="000000"/>
          <w:sz w:val="28"/>
          <w:szCs w:val="28"/>
          <w:lang w:val="en-US"/>
        </w:rPr>
        <w:t xml:space="preserve"> </w:t>
      </w:r>
      <w:proofErr w:type="spellStart"/>
      <w:r w:rsidRPr="002913C3">
        <w:rPr>
          <w:color w:val="000000"/>
          <w:sz w:val="28"/>
          <w:szCs w:val="28"/>
          <w:lang w:val="en-US"/>
        </w:rPr>
        <w:t>Facenet</w:t>
      </w:r>
      <w:proofErr w:type="spellEnd"/>
      <w:r w:rsidRPr="002913C3">
        <w:rPr>
          <w:color w:val="000000"/>
          <w:sz w:val="28"/>
          <w:szCs w:val="28"/>
          <w:lang w:val="en-US"/>
        </w:rPr>
        <w:t>: A unified embedding for face recognition and clustering</w:t>
      </w:r>
      <w:r w:rsidR="002913C3" w:rsidRPr="002913C3">
        <w:rPr>
          <w:color w:val="000000"/>
          <w:sz w:val="28"/>
          <w:szCs w:val="28"/>
          <w:lang w:val="en-US"/>
        </w:rPr>
        <w:t xml:space="preserve"> / F. </w:t>
      </w:r>
      <w:proofErr w:type="spellStart"/>
      <w:r w:rsidR="002913C3" w:rsidRPr="002913C3">
        <w:rPr>
          <w:color w:val="000000"/>
          <w:sz w:val="28"/>
          <w:szCs w:val="28"/>
          <w:lang w:val="en-US"/>
        </w:rPr>
        <w:t>Schroff</w:t>
      </w:r>
      <w:proofErr w:type="spellEnd"/>
      <w:r w:rsidR="002913C3" w:rsidRPr="002913C3">
        <w:rPr>
          <w:color w:val="000000"/>
          <w:sz w:val="28"/>
          <w:szCs w:val="28"/>
          <w:lang w:val="en-US"/>
        </w:rPr>
        <w:t xml:space="preserve">, D. </w:t>
      </w:r>
      <w:proofErr w:type="spellStart"/>
      <w:r w:rsidR="002913C3" w:rsidRPr="002913C3">
        <w:rPr>
          <w:color w:val="000000"/>
          <w:sz w:val="28"/>
          <w:szCs w:val="28"/>
          <w:lang w:val="en-US"/>
        </w:rPr>
        <w:t>Kalenichenko</w:t>
      </w:r>
      <w:proofErr w:type="spellEnd"/>
      <w:r w:rsidR="002913C3" w:rsidRPr="002913C3">
        <w:rPr>
          <w:color w:val="000000"/>
          <w:sz w:val="28"/>
          <w:szCs w:val="28"/>
          <w:lang w:val="en-US"/>
        </w:rPr>
        <w:t>, J. Philbin</w:t>
      </w:r>
      <w:r w:rsidRPr="002913C3">
        <w:rPr>
          <w:color w:val="000000"/>
          <w:sz w:val="28"/>
          <w:szCs w:val="28"/>
          <w:lang w:val="en-US"/>
        </w:rPr>
        <w:t xml:space="preserve"> </w:t>
      </w:r>
      <w:r w:rsidR="002913C3" w:rsidRPr="002913C3">
        <w:rPr>
          <w:color w:val="000000"/>
          <w:sz w:val="28"/>
          <w:szCs w:val="28"/>
          <w:lang w:val="en-US"/>
        </w:rPr>
        <w:t xml:space="preserve">// </w:t>
      </w:r>
      <w:r w:rsidRPr="002913C3">
        <w:rPr>
          <w:color w:val="000000"/>
          <w:sz w:val="28"/>
          <w:szCs w:val="28"/>
          <w:lang w:val="en-US"/>
        </w:rPr>
        <w:t>CVPR</w:t>
      </w:r>
      <w:r w:rsidR="002913C3" w:rsidRPr="002913C3">
        <w:rPr>
          <w:color w:val="000000"/>
          <w:sz w:val="28"/>
          <w:szCs w:val="28"/>
          <w:lang w:val="en-US"/>
        </w:rPr>
        <w:t xml:space="preserve"> – </w:t>
      </w:r>
      <w:r w:rsidRPr="002913C3">
        <w:rPr>
          <w:color w:val="000000"/>
          <w:sz w:val="28"/>
          <w:szCs w:val="28"/>
          <w:lang w:val="en-US"/>
        </w:rPr>
        <w:t>2015</w:t>
      </w:r>
    </w:p>
    <w:p w14:paraId="2E7D9CB1" w14:textId="0EE0577F" w:rsidR="005B0F0A" w:rsidRPr="005B0F0A" w:rsidRDefault="005B0F0A"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5B0F0A">
        <w:rPr>
          <w:rStyle w:val="Hyperlink"/>
          <w:color w:val="000000"/>
          <w:sz w:val="28"/>
          <w:szCs w:val="28"/>
          <w:u w:val="none"/>
          <w:lang w:val="en-US"/>
        </w:rPr>
        <w:t xml:space="preserve">Tan, </w:t>
      </w:r>
      <w:r>
        <w:rPr>
          <w:rStyle w:val="Hyperlink"/>
          <w:color w:val="000000"/>
          <w:sz w:val="28"/>
          <w:szCs w:val="28"/>
          <w:u w:val="none"/>
          <w:lang w:val="en-US"/>
        </w:rPr>
        <w:t xml:space="preserve">M. </w:t>
      </w:r>
      <w:proofErr w:type="spellStart"/>
      <w:r w:rsidRPr="005B0F0A">
        <w:rPr>
          <w:rStyle w:val="Hyperlink"/>
          <w:color w:val="000000"/>
          <w:sz w:val="28"/>
          <w:szCs w:val="28"/>
          <w:u w:val="none"/>
          <w:lang w:val="en-US"/>
        </w:rPr>
        <w:t>EfficientNet</w:t>
      </w:r>
      <w:proofErr w:type="spellEnd"/>
      <w:r w:rsidRPr="005B0F0A">
        <w:rPr>
          <w:rStyle w:val="Hyperlink"/>
          <w:color w:val="000000"/>
          <w:sz w:val="28"/>
          <w:szCs w:val="28"/>
          <w:u w:val="none"/>
          <w:lang w:val="en-US"/>
        </w:rPr>
        <w:t>: Rethinking Model Scaling for Convolutional Neural Networks</w:t>
      </w:r>
      <w:r w:rsidR="007C0C91">
        <w:rPr>
          <w:rStyle w:val="Hyperlink"/>
          <w:color w:val="000000"/>
          <w:sz w:val="28"/>
          <w:szCs w:val="28"/>
          <w:u w:val="none"/>
          <w:lang w:val="en-US"/>
        </w:rPr>
        <w:t xml:space="preserve"> / </w:t>
      </w:r>
      <w:r w:rsidR="007C0C91" w:rsidRPr="005B0F0A">
        <w:rPr>
          <w:rStyle w:val="Hyperlink"/>
          <w:color w:val="000000"/>
          <w:sz w:val="28"/>
          <w:szCs w:val="28"/>
          <w:u w:val="none"/>
          <w:lang w:val="en-US"/>
        </w:rPr>
        <w:t>M</w:t>
      </w:r>
      <w:r w:rsidR="007C0C91">
        <w:rPr>
          <w:rStyle w:val="Hyperlink"/>
          <w:color w:val="000000"/>
          <w:sz w:val="28"/>
          <w:szCs w:val="28"/>
          <w:u w:val="none"/>
          <w:lang w:val="en-US"/>
        </w:rPr>
        <w:t xml:space="preserve">. </w:t>
      </w:r>
      <w:r w:rsidR="007C0C91" w:rsidRPr="005B0F0A">
        <w:rPr>
          <w:rStyle w:val="Hyperlink"/>
          <w:color w:val="000000"/>
          <w:sz w:val="28"/>
          <w:szCs w:val="28"/>
          <w:u w:val="none"/>
          <w:lang w:val="en-US"/>
        </w:rPr>
        <w:t>Tan, Q</w:t>
      </w:r>
      <w:r w:rsidR="007C0C91">
        <w:rPr>
          <w:rStyle w:val="Hyperlink"/>
          <w:color w:val="000000"/>
          <w:sz w:val="28"/>
          <w:szCs w:val="28"/>
          <w:u w:val="none"/>
          <w:lang w:val="en-US"/>
        </w:rPr>
        <w:t>.</w:t>
      </w:r>
      <w:r w:rsidR="007C0C91" w:rsidRPr="005B0F0A">
        <w:rPr>
          <w:rStyle w:val="Hyperlink"/>
          <w:color w:val="000000"/>
          <w:sz w:val="28"/>
          <w:szCs w:val="28"/>
          <w:u w:val="none"/>
          <w:lang w:val="en-US"/>
        </w:rPr>
        <w:t>V. Le</w:t>
      </w:r>
      <w:r w:rsidR="007C0C91">
        <w:rPr>
          <w:rStyle w:val="Hyperlink"/>
          <w:color w:val="000000"/>
          <w:sz w:val="28"/>
          <w:szCs w:val="28"/>
          <w:u w:val="none"/>
          <w:lang w:val="en-US"/>
        </w:rPr>
        <w:t xml:space="preserve"> //</w:t>
      </w:r>
      <w:r w:rsidRPr="005B0F0A">
        <w:rPr>
          <w:rStyle w:val="Hyperlink"/>
          <w:color w:val="000000"/>
          <w:sz w:val="28"/>
          <w:szCs w:val="28"/>
          <w:u w:val="none"/>
          <w:lang w:val="en-US"/>
        </w:rPr>
        <w:t xml:space="preserve"> ICML</w:t>
      </w:r>
      <w:r w:rsidR="007C0C91">
        <w:rPr>
          <w:rStyle w:val="Hyperlink"/>
          <w:color w:val="000000"/>
          <w:sz w:val="28"/>
          <w:szCs w:val="28"/>
          <w:u w:val="none"/>
          <w:lang w:val="en-US"/>
        </w:rPr>
        <w:t xml:space="preserve"> – </w:t>
      </w:r>
      <w:r w:rsidRPr="005B0F0A">
        <w:rPr>
          <w:rStyle w:val="Hyperlink"/>
          <w:color w:val="000000"/>
          <w:sz w:val="28"/>
          <w:szCs w:val="28"/>
          <w:u w:val="none"/>
          <w:lang w:val="en-US"/>
        </w:rPr>
        <w:t>2019</w:t>
      </w:r>
    </w:p>
    <w:p w14:paraId="7CAB54A3" w14:textId="6C951619" w:rsidR="003D75D7" w:rsidRPr="002913C3" w:rsidRDefault="003D75D7"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r w:rsidRPr="002913C3">
        <w:rPr>
          <w:color w:val="000000"/>
          <w:sz w:val="28"/>
          <w:szCs w:val="28"/>
          <w:lang w:val="en-US"/>
        </w:rPr>
        <w:t xml:space="preserve">Tan, M. </w:t>
      </w:r>
      <w:proofErr w:type="spellStart"/>
      <w:r w:rsidRPr="002913C3">
        <w:rPr>
          <w:color w:val="000000"/>
          <w:sz w:val="28"/>
          <w:szCs w:val="28"/>
          <w:lang w:val="en-US"/>
        </w:rPr>
        <w:t>MnasNet</w:t>
      </w:r>
      <w:proofErr w:type="spellEnd"/>
      <w:r w:rsidRPr="002913C3">
        <w:rPr>
          <w:color w:val="000000"/>
          <w:sz w:val="28"/>
          <w:szCs w:val="28"/>
          <w:lang w:val="en-US"/>
        </w:rPr>
        <w:t>: Platform-</w:t>
      </w:r>
      <w:proofErr w:type="spellStart"/>
      <w:r w:rsidRPr="002913C3">
        <w:rPr>
          <w:color w:val="000000"/>
          <w:sz w:val="28"/>
          <w:szCs w:val="28"/>
          <w:lang w:val="en-US"/>
        </w:rPr>
        <w:t>awareneural</w:t>
      </w:r>
      <w:proofErr w:type="spellEnd"/>
      <w:r w:rsidRPr="002913C3">
        <w:rPr>
          <w:color w:val="000000"/>
          <w:sz w:val="28"/>
          <w:szCs w:val="28"/>
          <w:lang w:val="en-US"/>
        </w:rPr>
        <w:t xml:space="preserve"> architecture search for mobile</w:t>
      </w:r>
      <w:r w:rsidR="002913C3" w:rsidRPr="002913C3">
        <w:rPr>
          <w:color w:val="000000"/>
          <w:sz w:val="28"/>
          <w:szCs w:val="28"/>
          <w:lang w:val="en-US"/>
        </w:rPr>
        <w:t xml:space="preserve"> / M. Tan, B. Chen, R. Pang, V. Vasudevan, M. Sandler, A. Howard, Q.V. Le // </w:t>
      </w:r>
      <w:r w:rsidRPr="002913C3">
        <w:rPr>
          <w:color w:val="000000"/>
          <w:sz w:val="28"/>
          <w:szCs w:val="28"/>
          <w:lang w:val="en-US"/>
        </w:rPr>
        <w:t>CVPR</w:t>
      </w:r>
      <w:r w:rsidR="002913C3" w:rsidRPr="002913C3">
        <w:rPr>
          <w:color w:val="000000"/>
          <w:sz w:val="28"/>
          <w:szCs w:val="28"/>
          <w:lang w:val="en-US"/>
        </w:rPr>
        <w:t xml:space="preserve"> –</w:t>
      </w:r>
      <w:r w:rsidRPr="002913C3">
        <w:rPr>
          <w:color w:val="000000"/>
          <w:sz w:val="28"/>
          <w:szCs w:val="28"/>
          <w:lang w:val="en-US"/>
        </w:rPr>
        <w:t xml:space="preserve"> 2019 </w:t>
      </w:r>
    </w:p>
    <w:p w14:paraId="5B2575A9" w14:textId="5B2A1872" w:rsidR="007C0C91" w:rsidRPr="007C0C91" w:rsidRDefault="007C0C91"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7C0C91">
        <w:rPr>
          <w:rStyle w:val="Hyperlink"/>
          <w:color w:val="000000"/>
          <w:sz w:val="28"/>
          <w:szCs w:val="28"/>
          <w:u w:val="none"/>
          <w:lang w:val="en-US"/>
        </w:rPr>
        <w:t xml:space="preserve">Verma, </w:t>
      </w:r>
      <w:r>
        <w:rPr>
          <w:rStyle w:val="Hyperlink"/>
          <w:color w:val="000000"/>
          <w:sz w:val="28"/>
          <w:szCs w:val="28"/>
          <w:u w:val="none"/>
          <w:lang w:val="en-US"/>
        </w:rPr>
        <w:t xml:space="preserve">A. </w:t>
      </w:r>
      <w:r w:rsidRPr="007C0C91">
        <w:rPr>
          <w:rStyle w:val="Hyperlink"/>
          <w:color w:val="000000"/>
          <w:sz w:val="28"/>
          <w:szCs w:val="28"/>
          <w:u w:val="none"/>
          <w:lang w:val="en-US"/>
        </w:rPr>
        <w:t xml:space="preserve">Residual squeeze CNDS deep learning CNN model for very </w:t>
      </w:r>
      <w:proofErr w:type="gramStart"/>
      <w:r w:rsidRPr="007C0C91">
        <w:rPr>
          <w:rStyle w:val="Hyperlink"/>
          <w:color w:val="000000"/>
          <w:sz w:val="28"/>
          <w:szCs w:val="28"/>
          <w:u w:val="none"/>
          <w:lang w:val="en-US"/>
        </w:rPr>
        <w:t>large scale</w:t>
      </w:r>
      <w:proofErr w:type="gramEnd"/>
      <w:r w:rsidRPr="007C0C91">
        <w:rPr>
          <w:rStyle w:val="Hyperlink"/>
          <w:color w:val="000000"/>
          <w:sz w:val="28"/>
          <w:szCs w:val="28"/>
          <w:u w:val="none"/>
          <w:lang w:val="en-US"/>
        </w:rPr>
        <w:t xml:space="preserve"> places image recognition</w:t>
      </w:r>
      <w:r>
        <w:rPr>
          <w:rStyle w:val="Hyperlink"/>
          <w:color w:val="000000"/>
          <w:sz w:val="28"/>
          <w:szCs w:val="28"/>
          <w:u w:val="none"/>
          <w:lang w:val="en-US"/>
        </w:rPr>
        <w:t xml:space="preserve"> / </w:t>
      </w:r>
      <w:r w:rsidRPr="007C0C91">
        <w:rPr>
          <w:rStyle w:val="Hyperlink"/>
          <w:color w:val="000000"/>
          <w:sz w:val="28"/>
          <w:szCs w:val="28"/>
          <w:u w:val="none"/>
          <w:lang w:val="en-US"/>
        </w:rPr>
        <w:t>A</w:t>
      </w:r>
      <w:r>
        <w:rPr>
          <w:rStyle w:val="Hyperlink"/>
          <w:color w:val="000000"/>
          <w:sz w:val="28"/>
          <w:szCs w:val="28"/>
          <w:u w:val="none"/>
          <w:lang w:val="en-US"/>
        </w:rPr>
        <w:t xml:space="preserve">. </w:t>
      </w:r>
      <w:r w:rsidRPr="007C0C91">
        <w:rPr>
          <w:rStyle w:val="Hyperlink"/>
          <w:color w:val="000000"/>
          <w:sz w:val="28"/>
          <w:szCs w:val="28"/>
          <w:u w:val="none"/>
          <w:lang w:val="en-US"/>
        </w:rPr>
        <w:t>Verma, H</w:t>
      </w:r>
      <w:r>
        <w:rPr>
          <w:rStyle w:val="Hyperlink"/>
          <w:color w:val="000000"/>
          <w:sz w:val="28"/>
          <w:szCs w:val="28"/>
          <w:u w:val="none"/>
          <w:lang w:val="en-US"/>
        </w:rPr>
        <w:t xml:space="preserve">. </w:t>
      </w:r>
      <w:r w:rsidRPr="007C0C91">
        <w:rPr>
          <w:rStyle w:val="Hyperlink"/>
          <w:color w:val="000000"/>
          <w:sz w:val="28"/>
          <w:szCs w:val="28"/>
          <w:u w:val="none"/>
          <w:lang w:val="en-US"/>
        </w:rPr>
        <w:t xml:space="preserve">Qassim, </w:t>
      </w:r>
      <w:r>
        <w:rPr>
          <w:rStyle w:val="Hyperlink"/>
          <w:color w:val="000000"/>
          <w:sz w:val="28"/>
          <w:szCs w:val="28"/>
          <w:u w:val="none"/>
          <w:lang w:val="en-US"/>
        </w:rPr>
        <w:t xml:space="preserve">D. </w:t>
      </w:r>
      <w:proofErr w:type="spellStart"/>
      <w:r w:rsidRPr="007C0C91">
        <w:rPr>
          <w:rStyle w:val="Hyperlink"/>
          <w:color w:val="000000"/>
          <w:sz w:val="28"/>
          <w:szCs w:val="28"/>
          <w:u w:val="none"/>
          <w:lang w:val="en-US"/>
        </w:rPr>
        <w:t>Feinzimer</w:t>
      </w:r>
      <w:proofErr w:type="spellEnd"/>
      <w:r w:rsidRPr="007C0C91">
        <w:rPr>
          <w:rStyle w:val="Hyperlink"/>
          <w:color w:val="000000"/>
          <w:sz w:val="28"/>
          <w:szCs w:val="28"/>
          <w:u w:val="none"/>
          <w:lang w:val="en-US"/>
        </w:rPr>
        <w:t xml:space="preserve"> </w:t>
      </w:r>
      <w:r>
        <w:rPr>
          <w:rStyle w:val="Hyperlink"/>
          <w:color w:val="000000"/>
          <w:sz w:val="28"/>
          <w:szCs w:val="28"/>
          <w:u w:val="none"/>
          <w:lang w:val="en-US"/>
        </w:rPr>
        <w:t xml:space="preserve">// </w:t>
      </w:r>
      <w:r w:rsidRPr="007C0C91">
        <w:rPr>
          <w:rStyle w:val="Hyperlink"/>
          <w:color w:val="000000"/>
          <w:sz w:val="28"/>
          <w:szCs w:val="28"/>
          <w:u w:val="none"/>
          <w:lang w:val="en-US"/>
        </w:rPr>
        <w:t>UEMCON</w:t>
      </w:r>
      <w:r>
        <w:rPr>
          <w:rStyle w:val="Hyperlink"/>
          <w:color w:val="000000"/>
          <w:sz w:val="28"/>
          <w:szCs w:val="28"/>
          <w:u w:val="none"/>
          <w:lang w:val="en-US"/>
        </w:rPr>
        <w:t xml:space="preserve"> – </w:t>
      </w:r>
      <w:r w:rsidRPr="007C0C91">
        <w:rPr>
          <w:rStyle w:val="Hyperlink"/>
          <w:color w:val="000000"/>
          <w:sz w:val="28"/>
          <w:szCs w:val="28"/>
          <w:u w:val="none"/>
          <w:lang w:val="en-US"/>
        </w:rPr>
        <w:t>2017</w:t>
      </w:r>
    </w:p>
    <w:p w14:paraId="64EA77EB" w14:textId="46D5789D" w:rsidR="007C0C91" w:rsidRPr="007C0C91" w:rsidRDefault="007C0C91"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7C0C91">
        <w:rPr>
          <w:rStyle w:val="Hyperlink"/>
          <w:color w:val="000000"/>
          <w:sz w:val="28"/>
          <w:szCs w:val="28"/>
          <w:u w:val="none"/>
          <w:lang w:val="en-US"/>
        </w:rPr>
        <w:t>KDEF &amp; AKDEF [Electronic resource]. – Mode of access: https://www.kdef.se/index.html. – Date of access: 12.01.2021.</w:t>
      </w:r>
    </w:p>
    <w:p w14:paraId="779B2276" w14:textId="0BA90609" w:rsidR="007C0C91" w:rsidRPr="007C0C91" w:rsidRDefault="007C0C91"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7C0C91">
        <w:rPr>
          <w:rStyle w:val="Hyperlink"/>
          <w:color w:val="000000"/>
          <w:sz w:val="28"/>
          <w:szCs w:val="28"/>
          <w:u w:val="none"/>
          <w:lang w:val="en-US"/>
        </w:rPr>
        <w:t>The Japanese Female Facial Expression (JAFFE) Dataset [Electronic resource]. – Mode of access: https://zenodo.org/record/3451524#.YHv8UmczaUn. – Date of access: 19.01.2021.</w:t>
      </w:r>
    </w:p>
    <w:p w14:paraId="7FA84AB5" w14:textId="77777777" w:rsidR="007C0C91" w:rsidRPr="007C0C91" w:rsidRDefault="007C0C91"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7C0C91">
        <w:rPr>
          <w:rStyle w:val="Hyperlink"/>
          <w:color w:val="000000"/>
          <w:sz w:val="28"/>
          <w:szCs w:val="28"/>
          <w:u w:val="none"/>
          <w:lang w:val="en-US"/>
        </w:rPr>
        <w:t xml:space="preserve">Challenges in Representation Learning: Facial Expression Recognition Challenge Dataset [Electronic resource]. – Mode of access: </w:t>
      </w:r>
      <w:r w:rsidRPr="007C0C91">
        <w:rPr>
          <w:rStyle w:val="Hyperlink"/>
          <w:color w:val="000000"/>
          <w:sz w:val="28"/>
          <w:szCs w:val="28"/>
          <w:u w:val="none"/>
          <w:lang w:val="en-US"/>
        </w:rPr>
        <w:lastRenderedPageBreak/>
        <w:t>https://www.kaggle.com/c/challenges-in-representation-learning-facial-expression-recognition-challenge/data. – Date of access: 29.01.2021.</w:t>
      </w:r>
    </w:p>
    <w:p w14:paraId="73CAC6BD" w14:textId="1CA34BF8" w:rsidR="0002771A" w:rsidRPr="006A6272" w:rsidRDefault="0002771A"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r w:rsidRPr="0002771A">
        <w:rPr>
          <w:rStyle w:val="Hyperlink"/>
          <w:color w:val="000000"/>
          <w:sz w:val="28"/>
          <w:szCs w:val="28"/>
          <w:u w:val="none"/>
          <w:lang w:val="en-US"/>
        </w:rPr>
        <w:t>Howard</w:t>
      </w:r>
      <w:r w:rsidR="006A6272" w:rsidRPr="006A6272">
        <w:rPr>
          <w:rStyle w:val="Hyperlink"/>
          <w:color w:val="000000"/>
          <w:sz w:val="28"/>
          <w:szCs w:val="28"/>
          <w:u w:val="none"/>
          <w:lang w:val="en-US"/>
        </w:rPr>
        <w:t xml:space="preserve"> </w:t>
      </w:r>
      <w:r w:rsidR="006A6272" w:rsidRPr="0002771A">
        <w:rPr>
          <w:rStyle w:val="Hyperlink"/>
          <w:color w:val="000000"/>
          <w:sz w:val="28"/>
          <w:szCs w:val="28"/>
          <w:u w:val="none"/>
          <w:lang w:val="en-US"/>
        </w:rPr>
        <w:t>A</w:t>
      </w:r>
      <w:r w:rsidR="006A6272">
        <w:rPr>
          <w:rStyle w:val="Hyperlink"/>
          <w:color w:val="000000"/>
          <w:sz w:val="28"/>
          <w:szCs w:val="28"/>
          <w:u w:val="none"/>
          <w:lang w:val="en-US"/>
        </w:rPr>
        <w:t>.</w:t>
      </w:r>
      <w:r w:rsidR="006A6272" w:rsidRPr="0002771A">
        <w:rPr>
          <w:rStyle w:val="Hyperlink"/>
          <w:color w:val="000000"/>
          <w:sz w:val="28"/>
          <w:szCs w:val="28"/>
          <w:u w:val="none"/>
          <w:lang w:val="en-US"/>
        </w:rPr>
        <w:t>G.</w:t>
      </w:r>
      <w:r w:rsidR="006A6272">
        <w:rPr>
          <w:rStyle w:val="Hyperlink"/>
          <w:color w:val="000000"/>
          <w:sz w:val="28"/>
          <w:szCs w:val="28"/>
          <w:u w:val="none"/>
          <w:lang w:val="en-US"/>
        </w:rPr>
        <w:t xml:space="preserve"> </w:t>
      </w:r>
      <w:proofErr w:type="spellStart"/>
      <w:r w:rsidRPr="0002771A">
        <w:rPr>
          <w:rStyle w:val="Hyperlink"/>
          <w:color w:val="000000"/>
          <w:sz w:val="28"/>
          <w:szCs w:val="28"/>
          <w:u w:val="none"/>
          <w:lang w:val="en-US"/>
        </w:rPr>
        <w:t>MobileNets</w:t>
      </w:r>
      <w:proofErr w:type="spellEnd"/>
      <w:r w:rsidRPr="0002771A">
        <w:rPr>
          <w:rStyle w:val="Hyperlink"/>
          <w:color w:val="000000"/>
          <w:sz w:val="28"/>
          <w:szCs w:val="28"/>
          <w:u w:val="none"/>
          <w:lang w:val="en-US"/>
        </w:rPr>
        <w:t>: Efficient Convolutional Neural Networks for Mobile Vision Applications</w:t>
      </w:r>
      <w:r w:rsidR="006A6272">
        <w:rPr>
          <w:rStyle w:val="Hyperlink"/>
          <w:color w:val="000000"/>
          <w:sz w:val="28"/>
          <w:szCs w:val="28"/>
          <w:u w:val="none"/>
          <w:lang w:val="en-US"/>
        </w:rPr>
        <w:t xml:space="preserve"> / </w:t>
      </w:r>
      <w:r w:rsidR="006A6272" w:rsidRPr="0002771A">
        <w:rPr>
          <w:rStyle w:val="Hyperlink"/>
          <w:color w:val="000000"/>
          <w:sz w:val="28"/>
          <w:szCs w:val="28"/>
          <w:u w:val="none"/>
          <w:lang w:val="en-US"/>
        </w:rPr>
        <w:t>A</w:t>
      </w:r>
      <w:r w:rsidR="006A6272">
        <w:rPr>
          <w:rStyle w:val="Hyperlink"/>
          <w:color w:val="000000"/>
          <w:sz w:val="28"/>
          <w:szCs w:val="28"/>
          <w:u w:val="none"/>
          <w:lang w:val="en-US"/>
        </w:rPr>
        <w:t>.</w:t>
      </w:r>
      <w:r w:rsidR="006A6272" w:rsidRPr="0002771A">
        <w:rPr>
          <w:rStyle w:val="Hyperlink"/>
          <w:color w:val="000000"/>
          <w:sz w:val="28"/>
          <w:szCs w:val="28"/>
          <w:u w:val="none"/>
          <w:lang w:val="en-US"/>
        </w:rPr>
        <w:t>G. Howard, M</w:t>
      </w:r>
      <w:r w:rsidR="006A6272">
        <w:rPr>
          <w:rStyle w:val="Hyperlink"/>
          <w:color w:val="000000"/>
          <w:sz w:val="28"/>
          <w:szCs w:val="28"/>
          <w:u w:val="none"/>
          <w:lang w:val="en-US"/>
        </w:rPr>
        <w:t xml:space="preserve">. </w:t>
      </w:r>
      <w:r w:rsidR="006A6272" w:rsidRPr="0002771A">
        <w:rPr>
          <w:rStyle w:val="Hyperlink"/>
          <w:color w:val="000000"/>
          <w:sz w:val="28"/>
          <w:szCs w:val="28"/>
          <w:u w:val="none"/>
          <w:lang w:val="en-US"/>
        </w:rPr>
        <w:t>Zhu, B</w:t>
      </w:r>
      <w:r w:rsidR="006A6272">
        <w:rPr>
          <w:rStyle w:val="Hyperlink"/>
          <w:color w:val="000000"/>
          <w:sz w:val="28"/>
          <w:szCs w:val="28"/>
          <w:u w:val="none"/>
          <w:lang w:val="en-US"/>
        </w:rPr>
        <w:t xml:space="preserve">. </w:t>
      </w:r>
      <w:r w:rsidR="006A6272" w:rsidRPr="0002771A">
        <w:rPr>
          <w:rStyle w:val="Hyperlink"/>
          <w:color w:val="000000"/>
          <w:sz w:val="28"/>
          <w:szCs w:val="28"/>
          <w:u w:val="none"/>
          <w:lang w:val="en-US"/>
        </w:rPr>
        <w:t>Chen, D</w:t>
      </w:r>
      <w:r w:rsidR="006A6272">
        <w:rPr>
          <w:rStyle w:val="Hyperlink"/>
          <w:color w:val="000000"/>
          <w:sz w:val="28"/>
          <w:szCs w:val="28"/>
          <w:u w:val="none"/>
          <w:lang w:val="en-US"/>
        </w:rPr>
        <w:t xml:space="preserve">. </w:t>
      </w:r>
      <w:proofErr w:type="spellStart"/>
      <w:r w:rsidR="006A6272" w:rsidRPr="0002771A">
        <w:rPr>
          <w:rStyle w:val="Hyperlink"/>
          <w:color w:val="000000"/>
          <w:sz w:val="28"/>
          <w:szCs w:val="28"/>
          <w:u w:val="none"/>
          <w:lang w:val="en-US"/>
        </w:rPr>
        <w:t>Kalenichenko</w:t>
      </w:r>
      <w:proofErr w:type="spellEnd"/>
      <w:r w:rsidR="006A6272" w:rsidRPr="0002771A">
        <w:rPr>
          <w:rStyle w:val="Hyperlink"/>
          <w:color w:val="000000"/>
          <w:sz w:val="28"/>
          <w:szCs w:val="28"/>
          <w:u w:val="none"/>
          <w:lang w:val="en-US"/>
        </w:rPr>
        <w:t>, W</w:t>
      </w:r>
      <w:r w:rsidR="006A6272">
        <w:rPr>
          <w:rStyle w:val="Hyperlink"/>
          <w:color w:val="000000"/>
          <w:sz w:val="28"/>
          <w:szCs w:val="28"/>
          <w:u w:val="none"/>
          <w:lang w:val="en-US"/>
        </w:rPr>
        <w:t xml:space="preserve">. </w:t>
      </w:r>
      <w:r w:rsidR="006A6272" w:rsidRPr="0002771A">
        <w:rPr>
          <w:rStyle w:val="Hyperlink"/>
          <w:color w:val="000000"/>
          <w:sz w:val="28"/>
          <w:szCs w:val="28"/>
          <w:u w:val="none"/>
          <w:lang w:val="en-US"/>
        </w:rPr>
        <w:t>Wang, T</w:t>
      </w:r>
      <w:r w:rsidR="006A6272">
        <w:rPr>
          <w:rStyle w:val="Hyperlink"/>
          <w:color w:val="000000"/>
          <w:sz w:val="28"/>
          <w:szCs w:val="28"/>
          <w:u w:val="none"/>
          <w:lang w:val="en-US"/>
        </w:rPr>
        <w:t xml:space="preserve">. </w:t>
      </w:r>
      <w:proofErr w:type="spellStart"/>
      <w:r w:rsidR="006A6272" w:rsidRPr="0002771A">
        <w:rPr>
          <w:rStyle w:val="Hyperlink"/>
          <w:color w:val="000000"/>
          <w:sz w:val="28"/>
          <w:szCs w:val="28"/>
          <w:u w:val="none"/>
          <w:lang w:val="en-US"/>
        </w:rPr>
        <w:t>Weyand</w:t>
      </w:r>
      <w:proofErr w:type="spellEnd"/>
      <w:r w:rsidR="006A6272" w:rsidRPr="0002771A">
        <w:rPr>
          <w:rStyle w:val="Hyperlink"/>
          <w:color w:val="000000"/>
          <w:sz w:val="28"/>
          <w:szCs w:val="28"/>
          <w:u w:val="none"/>
          <w:lang w:val="en-US"/>
        </w:rPr>
        <w:t>, M</w:t>
      </w:r>
      <w:r w:rsidR="006A6272">
        <w:rPr>
          <w:rStyle w:val="Hyperlink"/>
          <w:color w:val="000000"/>
          <w:sz w:val="28"/>
          <w:szCs w:val="28"/>
          <w:u w:val="none"/>
          <w:lang w:val="en-US"/>
        </w:rPr>
        <w:t>.</w:t>
      </w:r>
      <w:r w:rsidR="006A6272" w:rsidRPr="0002771A">
        <w:rPr>
          <w:rStyle w:val="Hyperlink"/>
          <w:color w:val="000000"/>
          <w:sz w:val="28"/>
          <w:szCs w:val="28"/>
          <w:u w:val="none"/>
          <w:lang w:val="en-US"/>
        </w:rPr>
        <w:t xml:space="preserve"> </w:t>
      </w:r>
      <w:proofErr w:type="spellStart"/>
      <w:r w:rsidR="006A6272" w:rsidRPr="0002771A">
        <w:rPr>
          <w:rStyle w:val="Hyperlink"/>
          <w:color w:val="000000"/>
          <w:sz w:val="28"/>
          <w:szCs w:val="28"/>
          <w:u w:val="none"/>
          <w:lang w:val="en-US"/>
        </w:rPr>
        <w:t>Andreetto</w:t>
      </w:r>
      <w:proofErr w:type="spellEnd"/>
      <w:r w:rsidR="006A6272" w:rsidRPr="0002771A">
        <w:rPr>
          <w:rStyle w:val="Hyperlink"/>
          <w:color w:val="000000"/>
          <w:sz w:val="28"/>
          <w:szCs w:val="28"/>
          <w:u w:val="none"/>
          <w:lang w:val="en-US"/>
        </w:rPr>
        <w:t>, H</w:t>
      </w:r>
      <w:r w:rsidR="006A6272">
        <w:rPr>
          <w:rStyle w:val="Hyperlink"/>
          <w:color w:val="000000"/>
          <w:sz w:val="28"/>
          <w:szCs w:val="28"/>
          <w:u w:val="none"/>
          <w:lang w:val="en-US"/>
        </w:rPr>
        <w:t xml:space="preserve">. </w:t>
      </w:r>
      <w:r w:rsidR="006A6272" w:rsidRPr="0002771A">
        <w:rPr>
          <w:rStyle w:val="Hyperlink"/>
          <w:color w:val="000000"/>
          <w:sz w:val="28"/>
          <w:szCs w:val="28"/>
          <w:u w:val="none"/>
          <w:lang w:val="en-US"/>
        </w:rPr>
        <w:t>Adam</w:t>
      </w:r>
      <w:r w:rsidR="006A6272">
        <w:rPr>
          <w:rStyle w:val="Hyperlink"/>
          <w:color w:val="000000"/>
          <w:sz w:val="28"/>
          <w:szCs w:val="28"/>
          <w:u w:val="none"/>
          <w:lang w:val="en-US"/>
        </w:rPr>
        <w:t xml:space="preserve"> //</w:t>
      </w:r>
      <w:r w:rsidRPr="0002771A">
        <w:rPr>
          <w:rStyle w:val="Hyperlink"/>
          <w:color w:val="000000"/>
          <w:sz w:val="28"/>
          <w:szCs w:val="28"/>
          <w:u w:val="none"/>
          <w:lang w:val="en-US"/>
        </w:rPr>
        <w:t xml:space="preserve"> </w:t>
      </w:r>
      <w:proofErr w:type="spellStart"/>
      <w:r w:rsidRPr="006A6272">
        <w:rPr>
          <w:rStyle w:val="Hyperlink"/>
          <w:color w:val="000000"/>
          <w:sz w:val="28"/>
          <w:szCs w:val="28"/>
          <w:u w:val="none"/>
          <w:lang w:val="en-US"/>
        </w:rPr>
        <w:t>CoRR</w:t>
      </w:r>
      <w:proofErr w:type="spellEnd"/>
      <w:r w:rsidR="006A6272">
        <w:rPr>
          <w:rStyle w:val="Hyperlink"/>
          <w:color w:val="000000"/>
          <w:sz w:val="28"/>
          <w:szCs w:val="28"/>
          <w:u w:val="none"/>
          <w:lang w:val="en-US"/>
        </w:rPr>
        <w:t xml:space="preserve"> – </w:t>
      </w:r>
      <w:r w:rsidRPr="006A6272">
        <w:rPr>
          <w:rStyle w:val="Hyperlink"/>
          <w:color w:val="000000"/>
          <w:sz w:val="28"/>
          <w:szCs w:val="28"/>
          <w:u w:val="none"/>
          <w:lang w:val="en-US"/>
        </w:rPr>
        <w:t>2017</w:t>
      </w:r>
    </w:p>
    <w:p w14:paraId="43A09A78" w14:textId="21118209" w:rsidR="006A6272" w:rsidRPr="006A6272" w:rsidRDefault="006A6272"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rPr>
      </w:pPr>
      <w:proofErr w:type="spellStart"/>
      <w:r w:rsidRPr="006A6272">
        <w:rPr>
          <w:rStyle w:val="Hyperlink"/>
          <w:color w:val="000000"/>
          <w:sz w:val="28"/>
          <w:szCs w:val="28"/>
          <w:u w:val="none"/>
        </w:rPr>
        <w:t>Krita</w:t>
      </w:r>
      <w:proofErr w:type="spellEnd"/>
      <w:r w:rsidRPr="006A6272">
        <w:rPr>
          <w:rStyle w:val="Hyperlink"/>
          <w:color w:val="000000"/>
          <w:sz w:val="28"/>
          <w:szCs w:val="28"/>
          <w:u w:val="none"/>
        </w:rPr>
        <w:t xml:space="preserve">: четырехточечные перспективные трансформации </w:t>
      </w:r>
      <w:r w:rsidRPr="006A6272">
        <w:rPr>
          <w:color w:val="1F1F1F"/>
          <w:sz w:val="28"/>
          <w:szCs w:val="28"/>
        </w:rPr>
        <w:t xml:space="preserve">[Электронный ресурс]. – Режим доступа: </w:t>
      </w:r>
      <w:r w:rsidRPr="004119B4">
        <w:rPr>
          <w:color w:val="1F1F1F"/>
          <w:sz w:val="28"/>
          <w:szCs w:val="28"/>
        </w:rPr>
        <w:t>https://habr.com/ru/company/krita</w:t>
      </w:r>
      <w:r w:rsidRPr="006A6272">
        <w:rPr>
          <w:color w:val="1F1F1F"/>
          <w:sz w:val="28"/>
          <w:szCs w:val="28"/>
        </w:rPr>
        <w:t>/blog/232019/. – Дата доступа: 24.02.2021.</w:t>
      </w:r>
    </w:p>
    <w:p w14:paraId="500CD9F4" w14:textId="380F521E" w:rsidR="006A6272" w:rsidRPr="006A6272" w:rsidRDefault="006A6272"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rStyle w:val="Hyperlink"/>
          <w:color w:val="000000"/>
          <w:sz w:val="28"/>
          <w:szCs w:val="28"/>
          <w:u w:val="none"/>
          <w:lang w:val="en-US"/>
        </w:rPr>
      </w:pPr>
      <w:proofErr w:type="spellStart"/>
      <w:r w:rsidRPr="006A6272">
        <w:rPr>
          <w:rStyle w:val="Hyperlink"/>
          <w:color w:val="000000"/>
          <w:sz w:val="28"/>
          <w:szCs w:val="28"/>
          <w:u w:val="none"/>
          <w:lang w:val="en-US"/>
        </w:rPr>
        <w:t>OpenCv</w:t>
      </w:r>
      <w:proofErr w:type="spellEnd"/>
      <w:r w:rsidRPr="006A6272">
        <w:rPr>
          <w:rStyle w:val="Hyperlink"/>
          <w:color w:val="000000"/>
          <w:sz w:val="28"/>
          <w:szCs w:val="28"/>
          <w:u w:val="none"/>
          <w:lang w:val="en-US"/>
        </w:rPr>
        <w:t xml:space="preserve"> Perspective Transformation</w:t>
      </w:r>
      <w:r>
        <w:rPr>
          <w:rStyle w:val="Hyperlink"/>
          <w:color w:val="000000"/>
          <w:sz w:val="28"/>
          <w:szCs w:val="28"/>
          <w:u w:val="none"/>
          <w:lang w:val="en-US"/>
        </w:rPr>
        <w:t xml:space="preserve"> </w:t>
      </w:r>
      <w:r w:rsidRPr="007C0C91">
        <w:rPr>
          <w:rStyle w:val="Hyperlink"/>
          <w:color w:val="000000"/>
          <w:sz w:val="28"/>
          <w:szCs w:val="28"/>
          <w:u w:val="none"/>
          <w:lang w:val="en-US"/>
        </w:rPr>
        <w:t xml:space="preserve">[Electronic resource]. – Mode of access: </w:t>
      </w:r>
      <w:r w:rsidRPr="006A6272">
        <w:rPr>
          <w:rStyle w:val="Hyperlink"/>
          <w:color w:val="000000"/>
          <w:sz w:val="28"/>
          <w:szCs w:val="28"/>
          <w:u w:val="none"/>
          <w:lang w:val="en-US"/>
        </w:rPr>
        <w:t>https://medium.com/analytics-vidhya/opencv-perspective-transformation-9edffefb2143</w:t>
      </w:r>
      <w:r w:rsidRPr="007C0C91">
        <w:rPr>
          <w:rStyle w:val="Hyperlink"/>
          <w:color w:val="000000"/>
          <w:sz w:val="28"/>
          <w:szCs w:val="28"/>
          <w:u w:val="none"/>
          <w:lang w:val="en-US"/>
        </w:rPr>
        <w:t xml:space="preserve">. – Date of access: </w:t>
      </w:r>
      <w:r>
        <w:rPr>
          <w:rStyle w:val="Hyperlink"/>
          <w:color w:val="000000"/>
          <w:sz w:val="28"/>
          <w:szCs w:val="28"/>
          <w:u w:val="none"/>
          <w:lang w:val="en-US"/>
        </w:rPr>
        <w:t>05</w:t>
      </w:r>
      <w:r w:rsidRPr="007C0C91">
        <w:rPr>
          <w:rStyle w:val="Hyperlink"/>
          <w:color w:val="000000"/>
          <w:sz w:val="28"/>
          <w:szCs w:val="28"/>
          <w:u w:val="none"/>
          <w:lang w:val="en-US"/>
        </w:rPr>
        <w:t>.0</w:t>
      </w:r>
      <w:r>
        <w:rPr>
          <w:rStyle w:val="Hyperlink"/>
          <w:color w:val="000000"/>
          <w:sz w:val="28"/>
          <w:szCs w:val="28"/>
          <w:u w:val="none"/>
          <w:lang w:val="en-US"/>
        </w:rPr>
        <w:t>3</w:t>
      </w:r>
      <w:r w:rsidRPr="007C0C91">
        <w:rPr>
          <w:rStyle w:val="Hyperlink"/>
          <w:color w:val="000000"/>
          <w:sz w:val="28"/>
          <w:szCs w:val="28"/>
          <w:u w:val="none"/>
          <w:lang w:val="en-US"/>
        </w:rPr>
        <w:t>.2021.</w:t>
      </w:r>
    </w:p>
    <w:p w14:paraId="495EE23B" w14:textId="2E320594" w:rsidR="002D75A9" w:rsidRPr="002D75A9" w:rsidRDefault="002D75A9" w:rsidP="00595665">
      <w:pPr>
        <w:pStyle w:val="NormalWeb"/>
        <w:numPr>
          <w:ilvl w:val="0"/>
          <w:numId w:val="44"/>
        </w:numPr>
        <w:tabs>
          <w:tab w:val="clear" w:pos="720"/>
          <w:tab w:val="num" w:pos="993"/>
        </w:tabs>
        <w:spacing w:before="0" w:beforeAutospacing="0" w:after="0" w:afterAutospacing="0" w:line="276" w:lineRule="auto"/>
        <w:ind w:left="0" w:firstLine="709"/>
        <w:jc w:val="both"/>
        <w:textAlignment w:val="baseline"/>
        <w:rPr>
          <w:color w:val="000000"/>
          <w:sz w:val="28"/>
          <w:szCs w:val="28"/>
          <w:lang w:val="en-US"/>
        </w:rPr>
      </w:pPr>
      <w:proofErr w:type="spellStart"/>
      <w:r w:rsidRPr="002D75A9">
        <w:rPr>
          <w:color w:val="000000"/>
          <w:sz w:val="28"/>
          <w:szCs w:val="28"/>
          <w:lang w:val="en-US"/>
        </w:rPr>
        <w:t>Ledig</w:t>
      </w:r>
      <w:proofErr w:type="spellEnd"/>
      <w:r>
        <w:rPr>
          <w:color w:val="000000"/>
          <w:sz w:val="28"/>
          <w:szCs w:val="28"/>
          <w:lang w:val="en-US"/>
        </w:rPr>
        <w:t xml:space="preserve">, C. </w:t>
      </w:r>
      <w:r w:rsidRPr="002D75A9">
        <w:rPr>
          <w:color w:val="000000"/>
          <w:sz w:val="28"/>
          <w:szCs w:val="28"/>
          <w:lang w:val="en-US"/>
        </w:rPr>
        <w:t>Photo-Realistic Single Image Super-Resolution Using a Generative Adversarial Network</w:t>
      </w:r>
      <w:r>
        <w:rPr>
          <w:color w:val="000000"/>
          <w:sz w:val="28"/>
          <w:szCs w:val="28"/>
          <w:lang w:val="en-US"/>
        </w:rPr>
        <w:t xml:space="preserve"> / </w:t>
      </w:r>
      <w:r w:rsidRPr="002D75A9">
        <w:rPr>
          <w:color w:val="000000"/>
          <w:sz w:val="28"/>
          <w:szCs w:val="28"/>
          <w:lang w:val="en-US"/>
        </w:rPr>
        <w:t>C</w:t>
      </w:r>
      <w:r>
        <w:rPr>
          <w:color w:val="000000"/>
          <w:sz w:val="28"/>
          <w:szCs w:val="28"/>
          <w:lang w:val="en-US"/>
        </w:rPr>
        <w:t xml:space="preserve">. </w:t>
      </w:r>
      <w:proofErr w:type="spellStart"/>
      <w:r w:rsidRPr="002D75A9">
        <w:rPr>
          <w:color w:val="000000"/>
          <w:sz w:val="28"/>
          <w:szCs w:val="28"/>
          <w:lang w:val="en-US"/>
        </w:rPr>
        <w:t>Ledig</w:t>
      </w:r>
      <w:proofErr w:type="spellEnd"/>
      <w:r w:rsidRPr="002D75A9">
        <w:rPr>
          <w:color w:val="000000"/>
          <w:sz w:val="28"/>
          <w:szCs w:val="28"/>
          <w:lang w:val="en-US"/>
        </w:rPr>
        <w:t>, L</w:t>
      </w:r>
      <w:r>
        <w:rPr>
          <w:color w:val="000000"/>
          <w:sz w:val="28"/>
          <w:szCs w:val="28"/>
          <w:lang w:val="en-US"/>
        </w:rPr>
        <w:t xml:space="preserve">. </w:t>
      </w:r>
      <w:proofErr w:type="spellStart"/>
      <w:r w:rsidRPr="002D75A9">
        <w:rPr>
          <w:color w:val="000000"/>
          <w:sz w:val="28"/>
          <w:szCs w:val="28"/>
          <w:lang w:val="en-US"/>
        </w:rPr>
        <w:t>Theis</w:t>
      </w:r>
      <w:proofErr w:type="spellEnd"/>
      <w:r w:rsidRPr="002D75A9">
        <w:rPr>
          <w:color w:val="000000"/>
          <w:sz w:val="28"/>
          <w:szCs w:val="28"/>
          <w:lang w:val="en-US"/>
        </w:rPr>
        <w:t>, F</w:t>
      </w:r>
      <w:r>
        <w:rPr>
          <w:color w:val="000000"/>
          <w:sz w:val="28"/>
          <w:szCs w:val="28"/>
          <w:lang w:val="en-US"/>
        </w:rPr>
        <w:t xml:space="preserve">. </w:t>
      </w:r>
      <w:proofErr w:type="spellStart"/>
      <w:r w:rsidRPr="002D75A9">
        <w:rPr>
          <w:color w:val="000000"/>
          <w:sz w:val="28"/>
          <w:szCs w:val="28"/>
          <w:lang w:val="en-US"/>
        </w:rPr>
        <w:t>Huszar</w:t>
      </w:r>
      <w:proofErr w:type="spellEnd"/>
      <w:r w:rsidRPr="002D75A9">
        <w:rPr>
          <w:color w:val="000000"/>
          <w:sz w:val="28"/>
          <w:szCs w:val="28"/>
          <w:lang w:val="en-US"/>
        </w:rPr>
        <w:t>, J</w:t>
      </w:r>
      <w:r>
        <w:rPr>
          <w:color w:val="000000"/>
          <w:sz w:val="28"/>
          <w:szCs w:val="28"/>
          <w:lang w:val="en-US"/>
        </w:rPr>
        <w:t xml:space="preserve">. </w:t>
      </w:r>
      <w:r w:rsidRPr="002D75A9">
        <w:rPr>
          <w:color w:val="000000"/>
          <w:sz w:val="28"/>
          <w:szCs w:val="28"/>
          <w:lang w:val="en-US"/>
        </w:rPr>
        <w:t>Caballero, A</w:t>
      </w:r>
      <w:r>
        <w:rPr>
          <w:color w:val="000000"/>
          <w:sz w:val="28"/>
          <w:szCs w:val="28"/>
          <w:lang w:val="en-US"/>
        </w:rPr>
        <w:t xml:space="preserve">. </w:t>
      </w:r>
      <w:r w:rsidRPr="002D75A9">
        <w:rPr>
          <w:color w:val="000000"/>
          <w:sz w:val="28"/>
          <w:szCs w:val="28"/>
          <w:lang w:val="en-US"/>
        </w:rPr>
        <w:t>Cunningham, A</w:t>
      </w:r>
      <w:r>
        <w:rPr>
          <w:color w:val="000000"/>
          <w:sz w:val="28"/>
          <w:szCs w:val="28"/>
          <w:lang w:val="en-US"/>
        </w:rPr>
        <w:t xml:space="preserve">. </w:t>
      </w:r>
      <w:r w:rsidRPr="002D75A9">
        <w:rPr>
          <w:color w:val="000000"/>
          <w:sz w:val="28"/>
          <w:szCs w:val="28"/>
          <w:lang w:val="en-US"/>
        </w:rPr>
        <w:t>Acosta, A</w:t>
      </w:r>
      <w:r>
        <w:rPr>
          <w:color w:val="000000"/>
          <w:sz w:val="28"/>
          <w:szCs w:val="28"/>
          <w:lang w:val="en-US"/>
        </w:rPr>
        <w:t>.</w:t>
      </w:r>
      <w:r w:rsidRPr="002D75A9">
        <w:rPr>
          <w:color w:val="000000"/>
          <w:sz w:val="28"/>
          <w:szCs w:val="28"/>
          <w:lang w:val="en-US"/>
        </w:rPr>
        <w:t>P. Aitken, A</w:t>
      </w:r>
      <w:r>
        <w:rPr>
          <w:color w:val="000000"/>
          <w:sz w:val="28"/>
          <w:szCs w:val="28"/>
          <w:lang w:val="en-US"/>
        </w:rPr>
        <w:t xml:space="preserve">. </w:t>
      </w:r>
      <w:proofErr w:type="spellStart"/>
      <w:r w:rsidRPr="002D75A9">
        <w:rPr>
          <w:color w:val="000000"/>
          <w:sz w:val="28"/>
          <w:szCs w:val="28"/>
          <w:lang w:val="en-US"/>
        </w:rPr>
        <w:t>Tejani</w:t>
      </w:r>
      <w:proofErr w:type="spellEnd"/>
      <w:r w:rsidRPr="002D75A9">
        <w:rPr>
          <w:color w:val="000000"/>
          <w:sz w:val="28"/>
          <w:szCs w:val="28"/>
          <w:lang w:val="en-US"/>
        </w:rPr>
        <w:t>, J</w:t>
      </w:r>
      <w:r>
        <w:rPr>
          <w:color w:val="000000"/>
          <w:sz w:val="28"/>
          <w:szCs w:val="28"/>
          <w:lang w:val="en-US"/>
        </w:rPr>
        <w:t xml:space="preserve">. </w:t>
      </w:r>
      <w:proofErr w:type="spellStart"/>
      <w:r w:rsidRPr="002D75A9">
        <w:rPr>
          <w:color w:val="000000"/>
          <w:sz w:val="28"/>
          <w:szCs w:val="28"/>
          <w:lang w:val="en-US"/>
        </w:rPr>
        <w:t>Totz</w:t>
      </w:r>
      <w:proofErr w:type="spellEnd"/>
      <w:r w:rsidRPr="002D75A9">
        <w:rPr>
          <w:color w:val="000000"/>
          <w:sz w:val="28"/>
          <w:szCs w:val="28"/>
          <w:lang w:val="en-US"/>
        </w:rPr>
        <w:t>, Z</w:t>
      </w:r>
      <w:r>
        <w:rPr>
          <w:color w:val="000000"/>
          <w:sz w:val="28"/>
          <w:szCs w:val="28"/>
          <w:lang w:val="en-US"/>
        </w:rPr>
        <w:t xml:space="preserve">. </w:t>
      </w:r>
      <w:r w:rsidRPr="002D75A9">
        <w:rPr>
          <w:color w:val="000000"/>
          <w:sz w:val="28"/>
          <w:szCs w:val="28"/>
          <w:lang w:val="en-US"/>
        </w:rPr>
        <w:t>Wang, W</w:t>
      </w:r>
      <w:r>
        <w:rPr>
          <w:color w:val="000000"/>
          <w:sz w:val="28"/>
          <w:szCs w:val="28"/>
          <w:lang w:val="en-US"/>
        </w:rPr>
        <w:t xml:space="preserve">. </w:t>
      </w:r>
      <w:r w:rsidRPr="002D75A9">
        <w:rPr>
          <w:color w:val="000000"/>
          <w:sz w:val="28"/>
          <w:szCs w:val="28"/>
          <w:lang w:val="en-US"/>
        </w:rPr>
        <w:t>Shi</w:t>
      </w:r>
      <w:r>
        <w:rPr>
          <w:color w:val="000000"/>
          <w:sz w:val="28"/>
          <w:szCs w:val="28"/>
          <w:lang w:val="en-US"/>
        </w:rPr>
        <w:t xml:space="preserve"> //</w:t>
      </w:r>
      <w:r w:rsidRPr="002D75A9">
        <w:rPr>
          <w:color w:val="000000"/>
          <w:sz w:val="28"/>
          <w:szCs w:val="28"/>
          <w:lang w:val="en-US"/>
        </w:rPr>
        <w:t xml:space="preserve"> CVPR - 2017</w:t>
      </w:r>
    </w:p>
    <w:p w14:paraId="640978F9" w14:textId="3ECE07D7" w:rsidR="00172763" w:rsidRDefault="00172763" w:rsidP="00595665">
      <w:pPr>
        <w:jc w:val="center"/>
        <w:rPr>
          <w:color w:val="000000"/>
          <w:sz w:val="28"/>
          <w:szCs w:val="28"/>
          <w:highlight w:val="lightGray"/>
          <w:lang w:val="en-US"/>
        </w:rPr>
      </w:pPr>
    </w:p>
    <w:p w14:paraId="010F8CC4" w14:textId="4C97DD85" w:rsidR="006A6272" w:rsidRPr="0087175D" w:rsidRDefault="006A6272" w:rsidP="00595665">
      <w:pPr>
        <w:jc w:val="center"/>
        <w:rPr>
          <w:rFonts w:ascii="Times New Roman" w:hAnsi="Times New Roman" w:cs="Times New Roman"/>
          <w:b/>
          <w:sz w:val="28"/>
          <w:szCs w:val="28"/>
          <w:lang w:val="en-US"/>
        </w:rPr>
      </w:pPr>
    </w:p>
    <w:p w14:paraId="791A187F" w14:textId="792ABBFD" w:rsidR="006A6272" w:rsidRPr="0087175D" w:rsidRDefault="006A6272" w:rsidP="00595665">
      <w:pPr>
        <w:jc w:val="center"/>
        <w:rPr>
          <w:rFonts w:ascii="Times New Roman" w:hAnsi="Times New Roman" w:cs="Times New Roman"/>
          <w:b/>
          <w:sz w:val="28"/>
          <w:szCs w:val="28"/>
          <w:lang w:val="en-US"/>
        </w:rPr>
      </w:pPr>
    </w:p>
    <w:p w14:paraId="777AE2DA" w14:textId="405DAE78" w:rsidR="006A6272" w:rsidRPr="0087175D" w:rsidRDefault="006A6272" w:rsidP="00595665">
      <w:pPr>
        <w:jc w:val="center"/>
        <w:rPr>
          <w:rFonts w:ascii="Times New Roman" w:hAnsi="Times New Roman" w:cs="Times New Roman"/>
          <w:b/>
          <w:sz w:val="28"/>
          <w:szCs w:val="28"/>
          <w:lang w:val="en-US"/>
        </w:rPr>
      </w:pPr>
    </w:p>
    <w:p w14:paraId="64FB1360" w14:textId="0F23254A" w:rsidR="006A6272" w:rsidRPr="0087175D" w:rsidRDefault="006A6272" w:rsidP="00595665">
      <w:pPr>
        <w:jc w:val="center"/>
        <w:rPr>
          <w:rFonts w:ascii="Times New Roman" w:hAnsi="Times New Roman" w:cs="Times New Roman"/>
          <w:b/>
          <w:sz w:val="28"/>
          <w:szCs w:val="28"/>
          <w:lang w:val="en-US"/>
        </w:rPr>
      </w:pPr>
    </w:p>
    <w:p w14:paraId="525A5270" w14:textId="6E196242" w:rsidR="006A6272" w:rsidRPr="0087175D" w:rsidRDefault="006A6272" w:rsidP="00595665">
      <w:pPr>
        <w:jc w:val="center"/>
        <w:rPr>
          <w:rFonts w:ascii="Times New Roman" w:hAnsi="Times New Roman" w:cs="Times New Roman"/>
          <w:b/>
          <w:sz w:val="28"/>
          <w:szCs w:val="28"/>
          <w:lang w:val="en-US"/>
        </w:rPr>
      </w:pPr>
    </w:p>
    <w:p w14:paraId="5EDB7A6E" w14:textId="24F4C2ED" w:rsidR="006A6272" w:rsidRPr="0087175D" w:rsidRDefault="006A6272" w:rsidP="00595665">
      <w:pPr>
        <w:jc w:val="center"/>
        <w:rPr>
          <w:rFonts w:ascii="Times New Roman" w:hAnsi="Times New Roman" w:cs="Times New Roman"/>
          <w:b/>
          <w:sz w:val="28"/>
          <w:szCs w:val="28"/>
          <w:lang w:val="en-US"/>
        </w:rPr>
      </w:pPr>
    </w:p>
    <w:p w14:paraId="5CE6C654" w14:textId="1C536241" w:rsidR="006A6272" w:rsidRPr="0087175D" w:rsidRDefault="006A6272" w:rsidP="00595665">
      <w:pPr>
        <w:jc w:val="center"/>
        <w:rPr>
          <w:rFonts w:ascii="Times New Roman" w:hAnsi="Times New Roman" w:cs="Times New Roman"/>
          <w:b/>
          <w:sz w:val="28"/>
          <w:szCs w:val="28"/>
          <w:lang w:val="en-US"/>
        </w:rPr>
      </w:pPr>
    </w:p>
    <w:p w14:paraId="45ED1401" w14:textId="332553A3" w:rsidR="006A6272" w:rsidRPr="0087175D" w:rsidRDefault="006A6272" w:rsidP="00595665">
      <w:pPr>
        <w:jc w:val="center"/>
        <w:rPr>
          <w:rFonts w:ascii="Times New Roman" w:hAnsi="Times New Roman" w:cs="Times New Roman"/>
          <w:b/>
          <w:sz w:val="28"/>
          <w:szCs w:val="28"/>
          <w:lang w:val="en-US"/>
        </w:rPr>
      </w:pPr>
    </w:p>
    <w:p w14:paraId="3A0675EC" w14:textId="24E6B32E" w:rsidR="006A6272" w:rsidRPr="0087175D" w:rsidRDefault="006A6272" w:rsidP="00595665">
      <w:pPr>
        <w:jc w:val="center"/>
        <w:rPr>
          <w:rFonts w:ascii="Times New Roman" w:hAnsi="Times New Roman" w:cs="Times New Roman"/>
          <w:b/>
          <w:sz w:val="28"/>
          <w:szCs w:val="28"/>
          <w:lang w:val="en-US"/>
        </w:rPr>
      </w:pPr>
    </w:p>
    <w:p w14:paraId="4174BA63" w14:textId="361F372A" w:rsidR="006A6272" w:rsidRPr="0087175D" w:rsidRDefault="006A6272" w:rsidP="00595665">
      <w:pPr>
        <w:jc w:val="center"/>
        <w:rPr>
          <w:rFonts w:ascii="Times New Roman" w:hAnsi="Times New Roman" w:cs="Times New Roman"/>
          <w:b/>
          <w:sz w:val="28"/>
          <w:szCs w:val="28"/>
          <w:lang w:val="en-US"/>
        </w:rPr>
      </w:pPr>
    </w:p>
    <w:p w14:paraId="66941FDF" w14:textId="5B979124" w:rsidR="006A6272" w:rsidRPr="0087175D" w:rsidRDefault="006A6272" w:rsidP="00595665">
      <w:pPr>
        <w:jc w:val="center"/>
        <w:rPr>
          <w:rFonts w:ascii="Times New Roman" w:hAnsi="Times New Roman" w:cs="Times New Roman"/>
          <w:b/>
          <w:sz w:val="28"/>
          <w:szCs w:val="28"/>
          <w:lang w:val="en-US"/>
        </w:rPr>
      </w:pPr>
    </w:p>
    <w:p w14:paraId="60A7F7D4" w14:textId="26DB737B" w:rsidR="006A6272" w:rsidRPr="0087175D" w:rsidRDefault="006A6272" w:rsidP="00595665">
      <w:pPr>
        <w:jc w:val="center"/>
        <w:rPr>
          <w:rFonts w:ascii="Times New Roman" w:hAnsi="Times New Roman" w:cs="Times New Roman"/>
          <w:b/>
          <w:sz w:val="28"/>
          <w:szCs w:val="28"/>
          <w:lang w:val="en-US"/>
        </w:rPr>
      </w:pPr>
    </w:p>
    <w:p w14:paraId="4BEA0C00" w14:textId="6CDB3F6D" w:rsidR="006A6272" w:rsidRPr="0087175D" w:rsidRDefault="006A6272" w:rsidP="00595665">
      <w:pPr>
        <w:jc w:val="center"/>
        <w:rPr>
          <w:rFonts w:ascii="Times New Roman" w:hAnsi="Times New Roman" w:cs="Times New Roman"/>
          <w:b/>
          <w:sz w:val="28"/>
          <w:szCs w:val="28"/>
          <w:lang w:val="en-US"/>
        </w:rPr>
      </w:pPr>
    </w:p>
    <w:p w14:paraId="321D3A3A" w14:textId="264F7FD7" w:rsidR="006A6272" w:rsidRPr="0087175D" w:rsidRDefault="006A6272" w:rsidP="00595665">
      <w:pPr>
        <w:jc w:val="center"/>
        <w:rPr>
          <w:rFonts w:ascii="Times New Roman" w:hAnsi="Times New Roman" w:cs="Times New Roman"/>
          <w:b/>
          <w:sz w:val="28"/>
          <w:szCs w:val="28"/>
          <w:lang w:val="en-US"/>
        </w:rPr>
      </w:pPr>
    </w:p>
    <w:p w14:paraId="52E81A7E" w14:textId="2D4D473D" w:rsidR="006A6272" w:rsidRPr="0087175D" w:rsidRDefault="006A6272" w:rsidP="00595665">
      <w:pPr>
        <w:jc w:val="center"/>
        <w:rPr>
          <w:rFonts w:ascii="Times New Roman" w:hAnsi="Times New Roman" w:cs="Times New Roman"/>
          <w:b/>
          <w:sz w:val="28"/>
          <w:szCs w:val="28"/>
          <w:lang w:val="en-US"/>
        </w:rPr>
      </w:pPr>
    </w:p>
    <w:p w14:paraId="08B2C57B" w14:textId="4D4EBCC0" w:rsidR="006A6272" w:rsidRPr="0087175D" w:rsidRDefault="006A6272" w:rsidP="00595665">
      <w:pPr>
        <w:jc w:val="center"/>
        <w:rPr>
          <w:rFonts w:ascii="Times New Roman" w:hAnsi="Times New Roman" w:cs="Times New Roman"/>
          <w:b/>
          <w:sz w:val="28"/>
          <w:szCs w:val="28"/>
          <w:lang w:val="en-US"/>
        </w:rPr>
      </w:pPr>
    </w:p>
    <w:p w14:paraId="60ABED03" w14:textId="3EB06F12" w:rsidR="006A6272" w:rsidRPr="0087175D" w:rsidRDefault="006A6272" w:rsidP="00595665">
      <w:pPr>
        <w:jc w:val="center"/>
        <w:rPr>
          <w:rFonts w:ascii="Times New Roman" w:hAnsi="Times New Roman" w:cs="Times New Roman"/>
          <w:b/>
          <w:sz w:val="28"/>
          <w:szCs w:val="28"/>
          <w:lang w:val="en-US"/>
        </w:rPr>
      </w:pPr>
    </w:p>
    <w:p w14:paraId="11A1DD5C" w14:textId="09B5C168" w:rsidR="006A6272" w:rsidRPr="0087175D" w:rsidRDefault="006A6272" w:rsidP="00595665">
      <w:pPr>
        <w:jc w:val="center"/>
        <w:rPr>
          <w:rFonts w:ascii="Times New Roman" w:hAnsi="Times New Roman" w:cs="Times New Roman"/>
          <w:b/>
          <w:sz w:val="28"/>
          <w:szCs w:val="28"/>
          <w:lang w:val="en-US"/>
        </w:rPr>
      </w:pPr>
    </w:p>
    <w:p w14:paraId="1CC961FD" w14:textId="74C0EB04" w:rsidR="006A6272" w:rsidRPr="0087175D" w:rsidRDefault="006A6272" w:rsidP="00595665">
      <w:pPr>
        <w:jc w:val="center"/>
        <w:rPr>
          <w:rFonts w:ascii="Times New Roman" w:hAnsi="Times New Roman" w:cs="Times New Roman"/>
          <w:b/>
          <w:sz w:val="28"/>
          <w:szCs w:val="28"/>
          <w:lang w:val="en-US"/>
        </w:rPr>
      </w:pPr>
    </w:p>
    <w:p w14:paraId="2804FCEE" w14:textId="6267EF54" w:rsidR="006A6272" w:rsidRPr="0087175D" w:rsidRDefault="006A6272" w:rsidP="00595665">
      <w:pPr>
        <w:jc w:val="center"/>
        <w:rPr>
          <w:rFonts w:ascii="Times New Roman" w:hAnsi="Times New Roman" w:cs="Times New Roman"/>
          <w:b/>
          <w:sz w:val="28"/>
          <w:szCs w:val="28"/>
          <w:lang w:val="en-US"/>
        </w:rPr>
      </w:pPr>
    </w:p>
    <w:p w14:paraId="4855648C" w14:textId="0EFF3271" w:rsidR="006A6272" w:rsidRPr="0087175D" w:rsidRDefault="006A6272" w:rsidP="00595665">
      <w:pPr>
        <w:jc w:val="center"/>
        <w:rPr>
          <w:rFonts w:ascii="Times New Roman" w:hAnsi="Times New Roman" w:cs="Times New Roman"/>
          <w:b/>
          <w:sz w:val="28"/>
          <w:szCs w:val="28"/>
          <w:lang w:val="en-US"/>
        </w:rPr>
      </w:pPr>
    </w:p>
    <w:p w14:paraId="6F3EDBE2" w14:textId="59866E34" w:rsidR="006A6272" w:rsidRPr="0087175D" w:rsidRDefault="006A6272" w:rsidP="00595665">
      <w:pPr>
        <w:jc w:val="center"/>
        <w:rPr>
          <w:rFonts w:ascii="Times New Roman" w:hAnsi="Times New Roman" w:cs="Times New Roman"/>
          <w:b/>
          <w:sz w:val="28"/>
          <w:szCs w:val="28"/>
          <w:lang w:val="en-US"/>
        </w:rPr>
      </w:pPr>
    </w:p>
    <w:p w14:paraId="153E9989" w14:textId="77777777" w:rsidR="006A6272" w:rsidRPr="0087175D" w:rsidRDefault="006A6272" w:rsidP="00595665">
      <w:pPr>
        <w:jc w:val="center"/>
        <w:rPr>
          <w:rFonts w:ascii="Times New Roman" w:hAnsi="Times New Roman" w:cs="Times New Roman"/>
          <w:b/>
          <w:sz w:val="28"/>
          <w:szCs w:val="28"/>
          <w:lang w:val="en-US"/>
        </w:rPr>
      </w:pPr>
    </w:p>
    <w:p w14:paraId="1B866F81" w14:textId="77777777" w:rsidR="00172763" w:rsidRPr="0087175D" w:rsidRDefault="00172763" w:rsidP="00595665">
      <w:pPr>
        <w:rPr>
          <w:rFonts w:ascii="Times New Roman" w:hAnsi="Times New Roman" w:cs="Times New Roman"/>
          <w:b/>
          <w:sz w:val="28"/>
          <w:szCs w:val="28"/>
          <w:lang w:val="en-US"/>
        </w:rPr>
      </w:pPr>
    </w:p>
    <w:p w14:paraId="0BAD59BA" w14:textId="10465BC2" w:rsidR="008F2023" w:rsidRPr="00855F71" w:rsidRDefault="008F2023" w:rsidP="00595665">
      <w:pPr>
        <w:jc w:val="center"/>
        <w:rPr>
          <w:rFonts w:ascii="Times New Roman" w:hAnsi="Times New Roman" w:cs="Times New Roman"/>
          <w:b/>
          <w:sz w:val="32"/>
          <w:szCs w:val="28"/>
          <w:lang w:val="ru-RU"/>
        </w:rPr>
      </w:pPr>
      <w:r w:rsidRPr="007B0002">
        <w:rPr>
          <w:rFonts w:ascii="Times New Roman" w:hAnsi="Times New Roman" w:cs="Times New Roman"/>
          <w:b/>
          <w:sz w:val="32"/>
          <w:szCs w:val="28"/>
          <w:lang w:val="ru-RU"/>
        </w:rPr>
        <w:lastRenderedPageBreak/>
        <w:t>ПРИЛОЖЕНИЕ А</w:t>
      </w:r>
    </w:p>
    <w:p w14:paraId="1457FC48" w14:textId="6021EB22" w:rsidR="008F2023" w:rsidRPr="00723F02" w:rsidRDefault="00855F71" w:rsidP="00595665">
      <w:pPr>
        <w:jc w:val="center"/>
        <w:rPr>
          <w:rFonts w:ascii="Times New Roman" w:hAnsi="Times New Roman" w:cs="Times New Roman"/>
          <w:b/>
          <w:sz w:val="28"/>
          <w:szCs w:val="28"/>
          <w:lang w:val="ru-RU"/>
          <w:rPrChange w:id="229" w:author="Олег Аксенов" w:date="2021-04-17T17:43:00Z">
            <w:rPr>
              <w:rFonts w:ascii="Times New Roman" w:hAnsi="Times New Roman" w:cs="Times New Roman"/>
              <w:b/>
              <w:sz w:val="28"/>
              <w:szCs w:val="28"/>
              <w:lang w:val="en-US"/>
            </w:rPr>
          </w:rPrChange>
        </w:rPr>
      </w:pPr>
      <w:r w:rsidRPr="00855F71">
        <w:rPr>
          <w:rFonts w:ascii="Times New Roman" w:hAnsi="Times New Roman" w:cs="Times New Roman"/>
          <w:b/>
          <w:bCs/>
          <w:color w:val="000000"/>
          <w:sz w:val="28"/>
          <w:szCs w:val="28"/>
        </w:rPr>
        <w:t>(обязательное)</w:t>
      </w:r>
      <w:r w:rsidRPr="00855F71">
        <w:rPr>
          <w:rFonts w:ascii="Times New Roman" w:hAnsi="Times New Roman" w:cs="Times New Roman"/>
          <w:b/>
          <w:bCs/>
          <w:color w:val="000000"/>
          <w:sz w:val="28"/>
          <w:szCs w:val="28"/>
        </w:rPr>
        <w:br/>
        <w:t>Листинг программного кода</w:t>
      </w:r>
    </w:p>
    <w:p w14:paraId="0E76031E" w14:textId="4DE7C2AE" w:rsidR="00172763" w:rsidRDefault="00172763" w:rsidP="00595665">
      <w:pPr>
        <w:jc w:val="center"/>
        <w:rPr>
          <w:rFonts w:ascii="Times New Roman" w:hAnsi="Times New Roman" w:cs="Times New Roman"/>
          <w:b/>
          <w:sz w:val="28"/>
          <w:szCs w:val="28"/>
          <w:lang w:val="ru-RU"/>
        </w:rPr>
      </w:pPr>
    </w:p>
    <w:p w14:paraId="03487A01"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import </w:t>
      </w:r>
      <w:proofErr w:type="spellStart"/>
      <w:r w:rsidRPr="00595665">
        <w:rPr>
          <w:rFonts w:ascii="Courier New" w:hAnsi="Courier New" w:cs="Courier New"/>
          <w:sz w:val="20"/>
          <w:szCs w:val="20"/>
          <w:lang w:val="en-US"/>
        </w:rPr>
        <w:t>face_model</w:t>
      </w:r>
      <w:proofErr w:type="spellEnd"/>
    </w:p>
    <w:p w14:paraId="0E7D2A45"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import cv2</w:t>
      </w:r>
    </w:p>
    <w:p w14:paraId="72CB4B7E"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import </w:t>
      </w:r>
      <w:proofErr w:type="spellStart"/>
      <w:r w:rsidRPr="00595665">
        <w:rPr>
          <w:rFonts w:ascii="Courier New" w:hAnsi="Courier New" w:cs="Courier New"/>
          <w:sz w:val="20"/>
          <w:szCs w:val="20"/>
          <w:lang w:val="en-US"/>
        </w:rPr>
        <w:t>os</w:t>
      </w:r>
      <w:proofErr w:type="spellEnd"/>
    </w:p>
    <w:p w14:paraId="7C1C1AFA"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import time</w:t>
      </w:r>
    </w:p>
    <w:p w14:paraId="5D43F2E9"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import </w:t>
      </w:r>
      <w:proofErr w:type="spellStart"/>
      <w:r w:rsidRPr="00595665">
        <w:rPr>
          <w:rFonts w:ascii="Courier New" w:hAnsi="Courier New" w:cs="Courier New"/>
          <w:sz w:val="20"/>
          <w:szCs w:val="20"/>
          <w:lang w:val="en-US"/>
        </w:rPr>
        <w:t>keras</w:t>
      </w:r>
      <w:proofErr w:type="spellEnd"/>
    </w:p>
    <w:p w14:paraId="12CACBDC" w14:textId="77777777" w:rsidR="00595665" w:rsidRPr="00595665" w:rsidRDefault="00595665" w:rsidP="00595665">
      <w:pPr>
        <w:rPr>
          <w:rFonts w:ascii="Courier New" w:hAnsi="Courier New" w:cs="Courier New"/>
          <w:sz w:val="20"/>
          <w:szCs w:val="20"/>
          <w:lang w:val="en-US"/>
        </w:rPr>
      </w:pPr>
    </w:p>
    <w:p w14:paraId="08FB6A07"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import </w:t>
      </w:r>
      <w:proofErr w:type="spellStart"/>
      <w:r w:rsidRPr="00595665">
        <w:rPr>
          <w:rFonts w:ascii="Courier New" w:hAnsi="Courier New" w:cs="Courier New"/>
          <w:sz w:val="20"/>
          <w:szCs w:val="20"/>
          <w:lang w:val="en-US"/>
        </w:rPr>
        <w:t>tensorflow</w:t>
      </w:r>
      <w:proofErr w:type="spellEnd"/>
      <w:r w:rsidRPr="00595665">
        <w:rPr>
          <w:rFonts w:ascii="Courier New" w:hAnsi="Courier New" w:cs="Courier New"/>
          <w:sz w:val="20"/>
          <w:szCs w:val="20"/>
          <w:lang w:val="en-US"/>
        </w:rPr>
        <w:t xml:space="preserve"> as </w:t>
      </w:r>
      <w:proofErr w:type="spellStart"/>
      <w:r w:rsidRPr="00595665">
        <w:rPr>
          <w:rFonts w:ascii="Courier New" w:hAnsi="Courier New" w:cs="Courier New"/>
          <w:sz w:val="20"/>
          <w:szCs w:val="20"/>
          <w:lang w:val="en-US"/>
        </w:rPr>
        <w:t>tf</w:t>
      </w:r>
      <w:proofErr w:type="spellEnd"/>
    </w:p>
    <w:p w14:paraId="301F3D60"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import </w:t>
      </w:r>
      <w:proofErr w:type="spellStart"/>
      <w:r w:rsidRPr="00595665">
        <w:rPr>
          <w:rFonts w:ascii="Courier New" w:hAnsi="Courier New" w:cs="Courier New"/>
          <w:sz w:val="20"/>
          <w:szCs w:val="20"/>
          <w:lang w:val="en-US"/>
        </w:rPr>
        <w:t>numpy</w:t>
      </w:r>
      <w:proofErr w:type="spellEnd"/>
      <w:r w:rsidRPr="00595665">
        <w:rPr>
          <w:rFonts w:ascii="Courier New" w:hAnsi="Courier New" w:cs="Courier New"/>
          <w:sz w:val="20"/>
          <w:szCs w:val="20"/>
          <w:lang w:val="en-US"/>
        </w:rPr>
        <w:t xml:space="preserve"> as np</w:t>
      </w:r>
    </w:p>
    <w:p w14:paraId="39825382" w14:textId="77777777" w:rsidR="00595665" w:rsidRPr="00595665" w:rsidRDefault="00595665" w:rsidP="00595665">
      <w:pPr>
        <w:rPr>
          <w:rFonts w:ascii="Courier New" w:hAnsi="Courier New" w:cs="Courier New"/>
          <w:sz w:val="20"/>
          <w:szCs w:val="20"/>
          <w:lang w:val="en-US"/>
        </w:rPr>
      </w:pPr>
    </w:p>
    <w:p w14:paraId="57CA6E94"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from </w:t>
      </w:r>
      <w:proofErr w:type="spellStart"/>
      <w:r w:rsidRPr="00595665">
        <w:rPr>
          <w:rFonts w:ascii="Courier New" w:hAnsi="Courier New" w:cs="Courier New"/>
          <w:sz w:val="20"/>
          <w:szCs w:val="20"/>
          <w:lang w:val="en-US"/>
        </w:rPr>
        <w:t>detect_keypoints</w:t>
      </w:r>
      <w:proofErr w:type="spellEnd"/>
      <w:r w:rsidRPr="00595665">
        <w:rPr>
          <w:rFonts w:ascii="Courier New" w:hAnsi="Courier New" w:cs="Courier New"/>
          <w:sz w:val="20"/>
          <w:szCs w:val="20"/>
          <w:lang w:val="en-US"/>
        </w:rPr>
        <w:t xml:space="preserve"> import Handler</w:t>
      </w:r>
    </w:p>
    <w:p w14:paraId="1D950EE8" w14:textId="307DE182"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from </w:t>
      </w:r>
      <w:proofErr w:type="spellStart"/>
      <w:r w:rsidRPr="00595665">
        <w:rPr>
          <w:rFonts w:ascii="Courier New" w:hAnsi="Courier New" w:cs="Courier New"/>
          <w:sz w:val="20"/>
          <w:szCs w:val="20"/>
          <w:lang w:val="en-US"/>
        </w:rPr>
        <w:t>utils</w:t>
      </w:r>
      <w:proofErr w:type="spellEnd"/>
      <w:r w:rsidRPr="00595665">
        <w:rPr>
          <w:rFonts w:ascii="Courier New" w:hAnsi="Courier New" w:cs="Courier New"/>
          <w:sz w:val="20"/>
          <w:szCs w:val="20"/>
          <w:lang w:val="en-US"/>
        </w:rPr>
        <w:t xml:space="preserve"> import LABELS_DICT_EMO, FACE_MODEL_PATH, </w:t>
      </w:r>
      <w:r w:rsidRPr="00595665">
        <w:rPr>
          <w:rFonts w:ascii="Courier New" w:hAnsi="Courier New" w:cs="Courier New"/>
          <w:sz w:val="20"/>
          <w:szCs w:val="20"/>
          <w:lang w:val="en-US"/>
        </w:rPr>
        <w:br/>
        <w:t xml:space="preserve">KEYPOINTS_MODEL_PATH, VIDEO_PATH, </w:t>
      </w:r>
      <w:proofErr w:type="spellStart"/>
      <w:r w:rsidRPr="00595665">
        <w:rPr>
          <w:rFonts w:ascii="Courier New" w:hAnsi="Courier New" w:cs="Courier New"/>
          <w:sz w:val="20"/>
          <w:szCs w:val="20"/>
          <w:lang w:val="en-US"/>
        </w:rPr>
        <w:t>parse_args</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read_embendings</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compare_emdbs</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draw_keypoints</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put_text</w:t>
      </w:r>
      <w:proofErr w:type="spellEnd"/>
      <w:r w:rsidRPr="00595665">
        <w:rPr>
          <w:rFonts w:ascii="Courier New" w:hAnsi="Courier New" w:cs="Courier New"/>
          <w:sz w:val="20"/>
          <w:szCs w:val="20"/>
          <w:lang w:val="en-US"/>
        </w:rPr>
        <w:t xml:space="preserve">, preprocess, </w:t>
      </w:r>
      <w:proofErr w:type="spellStart"/>
      <w:r w:rsidRPr="00595665">
        <w:rPr>
          <w:rFonts w:ascii="Courier New" w:hAnsi="Courier New" w:cs="Courier New"/>
          <w:sz w:val="20"/>
          <w:szCs w:val="20"/>
          <w:lang w:val="en-US"/>
        </w:rPr>
        <w:t>get_model_name</w:t>
      </w:r>
      <w:proofErr w:type="spellEnd"/>
    </w:p>
    <w:p w14:paraId="7A698B6E" w14:textId="77777777" w:rsidR="00595665" w:rsidRPr="00595665" w:rsidRDefault="00595665" w:rsidP="00595665">
      <w:pPr>
        <w:rPr>
          <w:rFonts w:ascii="Courier New" w:hAnsi="Courier New" w:cs="Courier New"/>
          <w:sz w:val="20"/>
          <w:szCs w:val="20"/>
          <w:lang w:val="en-US"/>
        </w:rPr>
      </w:pPr>
    </w:p>
    <w:p w14:paraId="3E170128"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from </w:t>
      </w:r>
      <w:proofErr w:type="gramStart"/>
      <w:r w:rsidRPr="00595665">
        <w:rPr>
          <w:rFonts w:ascii="Courier New" w:hAnsi="Courier New" w:cs="Courier New"/>
          <w:sz w:val="20"/>
          <w:szCs w:val="20"/>
          <w:lang w:val="en-US"/>
        </w:rPr>
        <w:t>tensorflow.compat</w:t>
      </w:r>
      <w:proofErr w:type="gramEnd"/>
      <w:r w:rsidRPr="00595665">
        <w:rPr>
          <w:rFonts w:ascii="Courier New" w:hAnsi="Courier New" w:cs="Courier New"/>
          <w:sz w:val="20"/>
          <w:szCs w:val="20"/>
          <w:lang w:val="en-US"/>
        </w:rPr>
        <w:t xml:space="preserve">.v1.keras.backend import </w:t>
      </w:r>
      <w:proofErr w:type="spellStart"/>
      <w:r w:rsidRPr="00595665">
        <w:rPr>
          <w:rFonts w:ascii="Courier New" w:hAnsi="Courier New" w:cs="Courier New"/>
          <w:sz w:val="20"/>
          <w:szCs w:val="20"/>
          <w:lang w:val="en-US"/>
        </w:rPr>
        <w:t>set_session</w:t>
      </w:r>
      <w:proofErr w:type="spellEnd"/>
    </w:p>
    <w:p w14:paraId="139441A9" w14:textId="77777777" w:rsidR="00595665" w:rsidRPr="00595665" w:rsidRDefault="00595665" w:rsidP="00595665">
      <w:pPr>
        <w:rPr>
          <w:rFonts w:ascii="Courier New" w:hAnsi="Courier New" w:cs="Courier New"/>
          <w:sz w:val="20"/>
          <w:szCs w:val="20"/>
          <w:lang w:val="en-US"/>
        </w:rPr>
      </w:pPr>
    </w:p>
    <w:p w14:paraId="39A7B9FA" w14:textId="77777777" w:rsidR="00595665" w:rsidRPr="00595665" w:rsidRDefault="00595665" w:rsidP="00595665">
      <w:pPr>
        <w:rPr>
          <w:rFonts w:ascii="Courier New" w:hAnsi="Courier New" w:cs="Courier New"/>
          <w:sz w:val="20"/>
          <w:szCs w:val="20"/>
          <w:lang w:val="en-US"/>
        </w:rPr>
      </w:pPr>
      <w:proofErr w:type="spellStart"/>
      <w:r w:rsidRPr="00595665">
        <w:rPr>
          <w:rFonts w:ascii="Courier New" w:hAnsi="Courier New" w:cs="Courier New"/>
          <w:sz w:val="20"/>
          <w:szCs w:val="20"/>
          <w:lang w:val="en-US"/>
        </w:rPr>
        <w:t>args</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parse_</w:t>
      </w:r>
      <w:proofErr w:type="gramStart"/>
      <w:r w:rsidRPr="00595665">
        <w:rPr>
          <w:rFonts w:ascii="Courier New" w:hAnsi="Courier New" w:cs="Courier New"/>
          <w:sz w:val="20"/>
          <w:szCs w:val="20"/>
          <w:lang w:val="en-US"/>
        </w:rPr>
        <w:t>args</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w:t>
      </w:r>
    </w:p>
    <w:p w14:paraId="72966D88" w14:textId="77777777" w:rsidR="00595665" w:rsidRPr="00595665" w:rsidRDefault="00595665" w:rsidP="00595665">
      <w:pPr>
        <w:rPr>
          <w:rFonts w:ascii="Courier New" w:hAnsi="Courier New" w:cs="Courier New"/>
          <w:sz w:val="20"/>
          <w:szCs w:val="20"/>
          <w:lang w:val="en-US"/>
        </w:rPr>
      </w:pPr>
    </w:p>
    <w:p w14:paraId="0FF4DFB6"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settings initialization</w:t>
      </w:r>
    </w:p>
    <w:p w14:paraId="403712C6" w14:textId="77777777" w:rsidR="00595665" w:rsidRPr="00595665" w:rsidRDefault="00595665" w:rsidP="00595665">
      <w:pPr>
        <w:rPr>
          <w:rFonts w:ascii="Courier New" w:hAnsi="Courier New" w:cs="Courier New"/>
          <w:sz w:val="20"/>
          <w:szCs w:val="20"/>
          <w:lang w:val="en-US"/>
        </w:rPr>
      </w:pPr>
      <w:proofErr w:type="spellStart"/>
      <w:proofErr w:type="gramStart"/>
      <w:r w:rsidRPr="00595665">
        <w:rPr>
          <w:rFonts w:ascii="Courier New" w:hAnsi="Courier New" w:cs="Courier New"/>
          <w:sz w:val="20"/>
          <w:szCs w:val="20"/>
          <w:lang w:val="en-US"/>
        </w:rPr>
        <w:t>os.environ</w:t>
      </w:r>
      <w:proofErr w:type="spellEnd"/>
      <w:proofErr w:type="gramEnd"/>
      <w:r w:rsidRPr="00595665">
        <w:rPr>
          <w:rFonts w:ascii="Courier New" w:hAnsi="Courier New" w:cs="Courier New"/>
          <w:sz w:val="20"/>
          <w:szCs w:val="20"/>
          <w:lang w:val="en-US"/>
        </w:rPr>
        <w:t>["MXNET_CUDNN_AUTOTUNE_DEFAULT"] = "0"</w:t>
      </w:r>
    </w:p>
    <w:p w14:paraId="1BD7FE9D"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config = </w:t>
      </w:r>
      <w:proofErr w:type="gramStart"/>
      <w:r w:rsidRPr="00595665">
        <w:rPr>
          <w:rFonts w:ascii="Courier New" w:hAnsi="Courier New" w:cs="Courier New"/>
          <w:sz w:val="20"/>
          <w:szCs w:val="20"/>
          <w:lang w:val="en-US"/>
        </w:rPr>
        <w:t>tf.compat</w:t>
      </w:r>
      <w:proofErr w:type="gramEnd"/>
      <w:r w:rsidRPr="00595665">
        <w:rPr>
          <w:rFonts w:ascii="Courier New" w:hAnsi="Courier New" w:cs="Courier New"/>
          <w:sz w:val="20"/>
          <w:szCs w:val="20"/>
          <w:lang w:val="en-US"/>
        </w:rPr>
        <w:t>.v1.ConfigProto()</w:t>
      </w:r>
    </w:p>
    <w:p w14:paraId="484F87DB" w14:textId="77777777" w:rsidR="00595665" w:rsidRPr="00595665" w:rsidRDefault="00595665" w:rsidP="00595665">
      <w:pPr>
        <w:rPr>
          <w:rFonts w:ascii="Courier New" w:hAnsi="Courier New" w:cs="Courier New"/>
          <w:sz w:val="20"/>
          <w:szCs w:val="20"/>
          <w:lang w:val="en-US"/>
        </w:rPr>
      </w:pPr>
      <w:proofErr w:type="spellStart"/>
      <w:r w:rsidRPr="00595665">
        <w:rPr>
          <w:rFonts w:ascii="Courier New" w:hAnsi="Courier New" w:cs="Courier New"/>
          <w:sz w:val="20"/>
          <w:szCs w:val="20"/>
          <w:lang w:val="en-US"/>
        </w:rPr>
        <w:t>config.gpu_</w:t>
      </w:r>
      <w:proofErr w:type="gramStart"/>
      <w:r w:rsidRPr="00595665">
        <w:rPr>
          <w:rFonts w:ascii="Courier New" w:hAnsi="Courier New" w:cs="Courier New"/>
          <w:sz w:val="20"/>
          <w:szCs w:val="20"/>
          <w:lang w:val="en-US"/>
        </w:rPr>
        <w:t>options.allow</w:t>
      </w:r>
      <w:proofErr w:type="gramEnd"/>
      <w:r w:rsidRPr="00595665">
        <w:rPr>
          <w:rFonts w:ascii="Courier New" w:hAnsi="Courier New" w:cs="Courier New"/>
          <w:sz w:val="20"/>
          <w:szCs w:val="20"/>
          <w:lang w:val="en-US"/>
        </w:rPr>
        <w:t>_growth</w:t>
      </w:r>
      <w:proofErr w:type="spellEnd"/>
      <w:r w:rsidRPr="00595665">
        <w:rPr>
          <w:rFonts w:ascii="Courier New" w:hAnsi="Courier New" w:cs="Courier New"/>
          <w:sz w:val="20"/>
          <w:szCs w:val="20"/>
          <w:lang w:val="en-US"/>
        </w:rPr>
        <w:t xml:space="preserve"> = True  # dynamically grow the memory used on the GPU</w:t>
      </w:r>
    </w:p>
    <w:p w14:paraId="2E1BA697" w14:textId="48D60C80" w:rsidR="00595665" w:rsidRPr="00595665" w:rsidRDefault="00595665" w:rsidP="00595665">
      <w:pPr>
        <w:rPr>
          <w:rFonts w:ascii="Courier New" w:hAnsi="Courier New" w:cs="Courier New"/>
          <w:sz w:val="20"/>
          <w:szCs w:val="20"/>
          <w:lang w:val="en-US"/>
        </w:rPr>
      </w:pPr>
      <w:proofErr w:type="spellStart"/>
      <w:r w:rsidRPr="00595665">
        <w:rPr>
          <w:rFonts w:ascii="Courier New" w:hAnsi="Courier New" w:cs="Courier New"/>
          <w:sz w:val="20"/>
          <w:szCs w:val="20"/>
          <w:lang w:val="en-US"/>
        </w:rPr>
        <w:t>config.log_device_placement</w:t>
      </w:r>
      <w:proofErr w:type="spellEnd"/>
      <w:r w:rsidRPr="00595665">
        <w:rPr>
          <w:rFonts w:ascii="Courier New" w:hAnsi="Courier New" w:cs="Courier New"/>
          <w:sz w:val="20"/>
          <w:szCs w:val="20"/>
          <w:lang w:val="en-US"/>
        </w:rPr>
        <w:t xml:space="preserve"> = True # to log device placement </w:t>
      </w:r>
      <w:r w:rsidRPr="00595665">
        <w:rPr>
          <w:rFonts w:ascii="Courier New" w:hAnsi="Courier New" w:cs="Courier New"/>
          <w:sz w:val="20"/>
          <w:szCs w:val="20"/>
          <w:lang w:val="en-US"/>
        </w:rPr>
        <w:br/>
        <w:t>(on which device the operation ran)</w:t>
      </w:r>
    </w:p>
    <w:p w14:paraId="75D2B403" w14:textId="77777777" w:rsidR="00595665" w:rsidRPr="00595665" w:rsidRDefault="00595665" w:rsidP="00595665">
      <w:pPr>
        <w:rPr>
          <w:rFonts w:ascii="Courier New" w:hAnsi="Courier New" w:cs="Courier New"/>
          <w:sz w:val="20"/>
          <w:szCs w:val="20"/>
          <w:lang w:val="en-US"/>
        </w:rPr>
      </w:pPr>
      <w:proofErr w:type="spellStart"/>
      <w:r w:rsidRPr="00595665">
        <w:rPr>
          <w:rFonts w:ascii="Courier New" w:hAnsi="Courier New" w:cs="Courier New"/>
          <w:sz w:val="20"/>
          <w:szCs w:val="20"/>
          <w:lang w:val="en-US"/>
        </w:rPr>
        <w:t>sess</w:t>
      </w:r>
      <w:proofErr w:type="spellEnd"/>
      <w:r w:rsidRPr="00595665">
        <w:rPr>
          <w:rFonts w:ascii="Courier New" w:hAnsi="Courier New" w:cs="Courier New"/>
          <w:sz w:val="20"/>
          <w:szCs w:val="20"/>
          <w:lang w:val="en-US"/>
        </w:rPr>
        <w:t xml:space="preserve"> = </w:t>
      </w:r>
      <w:proofErr w:type="gramStart"/>
      <w:r w:rsidRPr="00595665">
        <w:rPr>
          <w:rFonts w:ascii="Courier New" w:hAnsi="Courier New" w:cs="Courier New"/>
          <w:sz w:val="20"/>
          <w:szCs w:val="20"/>
          <w:lang w:val="en-US"/>
        </w:rPr>
        <w:t>tf.compat</w:t>
      </w:r>
      <w:proofErr w:type="gramEnd"/>
      <w:r w:rsidRPr="00595665">
        <w:rPr>
          <w:rFonts w:ascii="Courier New" w:hAnsi="Courier New" w:cs="Courier New"/>
          <w:sz w:val="20"/>
          <w:szCs w:val="20"/>
          <w:lang w:val="en-US"/>
        </w:rPr>
        <w:t>.v1.Session(config=config)</w:t>
      </w:r>
    </w:p>
    <w:p w14:paraId="2F50CA08" w14:textId="77777777" w:rsidR="00595665" w:rsidRPr="00595665" w:rsidRDefault="00595665" w:rsidP="00595665">
      <w:pPr>
        <w:rPr>
          <w:rFonts w:ascii="Courier New" w:hAnsi="Courier New" w:cs="Courier New"/>
          <w:sz w:val="20"/>
          <w:szCs w:val="20"/>
          <w:lang w:val="en-US"/>
        </w:rPr>
      </w:pPr>
      <w:proofErr w:type="spellStart"/>
      <w:r w:rsidRPr="00595665">
        <w:rPr>
          <w:rFonts w:ascii="Courier New" w:hAnsi="Courier New" w:cs="Courier New"/>
          <w:sz w:val="20"/>
          <w:szCs w:val="20"/>
          <w:lang w:val="en-US"/>
        </w:rPr>
        <w:t>set_session</w:t>
      </w:r>
      <w:proofErr w:type="spellEnd"/>
      <w:r w:rsidRPr="00595665">
        <w:rPr>
          <w:rFonts w:ascii="Courier New" w:hAnsi="Courier New" w:cs="Courier New"/>
          <w:sz w:val="20"/>
          <w:szCs w:val="20"/>
          <w:lang w:val="en-US"/>
        </w:rPr>
        <w:t>(</w:t>
      </w:r>
      <w:proofErr w:type="spellStart"/>
      <w:r w:rsidRPr="00595665">
        <w:rPr>
          <w:rFonts w:ascii="Courier New" w:hAnsi="Courier New" w:cs="Courier New"/>
          <w:sz w:val="20"/>
          <w:szCs w:val="20"/>
          <w:lang w:val="en-US"/>
        </w:rPr>
        <w:t>sess</w:t>
      </w:r>
      <w:proofErr w:type="spellEnd"/>
      <w:r w:rsidRPr="00595665">
        <w:rPr>
          <w:rFonts w:ascii="Courier New" w:hAnsi="Courier New" w:cs="Courier New"/>
          <w:sz w:val="20"/>
          <w:szCs w:val="20"/>
          <w:lang w:val="en-US"/>
        </w:rPr>
        <w:t>)</w:t>
      </w:r>
    </w:p>
    <w:p w14:paraId="496360F5" w14:textId="77777777" w:rsidR="00595665" w:rsidRPr="00595665" w:rsidRDefault="00595665" w:rsidP="00595665">
      <w:pPr>
        <w:rPr>
          <w:rFonts w:ascii="Courier New" w:hAnsi="Courier New" w:cs="Courier New"/>
          <w:sz w:val="20"/>
          <w:szCs w:val="20"/>
          <w:lang w:val="en-US"/>
        </w:rPr>
      </w:pPr>
    </w:p>
    <w:p w14:paraId="048B7EDC"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if __name__ == "__main__":</w:t>
      </w:r>
    </w:p>
    <w:p w14:paraId="768E67F4"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vec</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FACE_MODEL_PATH.split</w:t>
      </w:r>
      <w:proofErr w:type="spellEnd"/>
      <w:r w:rsidRPr="00595665">
        <w:rPr>
          <w:rFonts w:ascii="Courier New" w:hAnsi="Courier New" w:cs="Courier New"/>
          <w:sz w:val="20"/>
          <w:szCs w:val="20"/>
          <w:lang w:val="en-US"/>
        </w:rPr>
        <w:t>(",")</w:t>
      </w:r>
    </w:p>
    <w:p w14:paraId="5036F805"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model_prefix</w:t>
      </w:r>
      <w:proofErr w:type="spellEnd"/>
      <w:r w:rsidRPr="00595665">
        <w:rPr>
          <w:rFonts w:ascii="Courier New" w:hAnsi="Courier New" w:cs="Courier New"/>
          <w:sz w:val="20"/>
          <w:szCs w:val="20"/>
          <w:lang w:val="en-US"/>
        </w:rPr>
        <w:t xml:space="preserve"> = </w:t>
      </w:r>
      <w:proofErr w:type="spellStart"/>
      <w:proofErr w:type="gramStart"/>
      <w:r w:rsidRPr="00595665">
        <w:rPr>
          <w:rFonts w:ascii="Courier New" w:hAnsi="Courier New" w:cs="Courier New"/>
          <w:sz w:val="20"/>
          <w:szCs w:val="20"/>
          <w:lang w:val="en-US"/>
        </w:rPr>
        <w:t>vec</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0]</w:t>
      </w:r>
    </w:p>
    <w:p w14:paraId="67D5C5BC"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model_epoch</w:t>
      </w:r>
      <w:proofErr w:type="spellEnd"/>
      <w:r w:rsidRPr="00595665">
        <w:rPr>
          <w:rFonts w:ascii="Courier New" w:hAnsi="Courier New" w:cs="Courier New"/>
          <w:sz w:val="20"/>
          <w:szCs w:val="20"/>
          <w:lang w:val="en-US"/>
        </w:rPr>
        <w:t xml:space="preserve"> = int(</w:t>
      </w:r>
      <w:proofErr w:type="spellStart"/>
      <w:proofErr w:type="gramStart"/>
      <w:r w:rsidRPr="00595665">
        <w:rPr>
          <w:rFonts w:ascii="Courier New" w:hAnsi="Courier New" w:cs="Courier New"/>
          <w:sz w:val="20"/>
          <w:szCs w:val="20"/>
          <w:lang w:val="en-US"/>
        </w:rPr>
        <w:t>vec</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1])</w:t>
      </w:r>
    </w:p>
    <w:p w14:paraId="66D4EC7A" w14:textId="2CC8344C"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model = </w:t>
      </w:r>
      <w:proofErr w:type="spellStart"/>
      <w:r w:rsidRPr="00595665">
        <w:rPr>
          <w:rFonts w:ascii="Courier New" w:hAnsi="Courier New" w:cs="Courier New"/>
          <w:sz w:val="20"/>
          <w:szCs w:val="20"/>
          <w:lang w:val="en-US"/>
        </w:rPr>
        <w:t>face_</w:t>
      </w:r>
      <w:proofErr w:type="gramStart"/>
      <w:r w:rsidRPr="00595665">
        <w:rPr>
          <w:rFonts w:ascii="Courier New" w:hAnsi="Courier New" w:cs="Courier New"/>
          <w:sz w:val="20"/>
          <w:szCs w:val="20"/>
          <w:lang w:val="en-US"/>
        </w:rPr>
        <w:t>model.FaceModel</w:t>
      </w:r>
      <w:proofErr w:type="spellEnd"/>
      <w:proofErr w:type="gramEnd"/>
      <w:r w:rsidRPr="00595665">
        <w:rPr>
          <w:rFonts w:ascii="Courier New" w:hAnsi="Courier New" w:cs="Courier New"/>
          <w:sz w:val="20"/>
          <w:szCs w:val="20"/>
          <w:lang w:val="en-US"/>
        </w:rPr>
        <w:t>(</w:t>
      </w:r>
      <w:proofErr w:type="spellStart"/>
      <w:r w:rsidRPr="00595665">
        <w:rPr>
          <w:rFonts w:ascii="Courier New" w:hAnsi="Courier New" w:cs="Courier New"/>
          <w:sz w:val="20"/>
          <w:szCs w:val="20"/>
          <w:lang w:val="en-US"/>
        </w:rPr>
        <w:t>args.gpu</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model_prefix</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model_epoch</w:t>
      </w:r>
      <w:proofErr w:type="spellEnd"/>
      <w:r w:rsidRPr="00595665">
        <w:rPr>
          <w:rFonts w:ascii="Courier New" w:hAnsi="Courier New" w:cs="Courier New"/>
          <w:sz w:val="20"/>
          <w:szCs w:val="20"/>
          <w:lang w:val="en-US"/>
        </w:rPr>
        <w:t>)</w:t>
      </w:r>
    </w:p>
    <w:p w14:paraId="1180EA3A"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if </w:t>
      </w:r>
      <w:proofErr w:type="spellStart"/>
      <w:proofErr w:type="gramStart"/>
      <w:r w:rsidRPr="00595665">
        <w:rPr>
          <w:rFonts w:ascii="Courier New" w:hAnsi="Courier New" w:cs="Courier New"/>
          <w:sz w:val="20"/>
          <w:szCs w:val="20"/>
          <w:lang w:val="en-US"/>
        </w:rPr>
        <w:t>args.mode</w:t>
      </w:r>
      <w:proofErr w:type="spellEnd"/>
      <w:proofErr w:type="gramEnd"/>
      <w:r w:rsidRPr="00595665">
        <w:rPr>
          <w:rFonts w:ascii="Courier New" w:hAnsi="Courier New" w:cs="Courier New"/>
          <w:sz w:val="20"/>
          <w:szCs w:val="20"/>
          <w:lang w:val="en-US"/>
        </w:rPr>
        <w:t xml:space="preserve"> == "emo":</w:t>
      </w:r>
    </w:p>
    <w:p w14:paraId="19A667BF"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handler = </w:t>
      </w:r>
      <w:proofErr w:type="gramStart"/>
      <w:r w:rsidRPr="00595665">
        <w:rPr>
          <w:rFonts w:ascii="Courier New" w:hAnsi="Courier New" w:cs="Courier New"/>
          <w:sz w:val="20"/>
          <w:szCs w:val="20"/>
          <w:lang w:val="en-US"/>
        </w:rPr>
        <w:t>Handler(</w:t>
      </w:r>
      <w:proofErr w:type="gramEnd"/>
      <w:r w:rsidRPr="00595665">
        <w:rPr>
          <w:rFonts w:ascii="Courier New" w:hAnsi="Courier New" w:cs="Courier New"/>
          <w:sz w:val="20"/>
          <w:szCs w:val="20"/>
          <w:lang w:val="en-US"/>
        </w:rPr>
        <w:t xml:space="preserve">KEYPOINTS_MODEL_PATH, 0, </w:t>
      </w:r>
      <w:proofErr w:type="spellStart"/>
      <w:r w:rsidRPr="00595665">
        <w:rPr>
          <w:rFonts w:ascii="Courier New" w:hAnsi="Courier New" w:cs="Courier New"/>
          <w:sz w:val="20"/>
          <w:szCs w:val="20"/>
          <w:lang w:val="en-US"/>
        </w:rPr>
        <w:t>ctx_id</w:t>
      </w:r>
      <w:proofErr w:type="spellEnd"/>
      <w:r w:rsidRPr="00595665">
        <w:rPr>
          <w:rFonts w:ascii="Courier New" w:hAnsi="Courier New" w:cs="Courier New"/>
          <w:sz w:val="20"/>
          <w:szCs w:val="20"/>
          <w:lang w:val="en-US"/>
        </w:rPr>
        <w:t xml:space="preserve">=0, </w:t>
      </w:r>
      <w:proofErr w:type="spellStart"/>
      <w:r w:rsidRPr="00595665">
        <w:rPr>
          <w:rFonts w:ascii="Courier New" w:hAnsi="Courier New" w:cs="Courier New"/>
          <w:sz w:val="20"/>
          <w:szCs w:val="20"/>
          <w:lang w:val="en-US"/>
        </w:rPr>
        <w:t>det_size</w:t>
      </w:r>
      <w:proofErr w:type="spellEnd"/>
      <w:r w:rsidRPr="00595665">
        <w:rPr>
          <w:rFonts w:ascii="Courier New" w:hAnsi="Courier New" w:cs="Courier New"/>
          <w:sz w:val="20"/>
          <w:szCs w:val="20"/>
          <w:lang w:val="en-US"/>
        </w:rPr>
        <w:t>=640)</w:t>
      </w:r>
    </w:p>
    <w:p w14:paraId="1FE6D877"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EMOTIONS_MODEL_PATH = </w:t>
      </w:r>
      <w:proofErr w:type="spellStart"/>
      <w:r w:rsidRPr="00595665">
        <w:rPr>
          <w:rFonts w:ascii="Courier New" w:hAnsi="Courier New" w:cs="Courier New"/>
          <w:sz w:val="20"/>
          <w:szCs w:val="20"/>
          <w:lang w:val="en-US"/>
        </w:rPr>
        <w:t>get_model_name</w:t>
      </w:r>
      <w:proofErr w:type="spellEnd"/>
      <w:r w:rsidRPr="00595665">
        <w:rPr>
          <w:rFonts w:ascii="Courier New" w:hAnsi="Courier New" w:cs="Courier New"/>
          <w:sz w:val="20"/>
          <w:szCs w:val="20"/>
          <w:lang w:val="en-US"/>
        </w:rPr>
        <w:t>(</w:t>
      </w:r>
      <w:proofErr w:type="spellStart"/>
      <w:r w:rsidRPr="00595665">
        <w:rPr>
          <w:rFonts w:ascii="Courier New" w:hAnsi="Courier New" w:cs="Courier New"/>
          <w:sz w:val="20"/>
          <w:szCs w:val="20"/>
          <w:lang w:val="en-US"/>
        </w:rPr>
        <w:t>args</w:t>
      </w:r>
      <w:proofErr w:type="spellEnd"/>
      <w:r w:rsidRPr="00595665">
        <w:rPr>
          <w:rFonts w:ascii="Courier New" w:hAnsi="Courier New" w:cs="Courier New"/>
          <w:sz w:val="20"/>
          <w:szCs w:val="20"/>
          <w:lang w:val="en-US"/>
        </w:rPr>
        <w:t>)</w:t>
      </w:r>
    </w:p>
    <w:p w14:paraId="760B0B0B"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clf</w:t>
      </w:r>
      <w:proofErr w:type="spellEnd"/>
      <w:r w:rsidRPr="00595665">
        <w:rPr>
          <w:rFonts w:ascii="Courier New" w:hAnsi="Courier New" w:cs="Courier New"/>
          <w:sz w:val="20"/>
          <w:szCs w:val="20"/>
          <w:lang w:val="en-US"/>
        </w:rPr>
        <w:t xml:space="preserve"> = </w:t>
      </w:r>
      <w:proofErr w:type="spellStart"/>
      <w:proofErr w:type="gramStart"/>
      <w:r w:rsidRPr="00595665">
        <w:rPr>
          <w:rFonts w:ascii="Courier New" w:hAnsi="Courier New" w:cs="Courier New"/>
          <w:sz w:val="20"/>
          <w:szCs w:val="20"/>
          <w:lang w:val="en-US"/>
        </w:rPr>
        <w:t>keras.models</w:t>
      </w:r>
      <w:proofErr w:type="gramEnd"/>
      <w:r w:rsidRPr="00595665">
        <w:rPr>
          <w:rFonts w:ascii="Courier New" w:hAnsi="Courier New" w:cs="Courier New"/>
          <w:sz w:val="20"/>
          <w:szCs w:val="20"/>
          <w:lang w:val="en-US"/>
        </w:rPr>
        <w:t>.load_model</w:t>
      </w:r>
      <w:proofErr w:type="spellEnd"/>
      <w:r w:rsidRPr="00595665">
        <w:rPr>
          <w:rFonts w:ascii="Courier New" w:hAnsi="Courier New" w:cs="Courier New"/>
          <w:sz w:val="20"/>
          <w:szCs w:val="20"/>
          <w:lang w:val="en-US"/>
        </w:rPr>
        <w:t>(EMOTIONS_MODEL_PATH)</w:t>
      </w:r>
    </w:p>
    <w:p w14:paraId="20B39F95"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elif</w:t>
      </w:r>
      <w:proofErr w:type="spellEnd"/>
      <w:r w:rsidRPr="00595665">
        <w:rPr>
          <w:rFonts w:ascii="Courier New" w:hAnsi="Courier New" w:cs="Courier New"/>
          <w:sz w:val="20"/>
          <w:szCs w:val="20"/>
          <w:lang w:val="en-US"/>
        </w:rPr>
        <w:t xml:space="preserve"> </w:t>
      </w:r>
      <w:proofErr w:type="spellStart"/>
      <w:proofErr w:type="gramStart"/>
      <w:r w:rsidRPr="00595665">
        <w:rPr>
          <w:rFonts w:ascii="Courier New" w:hAnsi="Courier New" w:cs="Courier New"/>
          <w:sz w:val="20"/>
          <w:szCs w:val="20"/>
          <w:lang w:val="en-US"/>
        </w:rPr>
        <w:t>args.mode</w:t>
      </w:r>
      <w:proofErr w:type="spellEnd"/>
      <w:proofErr w:type="gram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reco</w:t>
      </w:r>
      <w:proofErr w:type="spellEnd"/>
      <w:r w:rsidRPr="00595665">
        <w:rPr>
          <w:rFonts w:ascii="Courier New" w:hAnsi="Courier New" w:cs="Courier New"/>
          <w:sz w:val="20"/>
          <w:szCs w:val="20"/>
          <w:lang w:val="en-US"/>
        </w:rPr>
        <w:t>":</w:t>
      </w:r>
    </w:p>
    <w:p w14:paraId="1543E31F" w14:textId="4C7E4DC1"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embds_dict</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read_</w:t>
      </w:r>
      <w:proofErr w:type="gramStart"/>
      <w:r w:rsidRPr="00595665">
        <w:rPr>
          <w:rFonts w:ascii="Courier New" w:hAnsi="Courier New" w:cs="Courier New"/>
          <w:sz w:val="20"/>
          <w:szCs w:val="20"/>
          <w:lang w:val="en-US"/>
        </w:rPr>
        <w:t>embendings</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"data/", model)</w:t>
      </w:r>
    </w:p>
    <w:p w14:paraId="686CCE63"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if </w:t>
      </w:r>
      <w:proofErr w:type="spellStart"/>
      <w:r w:rsidRPr="00595665">
        <w:rPr>
          <w:rFonts w:ascii="Courier New" w:hAnsi="Courier New" w:cs="Courier New"/>
          <w:sz w:val="20"/>
          <w:szCs w:val="20"/>
          <w:lang w:val="en-US"/>
        </w:rPr>
        <w:t>args.web_cam</w:t>
      </w:r>
      <w:proofErr w:type="spellEnd"/>
      <w:r w:rsidRPr="00595665">
        <w:rPr>
          <w:rFonts w:ascii="Courier New" w:hAnsi="Courier New" w:cs="Courier New"/>
          <w:sz w:val="20"/>
          <w:szCs w:val="20"/>
          <w:lang w:val="en-US"/>
        </w:rPr>
        <w:t>:</w:t>
      </w:r>
    </w:p>
    <w:p w14:paraId="313699A9"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cap = cv2.VideoCapture(0)</w:t>
      </w:r>
    </w:p>
    <w:p w14:paraId="16B1BF3D"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else:</w:t>
      </w:r>
    </w:p>
    <w:p w14:paraId="3F8FCE5B" w14:textId="178B0CFF"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cap = cv2.VideoCapture(VIDEO_PATH)</w:t>
      </w:r>
    </w:p>
    <w:p w14:paraId="0AEC5EAA"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while </w:t>
      </w:r>
      <w:proofErr w:type="spellStart"/>
      <w:proofErr w:type="gramStart"/>
      <w:r w:rsidRPr="00595665">
        <w:rPr>
          <w:rFonts w:ascii="Courier New" w:hAnsi="Courier New" w:cs="Courier New"/>
          <w:sz w:val="20"/>
          <w:szCs w:val="20"/>
          <w:lang w:val="en-US"/>
        </w:rPr>
        <w:t>cap.isOpened</w:t>
      </w:r>
      <w:proofErr w:type="spellEnd"/>
      <w:proofErr w:type="gramEnd"/>
      <w:r w:rsidRPr="00595665">
        <w:rPr>
          <w:rFonts w:ascii="Courier New" w:hAnsi="Courier New" w:cs="Courier New"/>
          <w:sz w:val="20"/>
          <w:szCs w:val="20"/>
          <w:lang w:val="en-US"/>
        </w:rPr>
        <w:t>():</w:t>
      </w:r>
    </w:p>
    <w:p w14:paraId="28F85EED"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time_1 = </w:t>
      </w:r>
      <w:proofErr w:type="spellStart"/>
      <w:proofErr w:type="gramStart"/>
      <w:r w:rsidRPr="00595665">
        <w:rPr>
          <w:rFonts w:ascii="Courier New" w:hAnsi="Courier New" w:cs="Courier New"/>
          <w:sz w:val="20"/>
          <w:szCs w:val="20"/>
          <w:lang w:val="en-US"/>
        </w:rPr>
        <w:t>time.time</w:t>
      </w:r>
      <w:proofErr w:type="spellEnd"/>
      <w:proofErr w:type="gramEnd"/>
      <w:r w:rsidRPr="00595665">
        <w:rPr>
          <w:rFonts w:ascii="Courier New" w:hAnsi="Courier New" w:cs="Courier New"/>
          <w:sz w:val="20"/>
          <w:szCs w:val="20"/>
          <w:lang w:val="en-US"/>
        </w:rPr>
        <w:t>()</w:t>
      </w:r>
    </w:p>
    <w:p w14:paraId="5B5E624B"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ret, frame = </w:t>
      </w:r>
      <w:proofErr w:type="spellStart"/>
      <w:proofErr w:type="gramStart"/>
      <w:r w:rsidRPr="00595665">
        <w:rPr>
          <w:rFonts w:ascii="Courier New" w:hAnsi="Courier New" w:cs="Courier New"/>
          <w:sz w:val="20"/>
          <w:szCs w:val="20"/>
          <w:lang w:val="en-US"/>
        </w:rPr>
        <w:t>cap.read</w:t>
      </w:r>
      <w:proofErr w:type="spellEnd"/>
      <w:proofErr w:type="gramEnd"/>
      <w:r w:rsidRPr="00595665">
        <w:rPr>
          <w:rFonts w:ascii="Courier New" w:hAnsi="Courier New" w:cs="Courier New"/>
          <w:sz w:val="20"/>
          <w:szCs w:val="20"/>
          <w:lang w:val="en-US"/>
        </w:rPr>
        <w:t>()</w:t>
      </w:r>
    </w:p>
    <w:p w14:paraId="4EEDB9ED"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frame = cv2.resize(frame, (740, 640))</w:t>
      </w:r>
    </w:p>
    <w:p w14:paraId="11029B68" w14:textId="77777777" w:rsidR="00595665" w:rsidRPr="00595665" w:rsidRDefault="00595665" w:rsidP="00595665">
      <w:pPr>
        <w:rPr>
          <w:rFonts w:ascii="Courier New" w:hAnsi="Courier New" w:cs="Courier New"/>
          <w:sz w:val="20"/>
          <w:szCs w:val="20"/>
          <w:lang w:val="en-US"/>
        </w:rPr>
      </w:pPr>
    </w:p>
    <w:p w14:paraId="2C10A43F"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xml:space="preserve"> = </w:t>
      </w:r>
      <w:proofErr w:type="spellStart"/>
      <w:proofErr w:type="gramStart"/>
      <w:r w:rsidRPr="00595665">
        <w:rPr>
          <w:rFonts w:ascii="Courier New" w:hAnsi="Courier New" w:cs="Courier New"/>
          <w:sz w:val="20"/>
          <w:szCs w:val="20"/>
          <w:lang w:val="en-US"/>
        </w:rPr>
        <w:t>frame.copy</w:t>
      </w:r>
      <w:proofErr w:type="spellEnd"/>
      <w:proofErr w:type="gramEnd"/>
      <w:r w:rsidRPr="00595665">
        <w:rPr>
          <w:rFonts w:ascii="Courier New" w:hAnsi="Courier New" w:cs="Courier New"/>
          <w:sz w:val="20"/>
          <w:szCs w:val="20"/>
          <w:lang w:val="en-US"/>
        </w:rPr>
        <w:t>()</w:t>
      </w:r>
    </w:p>
    <w:p w14:paraId="1579D8F6"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lastRenderedPageBreak/>
        <w:t xml:space="preserve">        </w:t>
      </w:r>
      <w:proofErr w:type="spellStart"/>
      <w:r w:rsidRPr="00595665">
        <w:rPr>
          <w:rFonts w:ascii="Courier New" w:hAnsi="Courier New" w:cs="Courier New"/>
          <w:sz w:val="20"/>
          <w:szCs w:val="20"/>
          <w:lang w:val="en-US"/>
        </w:rPr>
        <w:t>imgs</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bboxs</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model.get_input</w:t>
      </w:r>
      <w:proofErr w:type="spellEnd"/>
      <w:r w:rsidRPr="00595665">
        <w:rPr>
          <w:rFonts w:ascii="Courier New" w:hAnsi="Courier New" w:cs="Courier New"/>
          <w:sz w:val="20"/>
          <w:szCs w:val="20"/>
          <w:lang w:val="en-US"/>
        </w:rPr>
        <w:t>(frame)</w:t>
      </w:r>
    </w:p>
    <w:p w14:paraId="7E850132" w14:textId="77777777" w:rsidR="00595665" w:rsidRPr="00595665" w:rsidRDefault="00595665" w:rsidP="00595665">
      <w:pPr>
        <w:rPr>
          <w:rFonts w:ascii="Courier New" w:hAnsi="Courier New" w:cs="Courier New"/>
          <w:sz w:val="20"/>
          <w:szCs w:val="20"/>
          <w:lang w:val="en-US"/>
        </w:rPr>
      </w:pPr>
    </w:p>
    <w:p w14:paraId="4F8BE555"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if </w:t>
      </w:r>
      <w:proofErr w:type="spellStart"/>
      <w:r w:rsidRPr="00595665">
        <w:rPr>
          <w:rFonts w:ascii="Courier New" w:hAnsi="Courier New" w:cs="Courier New"/>
          <w:sz w:val="20"/>
          <w:szCs w:val="20"/>
          <w:lang w:val="en-US"/>
        </w:rPr>
        <w:t>imgs</w:t>
      </w:r>
      <w:proofErr w:type="spellEnd"/>
      <w:r w:rsidRPr="00595665">
        <w:rPr>
          <w:rFonts w:ascii="Courier New" w:hAnsi="Courier New" w:cs="Courier New"/>
          <w:sz w:val="20"/>
          <w:szCs w:val="20"/>
          <w:lang w:val="en-US"/>
        </w:rPr>
        <w:t xml:space="preserve"> is not None and </w:t>
      </w:r>
      <w:proofErr w:type="spellStart"/>
      <w:r w:rsidRPr="00595665">
        <w:rPr>
          <w:rFonts w:ascii="Courier New" w:hAnsi="Courier New" w:cs="Courier New"/>
          <w:sz w:val="20"/>
          <w:szCs w:val="20"/>
          <w:lang w:val="en-US"/>
        </w:rPr>
        <w:t>bboxs</w:t>
      </w:r>
      <w:proofErr w:type="spellEnd"/>
      <w:r w:rsidRPr="00595665">
        <w:rPr>
          <w:rFonts w:ascii="Courier New" w:hAnsi="Courier New" w:cs="Courier New"/>
          <w:sz w:val="20"/>
          <w:szCs w:val="20"/>
          <w:lang w:val="en-US"/>
        </w:rPr>
        <w:t xml:space="preserve"> is not None:</w:t>
      </w:r>
    </w:p>
    <w:p w14:paraId="44E9C59F"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for </w:t>
      </w:r>
      <w:proofErr w:type="spellStart"/>
      <w:r w:rsidRPr="00595665">
        <w:rPr>
          <w:rFonts w:ascii="Courier New" w:hAnsi="Courier New" w:cs="Courier New"/>
          <w:sz w:val="20"/>
          <w:szCs w:val="20"/>
          <w:lang w:val="en-US"/>
        </w:rPr>
        <w:t>img</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 xml:space="preserve"> in </w:t>
      </w:r>
      <w:proofErr w:type="gramStart"/>
      <w:r w:rsidRPr="00595665">
        <w:rPr>
          <w:rFonts w:ascii="Courier New" w:hAnsi="Courier New" w:cs="Courier New"/>
          <w:sz w:val="20"/>
          <w:szCs w:val="20"/>
          <w:lang w:val="en-US"/>
        </w:rPr>
        <w:t>zip(</w:t>
      </w:r>
      <w:proofErr w:type="spellStart"/>
      <w:proofErr w:type="gramEnd"/>
      <w:r w:rsidRPr="00595665">
        <w:rPr>
          <w:rFonts w:ascii="Courier New" w:hAnsi="Courier New" w:cs="Courier New"/>
          <w:sz w:val="20"/>
          <w:szCs w:val="20"/>
          <w:lang w:val="en-US"/>
        </w:rPr>
        <w:t>imgs</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bboxs</w:t>
      </w:r>
      <w:proofErr w:type="spellEnd"/>
      <w:r w:rsidRPr="00595665">
        <w:rPr>
          <w:rFonts w:ascii="Courier New" w:hAnsi="Courier New" w:cs="Courier New"/>
          <w:sz w:val="20"/>
          <w:szCs w:val="20"/>
          <w:lang w:val="en-US"/>
        </w:rPr>
        <w:t>):</w:t>
      </w:r>
    </w:p>
    <w:p w14:paraId="14699F68" w14:textId="3224DA20"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 xml:space="preserve"> = </w:t>
      </w:r>
      <w:proofErr w:type="spellStart"/>
      <w:proofErr w:type="gramStart"/>
      <w:r w:rsidRPr="00595665">
        <w:rPr>
          <w:rFonts w:ascii="Courier New" w:hAnsi="Courier New" w:cs="Courier New"/>
          <w:sz w:val="20"/>
          <w:szCs w:val="20"/>
          <w:lang w:val="en-US"/>
        </w:rPr>
        <w:t>np.array</w:t>
      </w:r>
      <w:proofErr w:type="spellEnd"/>
      <w:proofErr w:type="gramEnd"/>
      <w:r w:rsidRPr="00595665">
        <w:rPr>
          <w:rFonts w:ascii="Courier New" w:hAnsi="Courier New" w:cs="Courier New"/>
          <w:sz w:val="20"/>
          <w:szCs w:val="20"/>
          <w:lang w:val="en-US"/>
        </w:rPr>
        <w:t xml:space="preserve">([int(box) for box in </w:t>
      </w:r>
      <w:proofErr w:type="spell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w:t>
      </w:r>
    </w:p>
    <w:p w14:paraId="33151C84"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x = </w:t>
      </w:r>
      <w:proofErr w:type="spellStart"/>
      <w:proofErr w:type="gram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0]</w:t>
      </w:r>
    </w:p>
    <w:p w14:paraId="4BF3D596"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y = </w:t>
      </w:r>
      <w:proofErr w:type="spellStart"/>
      <w:proofErr w:type="gram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1]</w:t>
      </w:r>
    </w:p>
    <w:p w14:paraId="6455A8F7"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 = </w:t>
      </w:r>
      <w:proofErr w:type="spellStart"/>
      <w:proofErr w:type="gram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 xml:space="preserve">2] - </w:t>
      </w:r>
      <w:proofErr w:type="spell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[0]</w:t>
      </w:r>
    </w:p>
    <w:p w14:paraId="44086DA7" w14:textId="4AD0C123"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h = </w:t>
      </w:r>
      <w:proofErr w:type="spellStart"/>
      <w:proofErr w:type="gram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 xml:space="preserve">3] - </w:t>
      </w:r>
      <w:proofErr w:type="spell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[1]</w:t>
      </w:r>
    </w:p>
    <w:p w14:paraId="12637CCF" w14:textId="61CCAFCB"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cv2.rectangle(</w:t>
      </w:r>
      <w:proofErr w:type="spellStart"/>
      <w:r w:rsidRPr="00595665">
        <w:rPr>
          <w:rFonts w:ascii="Courier New" w:hAnsi="Courier New" w:cs="Courier New"/>
          <w:sz w:val="20"/>
          <w:szCs w:val="20"/>
          <w:lang w:val="en-US"/>
        </w:rPr>
        <w:t>display_</w:t>
      </w:r>
      <w:proofErr w:type="gramStart"/>
      <w:r w:rsidRPr="00595665">
        <w:rPr>
          <w:rFonts w:ascii="Courier New" w:hAnsi="Courier New" w:cs="Courier New"/>
          <w:sz w:val="20"/>
          <w:szCs w:val="20"/>
          <w:lang w:val="en-US"/>
        </w:rPr>
        <w:t>img</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x, y),(x + w, y + h), (0, 255, 0), 2)</w:t>
      </w:r>
    </w:p>
    <w:p w14:paraId="0DB7BC36" w14:textId="77777777" w:rsidR="00595665" w:rsidRPr="00595665" w:rsidRDefault="00595665" w:rsidP="00595665">
      <w:pPr>
        <w:rPr>
          <w:rFonts w:ascii="Courier New" w:hAnsi="Courier New" w:cs="Courier New"/>
          <w:sz w:val="20"/>
          <w:szCs w:val="20"/>
          <w:lang w:val="en-US"/>
        </w:rPr>
      </w:pPr>
    </w:p>
    <w:p w14:paraId="5CBC2122"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if </w:t>
      </w:r>
      <w:proofErr w:type="spellStart"/>
      <w:proofErr w:type="gramStart"/>
      <w:r w:rsidRPr="00595665">
        <w:rPr>
          <w:rFonts w:ascii="Courier New" w:hAnsi="Courier New" w:cs="Courier New"/>
          <w:sz w:val="20"/>
          <w:szCs w:val="20"/>
          <w:lang w:val="en-US"/>
        </w:rPr>
        <w:t>args.mode</w:t>
      </w:r>
      <w:proofErr w:type="spellEnd"/>
      <w:proofErr w:type="gramEnd"/>
      <w:r w:rsidRPr="00595665">
        <w:rPr>
          <w:rFonts w:ascii="Courier New" w:hAnsi="Courier New" w:cs="Courier New"/>
          <w:sz w:val="20"/>
          <w:szCs w:val="20"/>
          <w:lang w:val="en-US"/>
        </w:rPr>
        <w:t xml:space="preserve"> == "emo":</w:t>
      </w:r>
    </w:p>
    <w:p w14:paraId="6E52D410" w14:textId="0480E8A0"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points = </w:t>
      </w:r>
      <w:proofErr w:type="spellStart"/>
      <w:proofErr w:type="gramStart"/>
      <w:r w:rsidRPr="00595665">
        <w:rPr>
          <w:rFonts w:ascii="Courier New" w:hAnsi="Courier New" w:cs="Courier New"/>
          <w:sz w:val="20"/>
          <w:szCs w:val="20"/>
          <w:lang w:val="en-US"/>
        </w:rPr>
        <w:t>handler.get</w:t>
      </w:r>
      <w:proofErr w:type="spellEnd"/>
      <w:r w:rsidRPr="00595665">
        <w:rPr>
          <w:rFonts w:ascii="Courier New" w:hAnsi="Courier New" w:cs="Courier New"/>
          <w:sz w:val="20"/>
          <w:szCs w:val="20"/>
          <w:lang w:val="en-US"/>
        </w:rPr>
        <w:t>(</w:t>
      </w:r>
      <w:proofErr w:type="gramEnd"/>
      <w:r w:rsidRPr="00595665">
        <w:rPr>
          <w:rFonts w:ascii="Courier New" w:hAnsi="Courier New" w:cs="Courier New"/>
          <w:sz w:val="20"/>
          <w:szCs w:val="20"/>
          <w:lang w:val="en-US"/>
        </w:rPr>
        <w:t xml:space="preserve">frame, </w:t>
      </w:r>
      <w:proofErr w:type="spellStart"/>
      <w:r w:rsidRPr="00595665">
        <w:rPr>
          <w:rFonts w:ascii="Courier New" w:hAnsi="Courier New" w:cs="Courier New"/>
          <w:sz w:val="20"/>
          <w:szCs w:val="20"/>
          <w:lang w:val="en-US"/>
        </w:rPr>
        <w:t>bbox</w:t>
      </w:r>
      <w:proofErr w:type="spellEnd"/>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get_all</w:t>
      </w:r>
      <w:proofErr w:type="spellEnd"/>
      <w:r w:rsidRPr="00595665">
        <w:rPr>
          <w:rFonts w:ascii="Courier New" w:hAnsi="Courier New" w:cs="Courier New"/>
          <w:sz w:val="20"/>
          <w:szCs w:val="20"/>
          <w:lang w:val="en-US"/>
        </w:rPr>
        <w:t>=True)</w:t>
      </w:r>
    </w:p>
    <w:p w14:paraId="2A5E8CE3" w14:textId="6068E87D"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draw_</w:t>
      </w:r>
      <w:proofErr w:type="gramStart"/>
      <w:r w:rsidRPr="00595665">
        <w:rPr>
          <w:rFonts w:ascii="Courier New" w:hAnsi="Courier New" w:cs="Courier New"/>
          <w:sz w:val="20"/>
          <w:szCs w:val="20"/>
          <w:lang w:val="en-US"/>
        </w:rPr>
        <w:t>keypoints</w:t>
      </w:r>
      <w:proofErr w:type="spellEnd"/>
      <w:r w:rsidRPr="00595665">
        <w:rPr>
          <w:rFonts w:ascii="Courier New" w:hAnsi="Courier New" w:cs="Courier New"/>
          <w:sz w:val="20"/>
          <w:szCs w:val="20"/>
          <w:lang w:val="en-US"/>
        </w:rPr>
        <w:t>(</w:t>
      </w:r>
      <w:proofErr w:type="spellStart"/>
      <w:proofErr w:type="gramEnd"/>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points)</w:t>
      </w:r>
    </w:p>
    <w:p w14:paraId="75D911F0" w14:textId="3DA8AFF3"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points = </w:t>
      </w:r>
      <w:proofErr w:type="gramStart"/>
      <w:r w:rsidRPr="00595665">
        <w:rPr>
          <w:rFonts w:ascii="Courier New" w:hAnsi="Courier New" w:cs="Courier New"/>
          <w:sz w:val="20"/>
          <w:szCs w:val="20"/>
          <w:lang w:val="en-US"/>
        </w:rPr>
        <w:t>points[</w:t>
      </w:r>
      <w:proofErr w:type="gramEnd"/>
      <w:r w:rsidRPr="00595665">
        <w:rPr>
          <w:rFonts w:ascii="Courier New" w:hAnsi="Courier New" w:cs="Courier New"/>
          <w:sz w:val="20"/>
          <w:szCs w:val="20"/>
          <w:lang w:val="en-US"/>
        </w:rPr>
        <w:t>0]</w:t>
      </w:r>
    </w:p>
    <w:p w14:paraId="2392085E"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preproc_img</w:t>
      </w:r>
      <w:proofErr w:type="spellEnd"/>
      <w:r w:rsidRPr="00595665">
        <w:rPr>
          <w:rFonts w:ascii="Courier New" w:hAnsi="Courier New" w:cs="Courier New"/>
          <w:sz w:val="20"/>
          <w:szCs w:val="20"/>
          <w:lang w:val="en-US"/>
        </w:rPr>
        <w:t xml:space="preserve"> = </w:t>
      </w:r>
      <w:proofErr w:type="gramStart"/>
      <w:r w:rsidRPr="00595665">
        <w:rPr>
          <w:rFonts w:ascii="Courier New" w:hAnsi="Courier New" w:cs="Courier New"/>
          <w:sz w:val="20"/>
          <w:szCs w:val="20"/>
          <w:lang w:val="en-US"/>
        </w:rPr>
        <w:t>preprocess(</w:t>
      </w:r>
      <w:proofErr w:type="spellStart"/>
      <w:proofErr w:type="gramEnd"/>
      <w:r w:rsidRPr="00595665">
        <w:rPr>
          <w:rFonts w:ascii="Courier New" w:hAnsi="Courier New" w:cs="Courier New"/>
          <w:sz w:val="20"/>
          <w:szCs w:val="20"/>
          <w:lang w:val="en-US"/>
        </w:rPr>
        <w:t>args</w:t>
      </w:r>
      <w:proofErr w:type="spellEnd"/>
      <w:r w:rsidRPr="00595665">
        <w:rPr>
          <w:rFonts w:ascii="Courier New" w:hAnsi="Courier New" w:cs="Courier New"/>
          <w:sz w:val="20"/>
          <w:szCs w:val="20"/>
          <w:lang w:val="en-US"/>
        </w:rPr>
        <w:t>, points, frame, [x, y, w, h])</w:t>
      </w:r>
    </w:p>
    <w:p w14:paraId="3457D272"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emo = </w:t>
      </w:r>
      <w:proofErr w:type="spellStart"/>
      <w:proofErr w:type="gramStart"/>
      <w:r w:rsidRPr="00595665">
        <w:rPr>
          <w:rFonts w:ascii="Courier New" w:hAnsi="Courier New" w:cs="Courier New"/>
          <w:sz w:val="20"/>
          <w:szCs w:val="20"/>
          <w:lang w:val="en-US"/>
        </w:rPr>
        <w:t>clf.predict</w:t>
      </w:r>
      <w:proofErr w:type="spellEnd"/>
      <w:proofErr w:type="gramEnd"/>
      <w:r w:rsidRPr="00595665">
        <w:rPr>
          <w:rFonts w:ascii="Courier New" w:hAnsi="Courier New" w:cs="Courier New"/>
          <w:sz w:val="20"/>
          <w:szCs w:val="20"/>
          <w:lang w:val="en-US"/>
        </w:rPr>
        <w:t>(</w:t>
      </w:r>
      <w:proofErr w:type="spellStart"/>
      <w:r w:rsidRPr="00595665">
        <w:rPr>
          <w:rFonts w:ascii="Courier New" w:hAnsi="Courier New" w:cs="Courier New"/>
          <w:sz w:val="20"/>
          <w:szCs w:val="20"/>
          <w:lang w:val="en-US"/>
        </w:rPr>
        <w:t>np.expand_dims</w:t>
      </w:r>
      <w:proofErr w:type="spellEnd"/>
      <w:r w:rsidRPr="00595665">
        <w:rPr>
          <w:rFonts w:ascii="Courier New" w:hAnsi="Courier New" w:cs="Courier New"/>
          <w:sz w:val="20"/>
          <w:szCs w:val="20"/>
          <w:lang w:val="en-US"/>
        </w:rPr>
        <w:t>(</w:t>
      </w:r>
      <w:proofErr w:type="spellStart"/>
      <w:r w:rsidRPr="00595665">
        <w:rPr>
          <w:rFonts w:ascii="Courier New" w:hAnsi="Courier New" w:cs="Courier New"/>
          <w:sz w:val="20"/>
          <w:szCs w:val="20"/>
          <w:lang w:val="en-US"/>
        </w:rPr>
        <w:t>preproc_img</w:t>
      </w:r>
      <w:proofErr w:type="spellEnd"/>
      <w:r w:rsidRPr="00595665">
        <w:rPr>
          <w:rFonts w:ascii="Courier New" w:hAnsi="Courier New" w:cs="Courier New"/>
          <w:sz w:val="20"/>
          <w:szCs w:val="20"/>
          <w:lang w:val="en-US"/>
        </w:rPr>
        <w:t>, 0))</w:t>
      </w:r>
    </w:p>
    <w:p w14:paraId="7FAB4F9B" w14:textId="0B72C955"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put_</w:t>
      </w:r>
      <w:proofErr w:type="gramStart"/>
      <w:r w:rsidRPr="00595665">
        <w:rPr>
          <w:rFonts w:ascii="Courier New" w:hAnsi="Courier New" w:cs="Courier New"/>
          <w:sz w:val="20"/>
          <w:szCs w:val="20"/>
          <w:lang w:val="en-US"/>
        </w:rPr>
        <w:t>text</w:t>
      </w:r>
      <w:proofErr w:type="spellEnd"/>
      <w:r w:rsidRPr="00595665">
        <w:rPr>
          <w:rFonts w:ascii="Courier New" w:hAnsi="Courier New" w:cs="Courier New"/>
          <w:sz w:val="20"/>
          <w:szCs w:val="20"/>
          <w:lang w:val="en-US"/>
        </w:rPr>
        <w:t>(</w:t>
      </w:r>
      <w:proofErr w:type="spellStart"/>
      <w:proofErr w:type="gramEnd"/>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LABELS_DICT_EMO[</w:t>
      </w:r>
      <w:proofErr w:type="spellStart"/>
      <w:r w:rsidRPr="00595665">
        <w:rPr>
          <w:rFonts w:ascii="Courier New" w:hAnsi="Courier New" w:cs="Courier New"/>
          <w:sz w:val="20"/>
          <w:szCs w:val="20"/>
          <w:lang w:val="en-US"/>
        </w:rPr>
        <w:t>np.argmax</w:t>
      </w:r>
      <w:proofErr w:type="spellEnd"/>
      <w:r w:rsidRPr="00595665">
        <w:rPr>
          <w:rFonts w:ascii="Courier New" w:hAnsi="Courier New" w:cs="Courier New"/>
          <w:sz w:val="20"/>
          <w:szCs w:val="20"/>
          <w:lang w:val="en-US"/>
        </w:rPr>
        <w:t>(emo[0])], (x, y - 20))</w:t>
      </w:r>
    </w:p>
    <w:p w14:paraId="6A19EC89"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elif</w:t>
      </w:r>
      <w:proofErr w:type="spellEnd"/>
      <w:r w:rsidRPr="00595665">
        <w:rPr>
          <w:rFonts w:ascii="Courier New" w:hAnsi="Courier New" w:cs="Courier New"/>
          <w:sz w:val="20"/>
          <w:szCs w:val="20"/>
          <w:lang w:val="en-US"/>
        </w:rPr>
        <w:t xml:space="preserve"> </w:t>
      </w:r>
      <w:proofErr w:type="spellStart"/>
      <w:proofErr w:type="gramStart"/>
      <w:r w:rsidRPr="00595665">
        <w:rPr>
          <w:rFonts w:ascii="Courier New" w:hAnsi="Courier New" w:cs="Courier New"/>
          <w:sz w:val="20"/>
          <w:szCs w:val="20"/>
          <w:lang w:val="en-US"/>
        </w:rPr>
        <w:t>args.mode</w:t>
      </w:r>
      <w:proofErr w:type="spellEnd"/>
      <w:proofErr w:type="gram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reco</w:t>
      </w:r>
      <w:proofErr w:type="spellEnd"/>
      <w:r w:rsidRPr="00595665">
        <w:rPr>
          <w:rFonts w:ascii="Courier New" w:hAnsi="Courier New" w:cs="Courier New"/>
          <w:sz w:val="20"/>
          <w:szCs w:val="20"/>
          <w:lang w:val="en-US"/>
        </w:rPr>
        <w:t>":</w:t>
      </w:r>
    </w:p>
    <w:p w14:paraId="7F942E17"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f2 = </w:t>
      </w:r>
      <w:proofErr w:type="spellStart"/>
      <w:r w:rsidRPr="00595665">
        <w:rPr>
          <w:rFonts w:ascii="Courier New" w:hAnsi="Courier New" w:cs="Courier New"/>
          <w:sz w:val="20"/>
          <w:szCs w:val="20"/>
          <w:lang w:val="en-US"/>
        </w:rPr>
        <w:t>model.get_feature</w:t>
      </w:r>
      <w:proofErr w:type="spellEnd"/>
      <w:r w:rsidRPr="00595665">
        <w:rPr>
          <w:rFonts w:ascii="Courier New" w:hAnsi="Courier New" w:cs="Courier New"/>
          <w:sz w:val="20"/>
          <w:szCs w:val="20"/>
          <w:lang w:val="en-US"/>
        </w:rPr>
        <w:t>(</w:t>
      </w:r>
      <w:proofErr w:type="spellStart"/>
      <w:r w:rsidRPr="00595665">
        <w:rPr>
          <w:rFonts w:ascii="Courier New" w:hAnsi="Courier New" w:cs="Courier New"/>
          <w:sz w:val="20"/>
          <w:szCs w:val="20"/>
          <w:lang w:val="en-US"/>
        </w:rPr>
        <w:t>img</w:t>
      </w:r>
      <w:proofErr w:type="spellEnd"/>
      <w:r w:rsidRPr="00595665">
        <w:rPr>
          <w:rFonts w:ascii="Courier New" w:hAnsi="Courier New" w:cs="Courier New"/>
          <w:sz w:val="20"/>
          <w:szCs w:val="20"/>
          <w:lang w:val="en-US"/>
        </w:rPr>
        <w:t>)</w:t>
      </w:r>
    </w:p>
    <w:p w14:paraId="72B91EE4"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name = </w:t>
      </w:r>
      <w:proofErr w:type="spellStart"/>
      <w:r w:rsidRPr="00595665">
        <w:rPr>
          <w:rFonts w:ascii="Courier New" w:hAnsi="Courier New" w:cs="Courier New"/>
          <w:sz w:val="20"/>
          <w:szCs w:val="20"/>
          <w:lang w:val="en-US"/>
        </w:rPr>
        <w:t>compare_</w:t>
      </w:r>
      <w:proofErr w:type="gramStart"/>
      <w:r w:rsidRPr="00595665">
        <w:rPr>
          <w:rFonts w:ascii="Courier New" w:hAnsi="Courier New" w:cs="Courier New"/>
          <w:sz w:val="20"/>
          <w:szCs w:val="20"/>
          <w:lang w:val="en-US"/>
        </w:rPr>
        <w:t>emdbs</w:t>
      </w:r>
      <w:proofErr w:type="spellEnd"/>
      <w:r w:rsidRPr="00595665">
        <w:rPr>
          <w:rFonts w:ascii="Courier New" w:hAnsi="Courier New" w:cs="Courier New"/>
          <w:sz w:val="20"/>
          <w:szCs w:val="20"/>
          <w:lang w:val="en-US"/>
        </w:rPr>
        <w:t>(</w:t>
      </w:r>
      <w:proofErr w:type="spellStart"/>
      <w:proofErr w:type="gramEnd"/>
      <w:r w:rsidRPr="00595665">
        <w:rPr>
          <w:rFonts w:ascii="Courier New" w:hAnsi="Courier New" w:cs="Courier New"/>
          <w:sz w:val="20"/>
          <w:szCs w:val="20"/>
          <w:lang w:val="en-US"/>
        </w:rPr>
        <w:t>embds_dict</w:t>
      </w:r>
      <w:proofErr w:type="spellEnd"/>
      <w:r w:rsidRPr="00595665">
        <w:rPr>
          <w:rFonts w:ascii="Courier New" w:hAnsi="Courier New" w:cs="Courier New"/>
          <w:sz w:val="20"/>
          <w:szCs w:val="20"/>
          <w:lang w:val="en-US"/>
        </w:rPr>
        <w:t>, f2)</w:t>
      </w:r>
    </w:p>
    <w:p w14:paraId="18625C13" w14:textId="4DA2835E"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xml:space="preserve"> = </w:t>
      </w:r>
      <w:proofErr w:type="spellStart"/>
      <w:r w:rsidRPr="00595665">
        <w:rPr>
          <w:rFonts w:ascii="Courier New" w:hAnsi="Courier New" w:cs="Courier New"/>
          <w:sz w:val="20"/>
          <w:szCs w:val="20"/>
          <w:lang w:val="en-US"/>
        </w:rPr>
        <w:t>put_</w:t>
      </w:r>
      <w:proofErr w:type="gramStart"/>
      <w:r w:rsidRPr="00595665">
        <w:rPr>
          <w:rFonts w:ascii="Courier New" w:hAnsi="Courier New" w:cs="Courier New"/>
          <w:sz w:val="20"/>
          <w:szCs w:val="20"/>
          <w:lang w:val="en-US"/>
        </w:rPr>
        <w:t>text</w:t>
      </w:r>
      <w:proofErr w:type="spellEnd"/>
      <w:r w:rsidRPr="00595665">
        <w:rPr>
          <w:rFonts w:ascii="Courier New" w:hAnsi="Courier New" w:cs="Courier New"/>
          <w:sz w:val="20"/>
          <w:szCs w:val="20"/>
          <w:lang w:val="en-US"/>
        </w:rPr>
        <w:t>(</w:t>
      </w:r>
      <w:proofErr w:type="spellStart"/>
      <w:proofErr w:type="gramEnd"/>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 name, (x, y - 40))</w:t>
      </w:r>
    </w:p>
    <w:p w14:paraId="28027824" w14:textId="6E967D8B"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 </w:t>
      </w:r>
      <w:proofErr w:type="gramStart"/>
      <w:r w:rsidRPr="00595665">
        <w:rPr>
          <w:rFonts w:ascii="Courier New" w:hAnsi="Courier New" w:cs="Courier New"/>
          <w:sz w:val="20"/>
          <w:szCs w:val="20"/>
          <w:lang w:val="en-US"/>
        </w:rPr>
        <w:t>print(</w:t>
      </w:r>
      <w:proofErr w:type="gramEnd"/>
      <w:r w:rsidRPr="00595665">
        <w:rPr>
          <w:rFonts w:ascii="Courier New" w:hAnsi="Courier New" w:cs="Courier New"/>
          <w:sz w:val="20"/>
          <w:szCs w:val="20"/>
          <w:lang w:val="en-US"/>
        </w:rPr>
        <w:t>sim, ": ", sim &gt;= 0.5 and sim &lt; 1.01)</w:t>
      </w:r>
    </w:p>
    <w:p w14:paraId="01C7CD68"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gramStart"/>
      <w:r w:rsidRPr="00595665">
        <w:rPr>
          <w:rFonts w:ascii="Courier New" w:hAnsi="Courier New" w:cs="Courier New"/>
          <w:sz w:val="20"/>
          <w:szCs w:val="20"/>
          <w:lang w:val="en-US"/>
        </w:rPr>
        <w:t>print(</w:t>
      </w:r>
      <w:proofErr w:type="gramEnd"/>
      <w:r w:rsidRPr="00595665">
        <w:rPr>
          <w:rFonts w:ascii="Courier New" w:hAnsi="Courier New" w:cs="Courier New"/>
          <w:sz w:val="20"/>
          <w:szCs w:val="20"/>
          <w:lang w:val="en-US"/>
        </w:rPr>
        <w:t>"fps: ", 1 / (</w:t>
      </w:r>
      <w:proofErr w:type="spellStart"/>
      <w:r w:rsidRPr="00595665">
        <w:rPr>
          <w:rFonts w:ascii="Courier New" w:hAnsi="Courier New" w:cs="Courier New"/>
          <w:sz w:val="20"/>
          <w:szCs w:val="20"/>
          <w:lang w:val="en-US"/>
        </w:rPr>
        <w:t>time.time</w:t>
      </w:r>
      <w:proofErr w:type="spellEnd"/>
      <w:r w:rsidRPr="00595665">
        <w:rPr>
          <w:rFonts w:ascii="Courier New" w:hAnsi="Courier New" w:cs="Courier New"/>
          <w:sz w:val="20"/>
          <w:szCs w:val="20"/>
          <w:lang w:val="en-US"/>
        </w:rPr>
        <w:t>() - time_1))</w:t>
      </w:r>
    </w:p>
    <w:p w14:paraId="691FB777"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cv2.imshow("frame", </w:t>
      </w:r>
      <w:proofErr w:type="spellStart"/>
      <w:r w:rsidRPr="00595665">
        <w:rPr>
          <w:rFonts w:ascii="Courier New" w:hAnsi="Courier New" w:cs="Courier New"/>
          <w:sz w:val="20"/>
          <w:szCs w:val="20"/>
          <w:lang w:val="en-US"/>
        </w:rPr>
        <w:t>display_img</w:t>
      </w:r>
      <w:proofErr w:type="spellEnd"/>
      <w:r w:rsidRPr="00595665">
        <w:rPr>
          <w:rFonts w:ascii="Courier New" w:hAnsi="Courier New" w:cs="Courier New"/>
          <w:sz w:val="20"/>
          <w:szCs w:val="20"/>
          <w:lang w:val="en-US"/>
        </w:rPr>
        <w:t>)</w:t>
      </w:r>
    </w:p>
    <w:p w14:paraId="00CE4247"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if cv2.waitKey(1) &amp; 0xFF == </w:t>
      </w:r>
      <w:proofErr w:type="spellStart"/>
      <w:r w:rsidRPr="00595665">
        <w:rPr>
          <w:rFonts w:ascii="Courier New" w:hAnsi="Courier New" w:cs="Courier New"/>
          <w:sz w:val="20"/>
          <w:szCs w:val="20"/>
          <w:lang w:val="en-US"/>
        </w:rPr>
        <w:t>ord</w:t>
      </w:r>
      <w:proofErr w:type="spellEnd"/>
      <w:r w:rsidRPr="00595665">
        <w:rPr>
          <w:rFonts w:ascii="Courier New" w:hAnsi="Courier New" w:cs="Courier New"/>
          <w:sz w:val="20"/>
          <w:szCs w:val="20"/>
          <w:lang w:val="en-US"/>
        </w:rPr>
        <w:t>('q'):</w:t>
      </w:r>
    </w:p>
    <w:p w14:paraId="107AF1FE" w14:textId="1E5B39E1"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break</w:t>
      </w:r>
    </w:p>
    <w:p w14:paraId="57A25760" w14:textId="77777777" w:rsidR="00595665"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w:t>
      </w:r>
      <w:proofErr w:type="spellStart"/>
      <w:proofErr w:type="gramStart"/>
      <w:r w:rsidRPr="00595665">
        <w:rPr>
          <w:rFonts w:ascii="Courier New" w:hAnsi="Courier New" w:cs="Courier New"/>
          <w:sz w:val="20"/>
          <w:szCs w:val="20"/>
          <w:lang w:val="en-US"/>
        </w:rPr>
        <w:t>cap.release</w:t>
      </w:r>
      <w:proofErr w:type="spellEnd"/>
      <w:proofErr w:type="gramEnd"/>
      <w:r w:rsidRPr="00595665">
        <w:rPr>
          <w:rFonts w:ascii="Courier New" w:hAnsi="Courier New" w:cs="Courier New"/>
          <w:sz w:val="20"/>
          <w:szCs w:val="20"/>
          <w:lang w:val="en-US"/>
        </w:rPr>
        <w:t>()</w:t>
      </w:r>
    </w:p>
    <w:p w14:paraId="439AF317" w14:textId="09FEDDFE" w:rsidR="004119B4" w:rsidRPr="00595665" w:rsidRDefault="00595665" w:rsidP="00595665">
      <w:pPr>
        <w:rPr>
          <w:rFonts w:ascii="Courier New" w:hAnsi="Courier New" w:cs="Courier New"/>
          <w:sz w:val="20"/>
          <w:szCs w:val="20"/>
          <w:lang w:val="en-US"/>
        </w:rPr>
      </w:pPr>
      <w:r w:rsidRPr="00595665">
        <w:rPr>
          <w:rFonts w:ascii="Courier New" w:hAnsi="Courier New" w:cs="Courier New"/>
          <w:sz w:val="20"/>
          <w:szCs w:val="20"/>
          <w:lang w:val="en-US"/>
        </w:rPr>
        <w:t xml:space="preserve">    cv2.destroyAllWindows()</w:t>
      </w:r>
    </w:p>
    <w:p w14:paraId="237A09C7" w14:textId="1BD5D017" w:rsidR="004119B4" w:rsidRPr="00595665" w:rsidRDefault="004119B4" w:rsidP="00595665">
      <w:pPr>
        <w:rPr>
          <w:rFonts w:ascii="Times New Roman" w:hAnsi="Times New Roman" w:cs="Times New Roman"/>
          <w:b/>
          <w:sz w:val="20"/>
          <w:szCs w:val="20"/>
          <w:lang w:val="en-US"/>
        </w:rPr>
      </w:pPr>
    </w:p>
    <w:p w14:paraId="749CD00E" w14:textId="3EE690C9" w:rsidR="004119B4" w:rsidRPr="00595665" w:rsidRDefault="004119B4" w:rsidP="00595665">
      <w:pPr>
        <w:jc w:val="center"/>
        <w:rPr>
          <w:rFonts w:ascii="Times New Roman" w:hAnsi="Times New Roman" w:cs="Times New Roman"/>
          <w:b/>
          <w:sz w:val="20"/>
          <w:szCs w:val="20"/>
          <w:lang w:val="en-US"/>
        </w:rPr>
      </w:pPr>
    </w:p>
    <w:p w14:paraId="2E4D57D8" w14:textId="682FD7BA" w:rsidR="004119B4" w:rsidRPr="00595665" w:rsidRDefault="004119B4" w:rsidP="00595665">
      <w:pPr>
        <w:jc w:val="center"/>
        <w:rPr>
          <w:rFonts w:ascii="Times New Roman" w:hAnsi="Times New Roman" w:cs="Times New Roman"/>
          <w:b/>
          <w:sz w:val="20"/>
          <w:szCs w:val="20"/>
          <w:lang w:val="en-US"/>
        </w:rPr>
      </w:pPr>
    </w:p>
    <w:p w14:paraId="0E73E7BF" w14:textId="0F8E3074" w:rsidR="004119B4" w:rsidRPr="00595665" w:rsidRDefault="004119B4" w:rsidP="00595665">
      <w:pPr>
        <w:jc w:val="center"/>
        <w:rPr>
          <w:rFonts w:ascii="Times New Roman" w:hAnsi="Times New Roman" w:cs="Times New Roman"/>
          <w:b/>
          <w:sz w:val="20"/>
          <w:szCs w:val="20"/>
          <w:lang w:val="en-US"/>
        </w:rPr>
      </w:pPr>
    </w:p>
    <w:p w14:paraId="5CE5901B" w14:textId="6DD63DF6" w:rsidR="004119B4" w:rsidRPr="00595665" w:rsidRDefault="004119B4" w:rsidP="00595665">
      <w:pPr>
        <w:jc w:val="center"/>
        <w:rPr>
          <w:rFonts w:ascii="Times New Roman" w:hAnsi="Times New Roman" w:cs="Times New Roman"/>
          <w:b/>
          <w:sz w:val="28"/>
          <w:szCs w:val="28"/>
          <w:lang w:val="en-US"/>
        </w:rPr>
      </w:pPr>
    </w:p>
    <w:p w14:paraId="4F14049F" w14:textId="4E022426" w:rsidR="004119B4" w:rsidRPr="00595665" w:rsidRDefault="004119B4" w:rsidP="00595665">
      <w:pPr>
        <w:jc w:val="center"/>
        <w:rPr>
          <w:rFonts w:ascii="Times New Roman" w:hAnsi="Times New Roman" w:cs="Times New Roman"/>
          <w:b/>
          <w:sz w:val="28"/>
          <w:szCs w:val="28"/>
          <w:lang w:val="en-US"/>
        </w:rPr>
      </w:pPr>
    </w:p>
    <w:p w14:paraId="43319E38" w14:textId="618FB112" w:rsidR="004119B4" w:rsidRPr="00595665" w:rsidRDefault="004119B4" w:rsidP="00595665">
      <w:pPr>
        <w:jc w:val="center"/>
        <w:rPr>
          <w:rFonts w:ascii="Times New Roman" w:hAnsi="Times New Roman" w:cs="Times New Roman"/>
          <w:b/>
          <w:sz w:val="28"/>
          <w:szCs w:val="28"/>
          <w:lang w:val="en-US"/>
        </w:rPr>
      </w:pPr>
    </w:p>
    <w:p w14:paraId="6088DA80" w14:textId="7D334DF8" w:rsidR="004119B4" w:rsidRPr="00595665" w:rsidRDefault="004119B4" w:rsidP="00595665">
      <w:pPr>
        <w:jc w:val="center"/>
        <w:rPr>
          <w:rFonts w:ascii="Times New Roman" w:hAnsi="Times New Roman" w:cs="Times New Roman"/>
          <w:b/>
          <w:sz w:val="28"/>
          <w:szCs w:val="28"/>
          <w:lang w:val="en-US"/>
        </w:rPr>
      </w:pPr>
    </w:p>
    <w:p w14:paraId="34430B65" w14:textId="0B18F58A" w:rsidR="004119B4" w:rsidRPr="00595665" w:rsidRDefault="004119B4" w:rsidP="00595665">
      <w:pPr>
        <w:jc w:val="center"/>
        <w:rPr>
          <w:rFonts w:ascii="Times New Roman" w:hAnsi="Times New Roman" w:cs="Times New Roman"/>
          <w:b/>
          <w:sz w:val="28"/>
          <w:szCs w:val="28"/>
          <w:lang w:val="en-US"/>
        </w:rPr>
      </w:pPr>
    </w:p>
    <w:p w14:paraId="57906C6C" w14:textId="5A9C5B67" w:rsidR="004119B4" w:rsidRPr="00595665" w:rsidRDefault="004119B4" w:rsidP="00595665">
      <w:pPr>
        <w:jc w:val="center"/>
        <w:rPr>
          <w:rFonts w:ascii="Times New Roman" w:hAnsi="Times New Roman" w:cs="Times New Roman"/>
          <w:b/>
          <w:sz w:val="28"/>
          <w:szCs w:val="28"/>
          <w:lang w:val="en-US"/>
        </w:rPr>
      </w:pPr>
    </w:p>
    <w:p w14:paraId="3B6B5509" w14:textId="1FAA1336" w:rsidR="004119B4" w:rsidRPr="00595665" w:rsidRDefault="004119B4" w:rsidP="00595665">
      <w:pPr>
        <w:jc w:val="center"/>
        <w:rPr>
          <w:rFonts w:ascii="Times New Roman" w:hAnsi="Times New Roman" w:cs="Times New Roman"/>
          <w:b/>
          <w:sz w:val="28"/>
          <w:szCs w:val="28"/>
          <w:lang w:val="en-US"/>
        </w:rPr>
      </w:pPr>
    </w:p>
    <w:p w14:paraId="5AAFC965" w14:textId="24CE0C2C" w:rsidR="004119B4" w:rsidRPr="00595665" w:rsidRDefault="004119B4" w:rsidP="00595665">
      <w:pPr>
        <w:jc w:val="center"/>
        <w:rPr>
          <w:rFonts w:ascii="Times New Roman" w:hAnsi="Times New Roman" w:cs="Times New Roman"/>
          <w:b/>
          <w:sz w:val="28"/>
          <w:szCs w:val="28"/>
          <w:lang w:val="en-US"/>
        </w:rPr>
      </w:pPr>
    </w:p>
    <w:p w14:paraId="0FB5BDB8" w14:textId="4A3BE521" w:rsidR="004119B4" w:rsidRPr="00595665" w:rsidRDefault="004119B4" w:rsidP="00595665">
      <w:pPr>
        <w:jc w:val="center"/>
        <w:rPr>
          <w:rFonts w:ascii="Times New Roman" w:hAnsi="Times New Roman" w:cs="Times New Roman"/>
          <w:b/>
          <w:sz w:val="28"/>
          <w:szCs w:val="28"/>
          <w:lang w:val="en-US"/>
        </w:rPr>
      </w:pPr>
    </w:p>
    <w:p w14:paraId="76D2000C" w14:textId="7158BD20" w:rsidR="004119B4" w:rsidRPr="00595665" w:rsidRDefault="004119B4" w:rsidP="00595665">
      <w:pPr>
        <w:jc w:val="center"/>
        <w:rPr>
          <w:rFonts w:ascii="Times New Roman" w:hAnsi="Times New Roman" w:cs="Times New Roman"/>
          <w:b/>
          <w:sz w:val="28"/>
          <w:szCs w:val="28"/>
          <w:lang w:val="en-US"/>
        </w:rPr>
      </w:pPr>
    </w:p>
    <w:p w14:paraId="745C5CB3" w14:textId="165D2468" w:rsidR="004119B4" w:rsidRPr="00595665" w:rsidRDefault="004119B4" w:rsidP="00595665">
      <w:pPr>
        <w:jc w:val="center"/>
        <w:rPr>
          <w:rFonts w:ascii="Times New Roman" w:hAnsi="Times New Roman" w:cs="Times New Roman"/>
          <w:b/>
          <w:sz w:val="28"/>
          <w:szCs w:val="28"/>
          <w:lang w:val="en-US"/>
        </w:rPr>
      </w:pPr>
    </w:p>
    <w:p w14:paraId="0E4A7A7B" w14:textId="5A498C36" w:rsidR="004119B4" w:rsidRPr="00595665" w:rsidRDefault="004119B4" w:rsidP="00595665">
      <w:pPr>
        <w:jc w:val="center"/>
        <w:rPr>
          <w:rFonts w:ascii="Times New Roman" w:hAnsi="Times New Roman" w:cs="Times New Roman"/>
          <w:b/>
          <w:sz w:val="28"/>
          <w:szCs w:val="28"/>
          <w:lang w:val="en-US"/>
        </w:rPr>
      </w:pPr>
    </w:p>
    <w:p w14:paraId="5294D10D" w14:textId="3224CCF8" w:rsidR="004119B4" w:rsidRPr="00595665" w:rsidRDefault="004119B4" w:rsidP="00595665">
      <w:pPr>
        <w:jc w:val="center"/>
        <w:rPr>
          <w:rFonts w:ascii="Times New Roman" w:hAnsi="Times New Roman" w:cs="Times New Roman"/>
          <w:b/>
          <w:sz w:val="28"/>
          <w:szCs w:val="28"/>
          <w:lang w:val="en-US"/>
        </w:rPr>
      </w:pPr>
    </w:p>
    <w:p w14:paraId="48D8197D" w14:textId="2556B09F" w:rsidR="004119B4" w:rsidRPr="00595665" w:rsidRDefault="004119B4" w:rsidP="00595665">
      <w:pPr>
        <w:jc w:val="center"/>
        <w:rPr>
          <w:rFonts w:ascii="Times New Roman" w:hAnsi="Times New Roman" w:cs="Times New Roman"/>
          <w:b/>
          <w:sz w:val="28"/>
          <w:szCs w:val="28"/>
          <w:lang w:val="en-US"/>
        </w:rPr>
      </w:pPr>
    </w:p>
    <w:p w14:paraId="606248C6" w14:textId="7BF42C74" w:rsidR="00172763" w:rsidRPr="00D53CF5" w:rsidRDefault="00172763" w:rsidP="0076589E">
      <w:pPr>
        <w:rPr>
          <w:rFonts w:ascii="Times New Roman" w:hAnsi="Times New Roman" w:cs="Times New Roman"/>
          <w:b/>
          <w:sz w:val="24"/>
          <w:szCs w:val="24"/>
          <w:lang w:val="en-US"/>
        </w:rPr>
      </w:pPr>
    </w:p>
    <w:sectPr w:rsidR="00172763" w:rsidRPr="00D53CF5" w:rsidSect="005C6753">
      <w:footerReference w:type="default" r:id="rId94"/>
      <w:pgSz w:w="11906" w:h="16838" w:code="9"/>
      <w:pgMar w:top="1134" w:right="567"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85A93" w14:textId="77777777" w:rsidR="009100E0" w:rsidRDefault="009100E0" w:rsidP="0062473A">
      <w:pPr>
        <w:spacing w:line="240" w:lineRule="auto"/>
      </w:pPr>
      <w:r>
        <w:separator/>
      </w:r>
    </w:p>
  </w:endnote>
  <w:endnote w:type="continuationSeparator" w:id="0">
    <w:p w14:paraId="5EF31CAC" w14:textId="77777777" w:rsidR="009100E0" w:rsidRDefault="009100E0" w:rsidP="006247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538630"/>
      <w:docPartObj>
        <w:docPartGallery w:val="Page Numbers (Bottom of Page)"/>
        <w:docPartUnique/>
      </w:docPartObj>
    </w:sdtPr>
    <w:sdtEndPr>
      <w:rPr>
        <w:rFonts w:ascii="Times New Roman" w:hAnsi="Times New Roman" w:cs="Times New Roman"/>
        <w:sz w:val="24"/>
        <w:szCs w:val="24"/>
      </w:rPr>
    </w:sdtEndPr>
    <w:sdtContent>
      <w:p w14:paraId="32394D2F" w14:textId="77777777" w:rsidR="009100E0" w:rsidRPr="0062473A" w:rsidRDefault="009100E0">
        <w:pPr>
          <w:pStyle w:val="Footer"/>
          <w:jc w:val="center"/>
          <w:rPr>
            <w:rFonts w:ascii="Times New Roman" w:hAnsi="Times New Roman" w:cs="Times New Roman"/>
            <w:sz w:val="24"/>
            <w:szCs w:val="24"/>
          </w:rPr>
        </w:pPr>
        <w:r w:rsidRPr="0062473A">
          <w:rPr>
            <w:rFonts w:ascii="Times New Roman" w:hAnsi="Times New Roman" w:cs="Times New Roman"/>
            <w:sz w:val="24"/>
            <w:szCs w:val="24"/>
          </w:rPr>
          <w:fldChar w:fldCharType="begin"/>
        </w:r>
        <w:r w:rsidRPr="0062473A">
          <w:rPr>
            <w:rFonts w:ascii="Times New Roman" w:hAnsi="Times New Roman" w:cs="Times New Roman"/>
            <w:sz w:val="24"/>
            <w:szCs w:val="24"/>
          </w:rPr>
          <w:instrText>PAGE   \* MERGEFORMAT</w:instrText>
        </w:r>
        <w:r w:rsidRPr="0062473A">
          <w:rPr>
            <w:rFonts w:ascii="Times New Roman" w:hAnsi="Times New Roman" w:cs="Times New Roman"/>
            <w:sz w:val="24"/>
            <w:szCs w:val="24"/>
          </w:rPr>
          <w:fldChar w:fldCharType="separate"/>
        </w:r>
        <w:r w:rsidRPr="0062473A">
          <w:rPr>
            <w:rFonts w:ascii="Times New Roman" w:hAnsi="Times New Roman" w:cs="Times New Roman"/>
            <w:sz w:val="24"/>
            <w:szCs w:val="24"/>
            <w:lang w:val="ru-RU"/>
          </w:rPr>
          <w:t>2</w:t>
        </w:r>
        <w:r w:rsidRPr="0062473A">
          <w:rPr>
            <w:rFonts w:ascii="Times New Roman" w:hAnsi="Times New Roman" w:cs="Times New Roman"/>
            <w:sz w:val="24"/>
            <w:szCs w:val="24"/>
          </w:rPr>
          <w:fldChar w:fldCharType="end"/>
        </w:r>
      </w:p>
    </w:sdtContent>
  </w:sdt>
  <w:p w14:paraId="5B52DB24" w14:textId="77777777" w:rsidR="009100E0" w:rsidRDefault="00910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A6947" w14:textId="77777777" w:rsidR="009100E0" w:rsidRDefault="009100E0" w:rsidP="0062473A">
      <w:pPr>
        <w:spacing w:line="240" w:lineRule="auto"/>
      </w:pPr>
      <w:r>
        <w:separator/>
      </w:r>
    </w:p>
  </w:footnote>
  <w:footnote w:type="continuationSeparator" w:id="0">
    <w:p w14:paraId="4E3FDCCC" w14:textId="77777777" w:rsidR="009100E0" w:rsidRDefault="009100E0" w:rsidP="006247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012A2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502C9"/>
    <w:multiLevelType w:val="multilevel"/>
    <w:tmpl w:val="1598CA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9650EF"/>
    <w:multiLevelType w:val="multilevel"/>
    <w:tmpl w:val="712A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C543C1"/>
    <w:multiLevelType w:val="multilevel"/>
    <w:tmpl w:val="0B0AF84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2CB28A8"/>
    <w:multiLevelType w:val="multilevel"/>
    <w:tmpl w:val="B9D6FBD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FE5904"/>
    <w:multiLevelType w:val="multilevel"/>
    <w:tmpl w:val="478429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BC0A0D"/>
    <w:multiLevelType w:val="multilevel"/>
    <w:tmpl w:val="7AE4EB5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293193"/>
    <w:multiLevelType w:val="multilevel"/>
    <w:tmpl w:val="B9D6FBD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602E16"/>
    <w:multiLevelType w:val="multilevel"/>
    <w:tmpl w:val="8C26F7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BB94928"/>
    <w:multiLevelType w:val="multilevel"/>
    <w:tmpl w:val="8F262A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C3E3937"/>
    <w:multiLevelType w:val="multilevel"/>
    <w:tmpl w:val="60F05C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C4073A3"/>
    <w:multiLevelType w:val="multilevel"/>
    <w:tmpl w:val="2132D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D0505AB"/>
    <w:multiLevelType w:val="multilevel"/>
    <w:tmpl w:val="43463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1EB5C17"/>
    <w:multiLevelType w:val="multilevel"/>
    <w:tmpl w:val="B9D6FBD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C475D4"/>
    <w:multiLevelType w:val="multilevel"/>
    <w:tmpl w:val="1E7039A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F27E8B"/>
    <w:multiLevelType w:val="hybridMultilevel"/>
    <w:tmpl w:val="C17072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A13689F"/>
    <w:multiLevelType w:val="multilevel"/>
    <w:tmpl w:val="E6ACE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D785C"/>
    <w:multiLevelType w:val="multilevel"/>
    <w:tmpl w:val="8C7CE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AD13BF"/>
    <w:multiLevelType w:val="multilevel"/>
    <w:tmpl w:val="661A6F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2EE96B0D"/>
    <w:multiLevelType w:val="multilevel"/>
    <w:tmpl w:val="3BB2718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F994977"/>
    <w:multiLevelType w:val="multilevel"/>
    <w:tmpl w:val="3CA27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BD280A"/>
    <w:multiLevelType w:val="multilevel"/>
    <w:tmpl w:val="B9D6FBD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BDB77C2"/>
    <w:multiLevelType w:val="multilevel"/>
    <w:tmpl w:val="335C9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D8729C4"/>
    <w:multiLevelType w:val="multilevel"/>
    <w:tmpl w:val="F55418F0"/>
    <w:lvl w:ilvl="0">
      <w:start w:val="1"/>
      <w:numFmt w:val="bullet"/>
      <w:lvlText w:val=""/>
      <w:lvlJc w:val="left"/>
      <w:pPr>
        <w:ind w:left="1440" w:hanging="360"/>
      </w:pPr>
      <w:rPr>
        <w:rFonts w:ascii="Symbol" w:hAnsi="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b/>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FDD459A"/>
    <w:multiLevelType w:val="multilevel"/>
    <w:tmpl w:val="D4E27B0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0733ADC"/>
    <w:multiLevelType w:val="multilevel"/>
    <w:tmpl w:val="7E7C025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0901D52"/>
    <w:multiLevelType w:val="multilevel"/>
    <w:tmpl w:val="168C64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12C6CA0"/>
    <w:multiLevelType w:val="multilevel"/>
    <w:tmpl w:val="1A2688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7A25732"/>
    <w:multiLevelType w:val="multilevel"/>
    <w:tmpl w:val="69B0F5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b w:val="0"/>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480C3695"/>
    <w:multiLevelType w:val="multilevel"/>
    <w:tmpl w:val="489AA52E"/>
    <w:lvl w:ilvl="0">
      <w:start w:val="1"/>
      <w:numFmt w:val="bullet"/>
      <w:lvlText w:val=""/>
      <w:lvlJc w:val="left"/>
      <w:pPr>
        <w:ind w:left="1440" w:hanging="360"/>
      </w:pPr>
      <w:rPr>
        <w:rFonts w:ascii="Symbol" w:hAnsi="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8BD43F4"/>
    <w:multiLevelType w:val="multilevel"/>
    <w:tmpl w:val="3AD2ECBE"/>
    <w:lvl w:ilvl="0">
      <w:start w:val="1"/>
      <w:numFmt w:val="bullet"/>
      <w:lvlText w:val="●"/>
      <w:lvlJc w:val="left"/>
      <w:pPr>
        <w:ind w:left="992" w:hanging="283"/>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A8D539E"/>
    <w:multiLevelType w:val="multilevel"/>
    <w:tmpl w:val="2C283E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D81212B"/>
    <w:multiLevelType w:val="multilevel"/>
    <w:tmpl w:val="5C7C5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E8331B8"/>
    <w:multiLevelType w:val="multilevel"/>
    <w:tmpl w:val="453EC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8823131"/>
    <w:multiLevelType w:val="multilevel"/>
    <w:tmpl w:val="B3C4FBD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8CD7736"/>
    <w:multiLevelType w:val="multilevel"/>
    <w:tmpl w:val="5F967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9B66536"/>
    <w:multiLevelType w:val="multilevel"/>
    <w:tmpl w:val="B9D6FBD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A012D80"/>
    <w:multiLevelType w:val="multilevel"/>
    <w:tmpl w:val="A3A6C2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b/>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CF60093"/>
    <w:multiLevelType w:val="multilevel"/>
    <w:tmpl w:val="478429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FAB768B"/>
    <w:multiLevelType w:val="multilevel"/>
    <w:tmpl w:val="052246E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8D17509"/>
    <w:multiLevelType w:val="multilevel"/>
    <w:tmpl w:val="6040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4C2199"/>
    <w:multiLevelType w:val="multilevel"/>
    <w:tmpl w:val="5EEE35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B0D671F"/>
    <w:multiLevelType w:val="multilevel"/>
    <w:tmpl w:val="D31A1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DDF328E"/>
    <w:multiLevelType w:val="multilevel"/>
    <w:tmpl w:val="79005828"/>
    <w:lvl w:ilvl="0">
      <w:start w:val="1"/>
      <w:numFmt w:val="decimal"/>
      <w:lvlText w:val="%1."/>
      <w:lvlJc w:val="left"/>
      <w:pPr>
        <w:ind w:left="1440" w:hanging="731"/>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E346868"/>
    <w:multiLevelType w:val="hybridMultilevel"/>
    <w:tmpl w:val="08BA0D4C"/>
    <w:lvl w:ilvl="0" w:tplc="313C4A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38"/>
  </w:num>
  <w:num w:numId="3">
    <w:abstractNumId w:val="2"/>
  </w:num>
  <w:num w:numId="4">
    <w:abstractNumId w:val="42"/>
  </w:num>
  <w:num w:numId="5">
    <w:abstractNumId w:val="18"/>
  </w:num>
  <w:num w:numId="6">
    <w:abstractNumId w:val="9"/>
  </w:num>
  <w:num w:numId="7">
    <w:abstractNumId w:val="10"/>
  </w:num>
  <w:num w:numId="8">
    <w:abstractNumId w:val="43"/>
  </w:num>
  <w:num w:numId="9">
    <w:abstractNumId w:val="22"/>
  </w:num>
  <w:num w:numId="10">
    <w:abstractNumId w:val="8"/>
  </w:num>
  <w:num w:numId="11">
    <w:abstractNumId w:val="40"/>
  </w:num>
  <w:num w:numId="12">
    <w:abstractNumId w:val="27"/>
  </w:num>
  <w:num w:numId="13">
    <w:abstractNumId w:val="26"/>
  </w:num>
  <w:num w:numId="14">
    <w:abstractNumId w:val="41"/>
  </w:num>
  <w:num w:numId="15">
    <w:abstractNumId w:val="11"/>
  </w:num>
  <w:num w:numId="16">
    <w:abstractNumId w:val="32"/>
  </w:num>
  <w:num w:numId="17">
    <w:abstractNumId w:val="33"/>
  </w:num>
  <w:num w:numId="18">
    <w:abstractNumId w:val="17"/>
  </w:num>
  <w:num w:numId="19">
    <w:abstractNumId w:val="31"/>
  </w:num>
  <w:num w:numId="20">
    <w:abstractNumId w:val="12"/>
  </w:num>
  <w:num w:numId="21">
    <w:abstractNumId w:val="28"/>
  </w:num>
  <w:num w:numId="22">
    <w:abstractNumId w:val="20"/>
  </w:num>
  <w:num w:numId="23">
    <w:abstractNumId w:val="1"/>
  </w:num>
  <w:num w:numId="24">
    <w:abstractNumId w:val="30"/>
  </w:num>
  <w:num w:numId="25">
    <w:abstractNumId w:val="0"/>
  </w:num>
  <w:num w:numId="26">
    <w:abstractNumId w:val="4"/>
  </w:num>
  <w:num w:numId="27">
    <w:abstractNumId w:val="13"/>
  </w:num>
  <w:num w:numId="28">
    <w:abstractNumId w:val="7"/>
  </w:num>
  <w:num w:numId="29">
    <w:abstractNumId w:val="36"/>
  </w:num>
  <w:num w:numId="30">
    <w:abstractNumId w:val="21"/>
  </w:num>
  <w:num w:numId="31">
    <w:abstractNumId w:val="6"/>
  </w:num>
  <w:num w:numId="32">
    <w:abstractNumId w:val="35"/>
  </w:num>
  <w:num w:numId="33">
    <w:abstractNumId w:val="37"/>
  </w:num>
  <w:num w:numId="34">
    <w:abstractNumId w:val="15"/>
  </w:num>
  <w:num w:numId="35">
    <w:abstractNumId w:val="16"/>
  </w:num>
  <w:num w:numId="36">
    <w:abstractNumId w:val="34"/>
  </w:num>
  <w:num w:numId="37">
    <w:abstractNumId w:val="24"/>
  </w:num>
  <w:num w:numId="38">
    <w:abstractNumId w:val="29"/>
  </w:num>
  <w:num w:numId="39">
    <w:abstractNumId w:val="23"/>
  </w:num>
  <w:num w:numId="40">
    <w:abstractNumId w:val="44"/>
  </w:num>
  <w:num w:numId="41">
    <w:abstractNumId w:val="25"/>
  </w:num>
  <w:num w:numId="42">
    <w:abstractNumId w:val="39"/>
  </w:num>
  <w:num w:numId="43">
    <w:abstractNumId w:val="14"/>
  </w:num>
  <w:num w:numId="44">
    <w:abstractNumId w:val="3"/>
  </w:num>
  <w:num w:numId="4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Олег Аксенов">
    <w15:presenceInfo w15:providerId="Windows Live" w15:userId="6b1c465db79c44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73A"/>
    <w:rsid w:val="00007E48"/>
    <w:rsid w:val="0001082E"/>
    <w:rsid w:val="00021FD7"/>
    <w:rsid w:val="0002771A"/>
    <w:rsid w:val="00031B07"/>
    <w:rsid w:val="000322AB"/>
    <w:rsid w:val="00036C06"/>
    <w:rsid w:val="0004757E"/>
    <w:rsid w:val="00055D1E"/>
    <w:rsid w:val="000754BD"/>
    <w:rsid w:val="00076553"/>
    <w:rsid w:val="000825D2"/>
    <w:rsid w:val="00090AC7"/>
    <w:rsid w:val="00090E70"/>
    <w:rsid w:val="000928BA"/>
    <w:rsid w:val="000A2AC0"/>
    <w:rsid w:val="000B3157"/>
    <w:rsid w:val="000B3AF2"/>
    <w:rsid w:val="000C4AE6"/>
    <w:rsid w:val="000C7983"/>
    <w:rsid w:val="000D6AB6"/>
    <w:rsid w:val="0011362B"/>
    <w:rsid w:val="00122C89"/>
    <w:rsid w:val="00136635"/>
    <w:rsid w:val="00142B9B"/>
    <w:rsid w:val="00172763"/>
    <w:rsid w:val="001B7C92"/>
    <w:rsid w:val="001C408D"/>
    <w:rsid w:val="001D04F0"/>
    <w:rsid w:val="001D396E"/>
    <w:rsid w:val="00235637"/>
    <w:rsid w:val="00240FFF"/>
    <w:rsid w:val="002465DD"/>
    <w:rsid w:val="002508FF"/>
    <w:rsid w:val="002913C3"/>
    <w:rsid w:val="002A0A32"/>
    <w:rsid w:val="002A242F"/>
    <w:rsid w:val="002A7619"/>
    <w:rsid w:val="002B16FD"/>
    <w:rsid w:val="002D2258"/>
    <w:rsid w:val="002D75A9"/>
    <w:rsid w:val="002E5558"/>
    <w:rsid w:val="002F5D92"/>
    <w:rsid w:val="002F6D69"/>
    <w:rsid w:val="00311F4A"/>
    <w:rsid w:val="00313A07"/>
    <w:rsid w:val="0033328B"/>
    <w:rsid w:val="003343BC"/>
    <w:rsid w:val="0034502A"/>
    <w:rsid w:val="00346803"/>
    <w:rsid w:val="00350B88"/>
    <w:rsid w:val="0035606D"/>
    <w:rsid w:val="00357B3C"/>
    <w:rsid w:val="003A6C9F"/>
    <w:rsid w:val="003D532E"/>
    <w:rsid w:val="003D6325"/>
    <w:rsid w:val="003D75D7"/>
    <w:rsid w:val="003E01A4"/>
    <w:rsid w:val="003E3024"/>
    <w:rsid w:val="003E47D6"/>
    <w:rsid w:val="003E54E8"/>
    <w:rsid w:val="003F45F2"/>
    <w:rsid w:val="00407F6C"/>
    <w:rsid w:val="004119B4"/>
    <w:rsid w:val="00421EC6"/>
    <w:rsid w:val="004245D2"/>
    <w:rsid w:val="00425FD8"/>
    <w:rsid w:val="00427F1C"/>
    <w:rsid w:val="00435BF0"/>
    <w:rsid w:val="00440D8C"/>
    <w:rsid w:val="00476725"/>
    <w:rsid w:val="004916F6"/>
    <w:rsid w:val="004A225A"/>
    <w:rsid w:val="004C0E78"/>
    <w:rsid w:val="004E692D"/>
    <w:rsid w:val="005103BB"/>
    <w:rsid w:val="005149EC"/>
    <w:rsid w:val="00527F41"/>
    <w:rsid w:val="00542FE1"/>
    <w:rsid w:val="00555A91"/>
    <w:rsid w:val="00595665"/>
    <w:rsid w:val="00596BBE"/>
    <w:rsid w:val="0059731C"/>
    <w:rsid w:val="005A310B"/>
    <w:rsid w:val="005B0F0A"/>
    <w:rsid w:val="005C0435"/>
    <w:rsid w:val="005C6753"/>
    <w:rsid w:val="005F1299"/>
    <w:rsid w:val="0062473A"/>
    <w:rsid w:val="006258B3"/>
    <w:rsid w:val="00627CDA"/>
    <w:rsid w:val="00657B6F"/>
    <w:rsid w:val="0067711D"/>
    <w:rsid w:val="0068393C"/>
    <w:rsid w:val="006A6272"/>
    <w:rsid w:val="006B138A"/>
    <w:rsid w:val="006B5B7F"/>
    <w:rsid w:val="006E203F"/>
    <w:rsid w:val="006E6D25"/>
    <w:rsid w:val="00704D3D"/>
    <w:rsid w:val="007162CB"/>
    <w:rsid w:val="00723F02"/>
    <w:rsid w:val="00753732"/>
    <w:rsid w:val="0076589E"/>
    <w:rsid w:val="00766E18"/>
    <w:rsid w:val="00772DC5"/>
    <w:rsid w:val="007B0002"/>
    <w:rsid w:val="007B5A44"/>
    <w:rsid w:val="007C0C91"/>
    <w:rsid w:val="007D2D97"/>
    <w:rsid w:val="007E21ED"/>
    <w:rsid w:val="00806D82"/>
    <w:rsid w:val="00817178"/>
    <w:rsid w:val="00822806"/>
    <w:rsid w:val="008231A7"/>
    <w:rsid w:val="008529A6"/>
    <w:rsid w:val="00855F71"/>
    <w:rsid w:val="00856F3A"/>
    <w:rsid w:val="0087175D"/>
    <w:rsid w:val="0089134A"/>
    <w:rsid w:val="008953FE"/>
    <w:rsid w:val="008F2023"/>
    <w:rsid w:val="008F5C55"/>
    <w:rsid w:val="00904BC5"/>
    <w:rsid w:val="009100E0"/>
    <w:rsid w:val="009254EF"/>
    <w:rsid w:val="0092573A"/>
    <w:rsid w:val="00945933"/>
    <w:rsid w:val="009518DF"/>
    <w:rsid w:val="009652C5"/>
    <w:rsid w:val="00966337"/>
    <w:rsid w:val="00996F20"/>
    <w:rsid w:val="009B03A5"/>
    <w:rsid w:val="009C3E20"/>
    <w:rsid w:val="009C3FFF"/>
    <w:rsid w:val="009C771E"/>
    <w:rsid w:val="00A40F3F"/>
    <w:rsid w:val="00A53E55"/>
    <w:rsid w:val="00A61DD2"/>
    <w:rsid w:val="00A63190"/>
    <w:rsid w:val="00A70302"/>
    <w:rsid w:val="00AA4BED"/>
    <w:rsid w:val="00AA66BB"/>
    <w:rsid w:val="00AC68E4"/>
    <w:rsid w:val="00AE0BE2"/>
    <w:rsid w:val="00AE372E"/>
    <w:rsid w:val="00AE5B48"/>
    <w:rsid w:val="00B04C79"/>
    <w:rsid w:val="00B12270"/>
    <w:rsid w:val="00B527AA"/>
    <w:rsid w:val="00B747B1"/>
    <w:rsid w:val="00B775EF"/>
    <w:rsid w:val="00B9304B"/>
    <w:rsid w:val="00B94778"/>
    <w:rsid w:val="00B96481"/>
    <w:rsid w:val="00BA5A5E"/>
    <w:rsid w:val="00BA6A2A"/>
    <w:rsid w:val="00BB4D2C"/>
    <w:rsid w:val="00C3056D"/>
    <w:rsid w:val="00C355E0"/>
    <w:rsid w:val="00C3657C"/>
    <w:rsid w:val="00C425A5"/>
    <w:rsid w:val="00C43385"/>
    <w:rsid w:val="00C4418D"/>
    <w:rsid w:val="00C51DFF"/>
    <w:rsid w:val="00C549D0"/>
    <w:rsid w:val="00C66E0E"/>
    <w:rsid w:val="00C800C4"/>
    <w:rsid w:val="00C828D3"/>
    <w:rsid w:val="00C96454"/>
    <w:rsid w:val="00CD78E8"/>
    <w:rsid w:val="00D23C7F"/>
    <w:rsid w:val="00D51CEB"/>
    <w:rsid w:val="00D53CF5"/>
    <w:rsid w:val="00D739E2"/>
    <w:rsid w:val="00D74112"/>
    <w:rsid w:val="00D8288F"/>
    <w:rsid w:val="00D96F50"/>
    <w:rsid w:val="00DA1895"/>
    <w:rsid w:val="00DA304F"/>
    <w:rsid w:val="00DA5AD2"/>
    <w:rsid w:val="00DB70D3"/>
    <w:rsid w:val="00DB75BB"/>
    <w:rsid w:val="00DC39FB"/>
    <w:rsid w:val="00E26F9B"/>
    <w:rsid w:val="00E55D2F"/>
    <w:rsid w:val="00E81962"/>
    <w:rsid w:val="00E967B8"/>
    <w:rsid w:val="00EB03D9"/>
    <w:rsid w:val="00EB1DB6"/>
    <w:rsid w:val="00EB2569"/>
    <w:rsid w:val="00EC4AC4"/>
    <w:rsid w:val="00EF18FA"/>
    <w:rsid w:val="00F13809"/>
    <w:rsid w:val="00F139AA"/>
    <w:rsid w:val="00F13DF8"/>
    <w:rsid w:val="00F522F0"/>
    <w:rsid w:val="00F57014"/>
    <w:rsid w:val="00F9590D"/>
    <w:rsid w:val="00FA1FF2"/>
    <w:rsid w:val="00FB16A5"/>
    <w:rsid w:val="00FB35C2"/>
    <w:rsid w:val="00FB4B8A"/>
    <w:rsid w:val="00FD0C1A"/>
    <w:rsid w:val="00FD3B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58029"/>
  <w15:chartTrackingRefBased/>
  <w15:docId w15:val="{22EF6595-0F19-4F73-BC69-7A007696E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573A"/>
    <w:pPr>
      <w:spacing w:after="0" w:line="276" w:lineRule="auto"/>
    </w:pPr>
    <w:rPr>
      <w:rFonts w:ascii="Arial" w:eastAsia="Arial" w:hAnsi="Arial" w:cs="Arial"/>
      <w:lang w:val="ru" w:eastAsia="ru-RU"/>
    </w:rPr>
  </w:style>
  <w:style w:type="paragraph" w:styleId="Heading1">
    <w:name w:val="heading 1"/>
    <w:basedOn w:val="Normal"/>
    <w:next w:val="Normal"/>
    <w:link w:val="Heading1Char"/>
    <w:uiPriority w:val="9"/>
    <w:qFormat/>
    <w:rsid w:val="0092573A"/>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92573A"/>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92573A"/>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92573A"/>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92573A"/>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92573A"/>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73A"/>
    <w:rPr>
      <w:rFonts w:ascii="Arial" w:eastAsia="Arial" w:hAnsi="Arial" w:cs="Arial"/>
      <w:sz w:val="40"/>
      <w:szCs w:val="40"/>
      <w:lang w:val="ru" w:eastAsia="ru-RU"/>
    </w:rPr>
  </w:style>
  <w:style w:type="character" w:customStyle="1" w:styleId="Heading2Char">
    <w:name w:val="Heading 2 Char"/>
    <w:basedOn w:val="DefaultParagraphFont"/>
    <w:link w:val="Heading2"/>
    <w:uiPriority w:val="9"/>
    <w:semiHidden/>
    <w:rsid w:val="0092573A"/>
    <w:rPr>
      <w:rFonts w:ascii="Arial" w:eastAsia="Arial" w:hAnsi="Arial" w:cs="Arial"/>
      <w:sz w:val="32"/>
      <w:szCs w:val="32"/>
      <w:lang w:val="ru" w:eastAsia="ru-RU"/>
    </w:rPr>
  </w:style>
  <w:style w:type="character" w:customStyle="1" w:styleId="Heading3Char">
    <w:name w:val="Heading 3 Char"/>
    <w:basedOn w:val="DefaultParagraphFont"/>
    <w:link w:val="Heading3"/>
    <w:uiPriority w:val="9"/>
    <w:semiHidden/>
    <w:rsid w:val="0092573A"/>
    <w:rPr>
      <w:rFonts w:ascii="Arial" w:eastAsia="Arial" w:hAnsi="Arial" w:cs="Arial"/>
      <w:color w:val="434343"/>
      <w:sz w:val="28"/>
      <w:szCs w:val="28"/>
      <w:lang w:val="ru" w:eastAsia="ru-RU"/>
    </w:rPr>
  </w:style>
  <w:style w:type="character" w:customStyle="1" w:styleId="Heading4Char">
    <w:name w:val="Heading 4 Char"/>
    <w:basedOn w:val="DefaultParagraphFont"/>
    <w:link w:val="Heading4"/>
    <w:uiPriority w:val="9"/>
    <w:semiHidden/>
    <w:rsid w:val="0092573A"/>
    <w:rPr>
      <w:rFonts w:ascii="Arial" w:eastAsia="Arial" w:hAnsi="Arial" w:cs="Arial"/>
      <w:color w:val="666666"/>
      <w:sz w:val="24"/>
      <w:szCs w:val="24"/>
      <w:lang w:val="ru" w:eastAsia="ru-RU"/>
    </w:rPr>
  </w:style>
  <w:style w:type="character" w:customStyle="1" w:styleId="Heading5Char">
    <w:name w:val="Heading 5 Char"/>
    <w:basedOn w:val="DefaultParagraphFont"/>
    <w:link w:val="Heading5"/>
    <w:uiPriority w:val="9"/>
    <w:semiHidden/>
    <w:rsid w:val="0092573A"/>
    <w:rPr>
      <w:rFonts w:ascii="Arial" w:eastAsia="Arial" w:hAnsi="Arial" w:cs="Arial"/>
      <w:color w:val="666666"/>
      <w:lang w:val="ru" w:eastAsia="ru-RU"/>
    </w:rPr>
  </w:style>
  <w:style w:type="character" w:customStyle="1" w:styleId="Heading6Char">
    <w:name w:val="Heading 6 Char"/>
    <w:basedOn w:val="DefaultParagraphFont"/>
    <w:link w:val="Heading6"/>
    <w:uiPriority w:val="9"/>
    <w:semiHidden/>
    <w:rsid w:val="0092573A"/>
    <w:rPr>
      <w:rFonts w:ascii="Arial" w:eastAsia="Arial" w:hAnsi="Arial" w:cs="Arial"/>
      <w:i/>
      <w:color w:val="666666"/>
      <w:lang w:val="ru" w:eastAsia="ru-RU"/>
    </w:rPr>
  </w:style>
  <w:style w:type="table" w:customStyle="1" w:styleId="TableNormal1">
    <w:name w:val="Table Normal1"/>
    <w:rsid w:val="0092573A"/>
    <w:pPr>
      <w:spacing w:after="0" w:line="276" w:lineRule="auto"/>
    </w:pPr>
    <w:rPr>
      <w:rFonts w:ascii="Arial" w:eastAsia="Arial" w:hAnsi="Arial" w:cs="Arial"/>
      <w:lang w:val="ru" w:eastAsia="ru-RU"/>
    </w:rPr>
    <w:tblPr>
      <w:tblCellMar>
        <w:top w:w="0" w:type="dxa"/>
        <w:left w:w="0" w:type="dxa"/>
        <w:bottom w:w="0" w:type="dxa"/>
        <w:right w:w="0" w:type="dxa"/>
      </w:tblCellMar>
    </w:tblPr>
  </w:style>
  <w:style w:type="paragraph" w:styleId="Title">
    <w:name w:val="Title"/>
    <w:basedOn w:val="Normal"/>
    <w:next w:val="Normal"/>
    <w:link w:val="TitleChar"/>
    <w:uiPriority w:val="10"/>
    <w:qFormat/>
    <w:rsid w:val="0092573A"/>
    <w:pPr>
      <w:keepNext/>
      <w:keepLines/>
      <w:spacing w:after="60"/>
    </w:pPr>
    <w:rPr>
      <w:sz w:val="52"/>
      <w:szCs w:val="52"/>
    </w:rPr>
  </w:style>
  <w:style w:type="character" w:customStyle="1" w:styleId="TitleChar">
    <w:name w:val="Title Char"/>
    <w:basedOn w:val="DefaultParagraphFont"/>
    <w:link w:val="Title"/>
    <w:uiPriority w:val="10"/>
    <w:rsid w:val="0092573A"/>
    <w:rPr>
      <w:rFonts w:ascii="Arial" w:eastAsia="Arial" w:hAnsi="Arial" w:cs="Arial"/>
      <w:sz w:val="52"/>
      <w:szCs w:val="52"/>
      <w:lang w:val="ru" w:eastAsia="ru-RU"/>
    </w:rPr>
  </w:style>
  <w:style w:type="paragraph" w:styleId="Subtitle">
    <w:name w:val="Subtitle"/>
    <w:basedOn w:val="Normal"/>
    <w:next w:val="Normal"/>
    <w:link w:val="SubtitleChar"/>
    <w:uiPriority w:val="11"/>
    <w:qFormat/>
    <w:rsid w:val="0092573A"/>
    <w:pPr>
      <w:keepNext/>
      <w:keepLines/>
      <w:spacing w:after="320"/>
    </w:pPr>
    <w:rPr>
      <w:color w:val="666666"/>
      <w:sz w:val="30"/>
      <w:szCs w:val="30"/>
    </w:rPr>
  </w:style>
  <w:style w:type="character" w:customStyle="1" w:styleId="SubtitleChar">
    <w:name w:val="Subtitle Char"/>
    <w:basedOn w:val="DefaultParagraphFont"/>
    <w:link w:val="Subtitle"/>
    <w:uiPriority w:val="11"/>
    <w:rsid w:val="0092573A"/>
    <w:rPr>
      <w:rFonts w:ascii="Arial" w:eastAsia="Arial" w:hAnsi="Arial" w:cs="Arial"/>
      <w:color w:val="666666"/>
      <w:sz w:val="30"/>
      <w:szCs w:val="30"/>
      <w:lang w:val="ru" w:eastAsia="ru-RU"/>
    </w:rPr>
  </w:style>
  <w:style w:type="table" w:customStyle="1" w:styleId="8">
    <w:name w:val="8"/>
    <w:basedOn w:val="TableNormal1"/>
    <w:rsid w:val="0092573A"/>
    <w:tblPr>
      <w:tblStyleRowBandSize w:val="1"/>
      <w:tblStyleColBandSize w:val="1"/>
      <w:tblCellMar>
        <w:top w:w="100" w:type="dxa"/>
        <w:left w:w="100" w:type="dxa"/>
        <w:bottom w:w="100" w:type="dxa"/>
        <w:right w:w="100" w:type="dxa"/>
      </w:tblCellMar>
    </w:tblPr>
  </w:style>
  <w:style w:type="table" w:customStyle="1" w:styleId="7">
    <w:name w:val="7"/>
    <w:basedOn w:val="TableNormal1"/>
    <w:rsid w:val="0092573A"/>
    <w:tblPr>
      <w:tblStyleRowBandSize w:val="1"/>
      <w:tblStyleColBandSize w:val="1"/>
      <w:tblCellMar>
        <w:top w:w="100" w:type="dxa"/>
        <w:left w:w="100" w:type="dxa"/>
        <w:bottom w:w="100" w:type="dxa"/>
        <w:right w:w="100" w:type="dxa"/>
      </w:tblCellMar>
    </w:tblPr>
  </w:style>
  <w:style w:type="table" w:customStyle="1" w:styleId="6">
    <w:name w:val="6"/>
    <w:basedOn w:val="TableNormal1"/>
    <w:rsid w:val="0092573A"/>
    <w:tblPr>
      <w:tblStyleRowBandSize w:val="1"/>
      <w:tblStyleColBandSize w:val="1"/>
      <w:tblCellMar>
        <w:top w:w="100" w:type="dxa"/>
        <w:left w:w="100" w:type="dxa"/>
        <w:bottom w:w="100" w:type="dxa"/>
        <w:right w:w="100" w:type="dxa"/>
      </w:tblCellMar>
    </w:tblPr>
  </w:style>
  <w:style w:type="table" w:customStyle="1" w:styleId="5">
    <w:name w:val="5"/>
    <w:basedOn w:val="TableNormal1"/>
    <w:rsid w:val="0092573A"/>
    <w:tblPr>
      <w:tblStyleRowBandSize w:val="1"/>
      <w:tblStyleColBandSize w:val="1"/>
      <w:tblCellMar>
        <w:top w:w="100" w:type="dxa"/>
        <w:left w:w="100" w:type="dxa"/>
        <w:bottom w:w="100" w:type="dxa"/>
        <w:right w:w="100" w:type="dxa"/>
      </w:tblCellMar>
    </w:tblPr>
  </w:style>
  <w:style w:type="table" w:customStyle="1" w:styleId="4">
    <w:name w:val="4"/>
    <w:basedOn w:val="TableNormal1"/>
    <w:rsid w:val="0092573A"/>
    <w:tblPr>
      <w:tblStyleRowBandSize w:val="1"/>
      <w:tblStyleColBandSize w:val="1"/>
      <w:tblCellMar>
        <w:top w:w="100" w:type="dxa"/>
        <w:left w:w="100" w:type="dxa"/>
        <w:bottom w:w="100" w:type="dxa"/>
        <w:right w:w="100" w:type="dxa"/>
      </w:tblCellMar>
    </w:tblPr>
  </w:style>
  <w:style w:type="table" w:customStyle="1" w:styleId="3">
    <w:name w:val="3"/>
    <w:basedOn w:val="TableNormal1"/>
    <w:rsid w:val="0092573A"/>
    <w:tblPr>
      <w:tblStyleRowBandSize w:val="1"/>
      <w:tblStyleColBandSize w:val="1"/>
      <w:tblCellMar>
        <w:top w:w="100" w:type="dxa"/>
        <w:left w:w="100" w:type="dxa"/>
        <w:bottom w:w="100" w:type="dxa"/>
        <w:right w:w="100" w:type="dxa"/>
      </w:tblCellMar>
    </w:tblPr>
  </w:style>
  <w:style w:type="table" w:customStyle="1" w:styleId="2">
    <w:name w:val="2"/>
    <w:basedOn w:val="TableNormal1"/>
    <w:rsid w:val="0092573A"/>
    <w:tblPr>
      <w:tblStyleRowBandSize w:val="1"/>
      <w:tblStyleColBandSize w:val="1"/>
      <w:tblCellMar>
        <w:top w:w="100" w:type="dxa"/>
        <w:left w:w="100" w:type="dxa"/>
        <w:bottom w:w="100" w:type="dxa"/>
        <w:right w:w="100" w:type="dxa"/>
      </w:tblCellMar>
    </w:tblPr>
  </w:style>
  <w:style w:type="table" w:customStyle="1" w:styleId="1">
    <w:name w:val="1"/>
    <w:basedOn w:val="TableNormal1"/>
    <w:rsid w:val="0092573A"/>
    <w:tblPr>
      <w:tblStyleRowBandSize w:val="1"/>
      <w:tblStyleColBandSize w:val="1"/>
      <w:tblCellMar>
        <w:top w:w="100" w:type="dxa"/>
        <w:left w:w="100" w:type="dxa"/>
        <w:bottom w:w="100" w:type="dxa"/>
        <w:right w:w="100" w:type="dxa"/>
      </w:tblCellMar>
    </w:tblPr>
  </w:style>
  <w:style w:type="paragraph" w:styleId="ListBullet">
    <w:name w:val="List Bullet"/>
    <w:basedOn w:val="Normal"/>
    <w:uiPriority w:val="99"/>
    <w:unhideWhenUsed/>
    <w:rsid w:val="0092573A"/>
    <w:pPr>
      <w:numPr>
        <w:numId w:val="25"/>
      </w:numPr>
      <w:contextualSpacing/>
    </w:pPr>
  </w:style>
  <w:style w:type="paragraph" w:styleId="TOCHeading">
    <w:name w:val="TOC Heading"/>
    <w:basedOn w:val="Heading1"/>
    <w:next w:val="Normal"/>
    <w:uiPriority w:val="39"/>
    <w:unhideWhenUsed/>
    <w:qFormat/>
    <w:rsid w:val="0092573A"/>
    <w:pPr>
      <w:spacing w:before="240" w:after="0" w:line="259" w:lineRule="auto"/>
      <w:outlineLvl w:val="9"/>
    </w:pPr>
    <w:rPr>
      <w:rFonts w:asciiTheme="majorHAnsi" w:eastAsiaTheme="majorEastAsia" w:hAnsiTheme="majorHAnsi" w:cstheme="majorBidi"/>
      <w:color w:val="2F5496" w:themeColor="accent1" w:themeShade="BF"/>
      <w:sz w:val="32"/>
      <w:szCs w:val="32"/>
      <w:lang w:val="ru-RU"/>
    </w:rPr>
  </w:style>
  <w:style w:type="paragraph" w:styleId="TOC2">
    <w:name w:val="toc 2"/>
    <w:basedOn w:val="Normal"/>
    <w:next w:val="Normal"/>
    <w:autoRedefine/>
    <w:uiPriority w:val="39"/>
    <w:unhideWhenUsed/>
    <w:rsid w:val="0092573A"/>
    <w:pPr>
      <w:spacing w:after="100" w:line="259" w:lineRule="auto"/>
      <w:ind w:left="220"/>
    </w:pPr>
    <w:rPr>
      <w:rFonts w:asciiTheme="minorHAnsi" w:eastAsiaTheme="minorEastAsia" w:hAnsiTheme="minorHAnsi" w:cs="Times New Roman"/>
      <w:lang w:val="ru-RU"/>
    </w:rPr>
  </w:style>
  <w:style w:type="paragraph" w:styleId="TOC1">
    <w:name w:val="toc 1"/>
    <w:basedOn w:val="Normal"/>
    <w:next w:val="Normal"/>
    <w:autoRedefine/>
    <w:uiPriority w:val="39"/>
    <w:unhideWhenUsed/>
    <w:rsid w:val="0092573A"/>
    <w:pPr>
      <w:spacing w:after="100" w:line="259" w:lineRule="auto"/>
    </w:pPr>
    <w:rPr>
      <w:rFonts w:asciiTheme="minorHAnsi" w:eastAsiaTheme="minorEastAsia" w:hAnsiTheme="minorHAnsi" w:cs="Times New Roman"/>
      <w:lang w:val="ru-RU"/>
    </w:rPr>
  </w:style>
  <w:style w:type="paragraph" w:styleId="TOC3">
    <w:name w:val="toc 3"/>
    <w:basedOn w:val="Normal"/>
    <w:next w:val="Normal"/>
    <w:autoRedefine/>
    <w:uiPriority w:val="39"/>
    <w:unhideWhenUsed/>
    <w:rsid w:val="0092573A"/>
    <w:pPr>
      <w:spacing w:after="100" w:line="259" w:lineRule="auto"/>
      <w:ind w:left="440"/>
    </w:pPr>
    <w:rPr>
      <w:rFonts w:asciiTheme="minorHAnsi" w:eastAsiaTheme="minorEastAsia" w:hAnsiTheme="minorHAnsi" w:cs="Times New Roman"/>
      <w:lang w:val="ru-RU"/>
    </w:rPr>
  </w:style>
  <w:style w:type="paragraph" w:styleId="BalloonText">
    <w:name w:val="Balloon Text"/>
    <w:basedOn w:val="Normal"/>
    <w:link w:val="BalloonTextChar"/>
    <w:uiPriority w:val="99"/>
    <w:semiHidden/>
    <w:unhideWhenUsed/>
    <w:rsid w:val="009257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73A"/>
    <w:rPr>
      <w:rFonts w:ascii="Segoe UI" w:eastAsia="Arial" w:hAnsi="Segoe UI" w:cs="Segoe UI"/>
      <w:sz w:val="18"/>
      <w:szCs w:val="18"/>
      <w:lang w:val="ru" w:eastAsia="ru-RU"/>
    </w:rPr>
  </w:style>
  <w:style w:type="character" w:styleId="PlaceholderText">
    <w:name w:val="Placeholder Text"/>
    <w:basedOn w:val="DefaultParagraphFont"/>
    <w:uiPriority w:val="99"/>
    <w:semiHidden/>
    <w:rsid w:val="0092573A"/>
    <w:rPr>
      <w:color w:val="808080"/>
    </w:rPr>
  </w:style>
  <w:style w:type="table" w:styleId="TableGrid">
    <w:name w:val="Table Grid"/>
    <w:basedOn w:val="TableNormal"/>
    <w:uiPriority w:val="39"/>
    <w:rsid w:val="0092573A"/>
    <w:pPr>
      <w:spacing w:after="0" w:line="240" w:lineRule="auto"/>
    </w:pPr>
    <w:rPr>
      <w:rFonts w:ascii="Arial" w:eastAsia="Arial" w:hAnsi="Arial" w:cs="Arial"/>
      <w:lang w:val="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5558"/>
    <w:pPr>
      <w:ind w:left="720"/>
      <w:contextualSpacing/>
    </w:pPr>
  </w:style>
  <w:style w:type="paragraph" w:styleId="Header">
    <w:name w:val="header"/>
    <w:basedOn w:val="Normal"/>
    <w:link w:val="HeaderChar"/>
    <w:uiPriority w:val="99"/>
    <w:unhideWhenUsed/>
    <w:rsid w:val="0062473A"/>
    <w:pPr>
      <w:tabs>
        <w:tab w:val="center" w:pos="4677"/>
        <w:tab w:val="right" w:pos="9355"/>
      </w:tabs>
      <w:spacing w:line="240" w:lineRule="auto"/>
    </w:pPr>
  </w:style>
  <w:style w:type="character" w:customStyle="1" w:styleId="HeaderChar">
    <w:name w:val="Header Char"/>
    <w:basedOn w:val="DefaultParagraphFont"/>
    <w:link w:val="Header"/>
    <w:uiPriority w:val="99"/>
    <w:rsid w:val="0062473A"/>
    <w:rPr>
      <w:rFonts w:ascii="Arial" w:eastAsia="Arial" w:hAnsi="Arial" w:cs="Arial"/>
      <w:lang w:val="ru" w:eastAsia="ru-RU"/>
    </w:rPr>
  </w:style>
  <w:style w:type="paragraph" w:styleId="Footer">
    <w:name w:val="footer"/>
    <w:basedOn w:val="Normal"/>
    <w:link w:val="FooterChar"/>
    <w:uiPriority w:val="99"/>
    <w:unhideWhenUsed/>
    <w:rsid w:val="0062473A"/>
    <w:pPr>
      <w:tabs>
        <w:tab w:val="center" w:pos="4677"/>
        <w:tab w:val="right" w:pos="9355"/>
      </w:tabs>
      <w:spacing w:line="240" w:lineRule="auto"/>
    </w:pPr>
  </w:style>
  <w:style w:type="character" w:customStyle="1" w:styleId="FooterChar">
    <w:name w:val="Footer Char"/>
    <w:basedOn w:val="DefaultParagraphFont"/>
    <w:link w:val="Footer"/>
    <w:uiPriority w:val="99"/>
    <w:rsid w:val="0062473A"/>
    <w:rPr>
      <w:rFonts w:ascii="Arial" w:eastAsia="Arial" w:hAnsi="Arial" w:cs="Arial"/>
      <w:lang w:val="ru" w:eastAsia="ru-RU"/>
    </w:rPr>
  </w:style>
  <w:style w:type="paragraph" w:styleId="NormalWeb">
    <w:name w:val="Normal (Web)"/>
    <w:basedOn w:val="Normal"/>
    <w:uiPriority w:val="99"/>
    <w:unhideWhenUsed/>
    <w:rsid w:val="008231A7"/>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tab-span">
    <w:name w:val="apple-tab-span"/>
    <w:basedOn w:val="DefaultParagraphFont"/>
    <w:rsid w:val="00AA66BB"/>
  </w:style>
  <w:style w:type="character" w:styleId="Hyperlink">
    <w:name w:val="Hyperlink"/>
    <w:basedOn w:val="DefaultParagraphFont"/>
    <w:uiPriority w:val="99"/>
    <w:unhideWhenUsed/>
    <w:rsid w:val="00D74112"/>
    <w:rPr>
      <w:color w:val="0563C1" w:themeColor="hyperlink"/>
      <w:u w:val="single"/>
    </w:rPr>
  </w:style>
  <w:style w:type="character" w:styleId="UnresolvedMention">
    <w:name w:val="Unresolved Mention"/>
    <w:basedOn w:val="DefaultParagraphFont"/>
    <w:uiPriority w:val="99"/>
    <w:semiHidden/>
    <w:unhideWhenUsed/>
    <w:rsid w:val="00D74112"/>
    <w:rPr>
      <w:color w:val="605E5C"/>
      <w:shd w:val="clear" w:color="auto" w:fill="E1DFDD"/>
    </w:rPr>
  </w:style>
  <w:style w:type="character" w:styleId="FollowedHyperlink">
    <w:name w:val="FollowedHyperlink"/>
    <w:basedOn w:val="DefaultParagraphFont"/>
    <w:uiPriority w:val="99"/>
    <w:semiHidden/>
    <w:unhideWhenUsed/>
    <w:rsid w:val="00C425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9472">
      <w:bodyDiv w:val="1"/>
      <w:marLeft w:val="0"/>
      <w:marRight w:val="0"/>
      <w:marTop w:val="0"/>
      <w:marBottom w:val="0"/>
      <w:divBdr>
        <w:top w:val="none" w:sz="0" w:space="0" w:color="auto"/>
        <w:left w:val="none" w:sz="0" w:space="0" w:color="auto"/>
        <w:bottom w:val="none" w:sz="0" w:space="0" w:color="auto"/>
        <w:right w:val="none" w:sz="0" w:space="0" w:color="auto"/>
      </w:divBdr>
    </w:div>
    <w:div w:id="133303316">
      <w:bodyDiv w:val="1"/>
      <w:marLeft w:val="0"/>
      <w:marRight w:val="0"/>
      <w:marTop w:val="0"/>
      <w:marBottom w:val="0"/>
      <w:divBdr>
        <w:top w:val="none" w:sz="0" w:space="0" w:color="auto"/>
        <w:left w:val="none" w:sz="0" w:space="0" w:color="auto"/>
        <w:bottom w:val="none" w:sz="0" w:space="0" w:color="auto"/>
        <w:right w:val="none" w:sz="0" w:space="0" w:color="auto"/>
      </w:divBdr>
    </w:div>
    <w:div w:id="152065291">
      <w:bodyDiv w:val="1"/>
      <w:marLeft w:val="0"/>
      <w:marRight w:val="0"/>
      <w:marTop w:val="0"/>
      <w:marBottom w:val="0"/>
      <w:divBdr>
        <w:top w:val="none" w:sz="0" w:space="0" w:color="auto"/>
        <w:left w:val="none" w:sz="0" w:space="0" w:color="auto"/>
        <w:bottom w:val="none" w:sz="0" w:space="0" w:color="auto"/>
        <w:right w:val="none" w:sz="0" w:space="0" w:color="auto"/>
      </w:divBdr>
    </w:div>
    <w:div w:id="261302991">
      <w:bodyDiv w:val="1"/>
      <w:marLeft w:val="0"/>
      <w:marRight w:val="0"/>
      <w:marTop w:val="0"/>
      <w:marBottom w:val="0"/>
      <w:divBdr>
        <w:top w:val="none" w:sz="0" w:space="0" w:color="auto"/>
        <w:left w:val="none" w:sz="0" w:space="0" w:color="auto"/>
        <w:bottom w:val="none" w:sz="0" w:space="0" w:color="auto"/>
        <w:right w:val="none" w:sz="0" w:space="0" w:color="auto"/>
      </w:divBdr>
    </w:div>
    <w:div w:id="299311291">
      <w:bodyDiv w:val="1"/>
      <w:marLeft w:val="0"/>
      <w:marRight w:val="0"/>
      <w:marTop w:val="0"/>
      <w:marBottom w:val="0"/>
      <w:divBdr>
        <w:top w:val="none" w:sz="0" w:space="0" w:color="auto"/>
        <w:left w:val="none" w:sz="0" w:space="0" w:color="auto"/>
        <w:bottom w:val="none" w:sz="0" w:space="0" w:color="auto"/>
        <w:right w:val="none" w:sz="0" w:space="0" w:color="auto"/>
      </w:divBdr>
    </w:div>
    <w:div w:id="326980091">
      <w:bodyDiv w:val="1"/>
      <w:marLeft w:val="0"/>
      <w:marRight w:val="0"/>
      <w:marTop w:val="0"/>
      <w:marBottom w:val="0"/>
      <w:divBdr>
        <w:top w:val="none" w:sz="0" w:space="0" w:color="auto"/>
        <w:left w:val="none" w:sz="0" w:space="0" w:color="auto"/>
        <w:bottom w:val="none" w:sz="0" w:space="0" w:color="auto"/>
        <w:right w:val="none" w:sz="0" w:space="0" w:color="auto"/>
      </w:divBdr>
    </w:div>
    <w:div w:id="496070331">
      <w:bodyDiv w:val="1"/>
      <w:marLeft w:val="0"/>
      <w:marRight w:val="0"/>
      <w:marTop w:val="0"/>
      <w:marBottom w:val="0"/>
      <w:divBdr>
        <w:top w:val="none" w:sz="0" w:space="0" w:color="auto"/>
        <w:left w:val="none" w:sz="0" w:space="0" w:color="auto"/>
        <w:bottom w:val="none" w:sz="0" w:space="0" w:color="auto"/>
        <w:right w:val="none" w:sz="0" w:space="0" w:color="auto"/>
      </w:divBdr>
    </w:div>
    <w:div w:id="694379417">
      <w:bodyDiv w:val="1"/>
      <w:marLeft w:val="0"/>
      <w:marRight w:val="0"/>
      <w:marTop w:val="0"/>
      <w:marBottom w:val="0"/>
      <w:divBdr>
        <w:top w:val="none" w:sz="0" w:space="0" w:color="auto"/>
        <w:left w:val="none" w:sz="0" w:space="0" w:color="auto"/>
        <w:bottom w:val="none" w:sz="0" w:space="0" w:color="auto"/>
        <w:right w:val="none" w:sz="0" w:space="0" w:color="auto"/>
      </w:divBdr>
    </w:div>
    <w:div w:id="737022187">
      <w:bodyDiv w:val="1"/>
      <w:marLeft w:val="0"/>
      <w:marRight w:val="0"/>
      <w:marTop w:val="0"/>
      <w:marBottom w:val="0"/>
      <w:divBdr>
        <w:top w:val="none" w:sz="0" w:space="0" w:color="auto"/>
        <w:left w:val="none" w:sz="0" w:space="0" w:color="auto"/>
        <w:bottom w:val="none" w:sz="0" w:space="0" w:color="auto"/>
        <w:right w:val="none" w:sz="0" w:space="0" w:color="auto"/>
      </w:divBdr>
    </w:div>
    <w:div w:id="771707127">
      <w:bodyDiv w:val="1"/>
      <w:marLeft w:val="0"/>
      <w:marRight w:val="0"/>
      <w:marTop w:val="0"/>
      <w:marBottom w:val="0"/>
      <w:divBdr>
        <w:top w:val="none" w:sz="0" w:space="0" w:color="auto"/>
        <w:left w:val="none" w:sz="0" w:space="0" w:color="auto"/>
        <w:bottom w:val="none" w:sz="0" w:space="0" w:color="auto"/>
        <w:right w:val="none" w:sz="0" w:space="0" w:color="auto"/>
      </w:divBdr>
    </w:div>
    <w:div w:id="790242305">
      <w:bodyDiv w:val="1"/>
      <w:marLeft w:val="0"/>
      <w:marRight w:val="0"/>
      <w:marTop w:val="0"/>
      <w:marBottom w:val="0"/>
      <w:divBdr>
        <w:top w:val="none" w:sz="0" w:space="0" w:color="auto"/>
        <w:left w:val="none" w:sz="0" w:space="0" w:color="auto"/>
        <w:bottom w:val="none" w:sz="0" w:space="0" w:color="auto"/>
        <w:right w:val="none" w:sz="0" w:space="0" w:color="auto"/>
      </w:divBdr>
    </w:div>
    <w:div w:id="831337980">
      <w:bodyDiv w:val="1"/>
      <w:marLeft w:val="0"/>
      <w:marRight w:val="0"/>
      <w:marTop w:val="0"/>
      <w:marBottom w:val="0"/>
      <w:divBdr>
        <w:top w:val="none" w:sz="0" w:space="0" w:color="auto"/>
        <w:left w:val="none" w:sz="0" w:space="0" w:color="auto"/>
        <w:bottom w:val="none" w:sz="0" w:space="0" w:color="auto"/>
        <w:right w:val="none" w:sz="0" w:space="0" w:color="auto"/>
      </w:divBdr>
    </w:div>
    <w:div w:id="1032874998">
      <w:bodyDiv w:val="1"/>
      <w:marLeft w:val="0"/>
      <w:marRight w:val="0"/>
      <w:marTop w:val="0"/>
      <w:marBottom w:val="0"/>
      <w:divBdr>
        <w:top w:val="none" w:sz="0" w:space="0" w:color="auto"/>
        <w:left w:val="none" w:sz="0" w:space="0" w:color="auto"/>
        <w:bottom w:val="none" w:sz="0" w:space="0" w:color="auto"/>
        <w:right w:val="none" w:sz="0" w:space="0" w:color="auto"/>
      </w:divBdr>
    </w:div>
    <w:div w:id="1051920419">
      <w:bodyDiv w:val="1"/>
      <w:marLeft w:val="0"/>
      <w:marRight w:val="0"/>
      <w:marTop w:val="0"/>
      <w:marBottom w:val="0"/>
      <w:divBdr>
        <w:top w:val="none" w:sz="0" w:space="0" w:color="auto"/>
        <w:left w:val="none" w:sz="0" w:space="0" w:color="auto"/>
        <w:bottom w:val="none" w:sz="0" w:space="0" w:color="auto"/>
        <w:right w:val="none" w:sz="0" w:space="0" w:color="auto"/>
      </w:divBdr>
    </w:div>
    <w:div w:id="1075709392">
      <w:bodyDiv w:val="1"/>
      <w:marLeft w:val="0"/>
      <w:marRight w:val="0"/>
      <w:marTop w:val="0"/>
      <w:marBottom w:val="0"/>
      <w:divBdr>
        <w:top w:val="none" w:sz="0" w:space="0" w:color="auto"/>
        <w:left w:val="none" w:sz="0" w:space="0" w:color="auto"/>
        <w:bottom w:val="none" w:sz="0" w:space="0" w:color="auto"/>
        <w:right w:val="none" w:sz="0" w:space="0" w:color="auto"/>
      </w:divBdr>
    </w:div>
    <w:div w:id="1140804757">
      <w:bodyDiv w:val="1"/>
      <w:marLeft w:val="0"/>
      <w:marRight w:val="0"/>
      <w:marTop w:val="0"/>
      <w:marBottom w:val="0"/>
      <w:divBdr>
        <w:top w:val="none" w:sz="0" w:space="0" w:color="auto"/>
        <w:left w:val="none" w:sz="0" w:space="0" w:color="auto"/>
        <w:bottom w:val="none" w:sz="0" w:space="0" w:color="auto"/>
        <w:right w:val="none" w:sz="0" w:space="0" w:color="auto"/>
      </w:divBdr>
    </w:div>
    <w:div w:id="1230077703">
      <w:bodyDiv w:val="1"/>
      <w:marLeft w:val="0"/>
      <w:marRight w:val="0"/>
      <w:marTop w:val="0"/>
      <w:marBottom w:val="0"/>
      <w:divBdr>
        <w:top w:val="none" w:sz="0" w:space="0" w:color="auto"/>
        <w:left w:val="none" w:sz="0" w:space="0" w:color="auto"/>
        <w:bottom w:val="none" w:sz="0" w:space="0" w:color="auto"/>
        <w:right w:val="none" w:sz="0" w:space="0" w:color="auto"/>
      </w:divBdr>
    </w:div>
    <w:div w:id="1304113646">
      <w:bodyDiv w:val="1"/>
      <w:marLeft w:val="0"/>
      <w:marRight w:val="0"/>
      <w:marTop w:val="0"/>
      <w:marBottom w:val="0"/>
      <w:divBdr>
        <w:top w:val="none" w:sz="0" w:space="0" w:color="auto"/>
        <w:left w:val="none" w:sz="0" w:space="0" w:color="auto"/>
        <w:bottom w:val="none" w:sz="0" w:space="0" w:color="auto"/>
        <w:right w:val="none" w:sz="0" w:space="0" w:color="auto"/>
      </w:divBdr>
    </w:div>
    <w:div w:id="1314023130">
      <w:bodyDiv w:val="1"/>
      <w:marLeft w:val="0"/>
      <w:marRight w:val="0"/>
      <w:marTop w:val="0"/>
      <w:marBottom w:val="0"/>
      <w:divBdr>
        <w:top w:val="none" w:sz="0" w:space="0" w:color="auto"/>
        <w:left w:val="none" w:sz="0" w:space="0" w:color="auto"/>
        <w:bottom w:val="none" w:sz="0" w:space="0" w:color="auto"/>
        <w:right w:val="none" w:sz="0" w:space="0" w:color="auto"/>
      </w:divBdr>
    </w:div>
    <w:div w:id="1460105135">
      <w:bodyDiv w:val="1"/>
      <w:marLeft w:val="0"/>
      <w:marRight w:val="0"/>
      <w:marTop w:val="0"/>
      <w:marBottom w:val="0"/>
      <w:divBdr>
        <w:top w:val="none" w:sz="0" w:space="0" w:color="auto"/>
        <w:left w:val="none" w:sz="0" w:space="0" w:color="auto"/>
        <w:bottom w:val="none" w:sz="0" w:space="0" w:color="auto"/>
        <w:right w:val="none" w:sz="0" w:space="0" w:color="auto"/>
      </w:divBdr>
    </w:div>
    <w:div w:id="1482191857">
      <w:bodyDiv w:val="1"/>
      <w:marLeft w:val="0"/>
      <w:marRight w:val="0"/>
      <w:marTop w:val="0"/>
      <w:marBottom w:val="0"/>
      <w:divBdr>
        <w:top w:val="none" w:sz="0" w:space="0" w:color="auto"/>
        <w:left w:val="none" w:sz="0" w:space="0" w:color="auto"/>
        <w:bottom w:val="none" w:sz="0" w:space="0" w:color="auto"/>
        <w:right w:val="none" w:sz="0" w:space="0" w:color="auto"/>
      </w:divBdr>
    </w:div>
    <w:div w:id="1550605631">
      <w:bodyDiv w:val="1"/>
      <w:marLeft w:val="0"/>
      <w:marRight w:val="0"/>
      <w:marTop w:val="0"/>
      <w:marBottom w:val="0"/>
      <w:divBdr>
        <w:top w:val="none" w:sz="0" w:space="0" w:color="auto"/>
        <w:left w:val="none" w:sz="0" w:space="0" w:color="auto"/>
        <w:bottom w:val="none" w:sz="0" w:space="0" w:color="auto"/>
        <w:right w:val="none" w:sz="0" w:space="0" w:color="auto"/>
      </w:divBdr>
    </w:div>
    <w:div w:id="1687636140">
      <w:bodyDiv w:val="1"/>
      <w:marLeft w:val="0"/>
      <w:marRight w:val="0"/>
      <w:marTop w:val="0"/>
      <w:marBottom w:val="0"/>
      <w:divBdr>
        <w:top w:val="none" w:sz="0" w:space="0" w:color="auto"/>
        <w:left w:val="none" w:sz="0" w:space="0" w:color="auto"/>
        <w:bottom w:val="none" w:sz="0" w:space="0" w:color="auto"/>
        <w:right w:val="none" w:sz="0" w:space="0" w:color="auto"/>
      </w:divBdr>
    </w:div>
    <w:div w:id="1745683033">
      <w:bodyDiv w:val="1"/>
      <w:marLeft w:val="0"/>
      <w:marRight w:val="0"/>
      <w:marTop w:val="0"/>
      <w:marBottom w:val="0"/>
      <w:divBdr>
        <w:top w:val="none" w:sz="0" w:space="0" w:color="auto"/>
        <w:left w:val="none" w:sz="0" w:space="0" w:color="auto"/>
        <w:bottom w:val="none" w:sz="0" w:space="0" w:color="auto"/>
        <w:right w:val="none" w:sz="0" w:space="0" w:color="auto"/>
      </w:divBdr>
    </w:div>
    <w:div w:id="1835224807">
      <w:bodyDiv w:val="1"/>
      <w:marLeft w:val="0"/>
      <w:marRight w:val="0"/>
      <w:marTop w:val="0"/>
      <w:marBottom w:val="0"/>
      <w:divBdr>
        <w:top w:val="none" w:sz="0" w:space="0" w:color="auto"/>
        <w:left w:val="none" w:sz="0" w:space="0" w:color="auto"/>
        <w:bottom w:val="none" w:sz="0" w:space="0" w:color="auto"/>
        <w:right w:val="none" w:sz="0" w:space="0" w:color="auto"/>
      </w:divBdr>
    </w:div>
    <w:div w:id="1859198080">
      <w:bodyDiv w:val="1"/>
      <w:marLeft w:val="0"/>
      <w:marRight w:val="0"/>
      <w:marTop w:val="0"/>
      <w:marBottom w:val="0"/>
      <w:divBdr>
        <w:top w:val="none" w:sz="0" w:space="0" w:color="auto"/>
        <w:left w:val="none" w:sz="0" w:space="0" w:color="auto"/>
        <w:bottom w:val="none" w:sz="0" w:space="0" w:color="auto"/>
        <w:right w:val="none" w:sz="0" w:space="0" w:color="auto"/>
      </w:divBdr>
    </w:div>
    <w:div w:id="1912619774">
      <w:bodyDiv w:val="1"/>
      <w:marLeft w:val="0"/>
      <w:marRight w:val="0"/>
      <w:marTop w:val="0"/>
      <w:marBottom w:val="0"/>
      <w:divBdr>
        <w:top w:val="none" w:sz="0" w:space="0" w:color="auto"/>
        <w:left w:val="none" w:sz="0" w:space="0" w:color="auto"/>
        <w:bottom w:val="none" w:sz="0" w:space="0" w:color="auto"/>
        <w:right w:val="none" w:sz="0" w:space="0" w:color="auto"/>
      </w:divBdr>
    </w:div>
    <w:div w:id="1912688760">
      <w:bodyDiv w:val="1"/>
      <w:marLeft w:val="0"/>
      <w:marRight w:val="0"/>
      <w:marTop w:val="0"/>
      <w:marBottom w:val="0"/>
      <w:divBdr>
        <w:top w:val="none" w:sz="0" w:space="0" w:color="auto"/>
        <w:left w:val="none" w:sz="0" w:space="0" w:color="auto"/>
        <w:bottom w:val="none" w:sz="0" w:space="0" w:color="auto"/>
        <w:right w:val="none" w:sz="0" w:space="0" w:color="auto"/>
      </w:divBdr>
    </w:div>
    <w:div w:id="1929846155">
      <w:bodyDiv w:val="1"/>
      <w:marLeft w:val="0"/>
      <w:marRight w:val="0"/>
      <w:marTop w:val="0"/>
      <w:marBottom w:val="0"/>
      <w:divBdr>
        <w:top w:val="none" w:sz="0" w:space="0" w:color="auto"/>
        <w:left w:val="none" w:sz="0" w:space="0" w:color="auto"/>
        <w:bottom w:val="none" w:sz="0" w:space="0" w:color="auto"/>
        <w:right w:val="none" w:sz="0" w:space="0" w:color="auto"/>
      </w:divBdr>
    </w:div>
    <w:div w:id="1961033948">
      <w:bodyDiv w:val="1"/>
      <w:marLeft w:val="0"/>
      <w:marRight w:val="0"/>
      <w:marTop w:val="0"/>
      <w:marBottom w:val="0"/>
      <w:divBdr>
        <w:top w:val="none" w:sz="0" w:space="0" w:color="auto"/>
        <w:left w:val="none" w:sz="0" w:space="0" w:color="auto"/>
        <w:bottom w:val="none" w:sz="0" w:space="0" w:color="auto"/>
        <w:right w:val="none" w:sz="0" w:space="0" w:color="auto"/>
      </w:divBdr>
    </w:div>
    <w:div w:id="1993562588">
      <w:bodyDiv w:val="1"/>
      <w:marLeft w:val="0"/>
      <w:marRight w:val="0"/>
      <w:marTop w:val="0"/>
      <w:marBottom w:val="0"/>
      <w:divBdr>
        <w:top w:val="none" w:sz="0" w:space="0" w:color="auto"/>
        <w:left w:val="none" w:sz="0" w:space="0" w:color="auto"/>
        <w:bottom w:val="none" w:sz="0" w:space="0" w:color="auto"/>
        <w:right w:val="none" w:sz="0" w:space="0" w:color="auto"/>
      </w:divBdr>
    </w:div>
    <w:div w:id="2006124765">
      <w:bodyDiv w:val="1"/>
      <w:marLeft w:val="0"/>
      <w:marRight w:val="0"/>
      <w:marTop w:val="0"/>
      <w:marBottom w:val="0"/>
      <w:divBdr>
        <w:top w:val="none" w:sz="0" w:space="0" w:color="auto"/>
        <w:left w:val="none" w:sz="0" w:space="0" w:color="auto"/>
        <w:bottom w:val="none" w:sz="0" w:space="0" w:color="auto"/>
        <w:right w:val="none" w:sz="0" w:space="0" w:color="auto"/>
      </w:divBdr>
    </w:div>
    <w:div w:id="2053576646">
      <w:bodyDiv w:val="1"/>
      <w:marLeft w:val="0"/>
      <w:marRight w:val="0"/>
      <w:marTop w:val="0"/>
      <w:marBottom w:val="0"/>
      <w:divBdr>
        <w:top w:val="none" w:sz="0" w:space="0" w:color="auto"/>
        <w:left w:val="none" w:sz="0" w:space="0" w:color="auto"/>
        <w:bottom w:val="none" w:sz="0" w:space="0" w:color="auto"/>
        <w:right w:val="none" w:sz="0" w:space="0" w:color="auto"/>
      </w:divBdr>
    </w:div>
    <w:div w:id="2055229314">
      <w:bodyDiv w:val="1"/>
      <w:marLeft w:val="0"/>
      <w:marRight w:val="0"/>
      <w:marTop w:val="0"/>
      <w:marBottom w:val="0"/>
      <w:divBdr>
        <w:top w:val="none" w:sz="0" w:space="0" w:color="auto"/>
        <w:left w:val="none" w:sz="0" w:space="0" w:color="auto"/>
        <w:bottom w:val="none" w:sz="0" w:space="0" w:color="auto"/>
        <w:right w:val="none" w:sz="0" w:space="0" w:color="auto"/>
      </w:divBdr>
    </w:div>
    <w:div w:id="2130316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arxiv.org/pdf/1807.11626" TargetMode="External"/><Relationship Id="rId47" Type="http://schemas.openxmlformats.org/officeDocument/2006/relationships/hyperlink" Target="https://arxiv.org/abs/1807.11626" TargetMode="External"/><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n.wikipedia.org/wiki/FLOPS" TargetMode="External"/><Relationship Id="rId37" Type="http://schemas.openxmlformats.org/officeDocument/2006/relationships/hyperlink" Target="http://www.image-net.org/"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arxiv.org/pdf/1807.11626" TargetMode="External"/><Relationship Id="rId48" Type="http://schemas.openxmlformats.org/officeDocument/2006/relationships/image" Target="media/image25.png"/><Relationship Id="rId64" Type="http://schemas.openxmlformats.org/officeDocument/2006/relationships/image" Target="media/image39.jpe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FLOPS" TargetMode="External"/><Relationship Id="rId38" Type="http://schemas.openxmlformats.org/officeDocument/2006/relationships/hyperlink" Target="https://arxiv.org/abs/1512.03385" TargetMode="External"/><Relationship Id="rId46" Type="http://schemas.openxmlformats.org/officeDocument/2006/relationships/hyperlink" Target="https://arxiv.org/abs/1807.11626" TargetMode="External"/><Relationship Id="rId59" Type="http://schemas.openxmlformats.org/officeDocument/2006/relationships/image" Target="media/image34.jpeg"/><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hyperlink" Target="https://en.wikipedia.org/wiki/FLOPS" TargetMode="External"/><Relationship Id="rId54" Type="http://schemas.openxmlformats.org/officeDocument/2006/relationships/image" Target="media/image31.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rxiv.org/abs/1704.04861" TargetMode="External"/><Relationship Id="rId49" Type="http://schemas.openxmlformats.org/officeDocument/2006/relationships/image" Target="media/image26.png"/><Relationship Id="rId57" Type="http://schemas.openxmlformats.org/officeDocument/2006/relationships/hyperlink" Target="http://en.wikipedia.org/wiki/3D_projection" TargetMode="External"/><Relationship Id="rId10" Type="http://schemas.openxmlformats.org/officeDocument/2006/relationships/image" Target="media/image3.png"/><Relationship Id="rId31" Type="http://schemas.openxmlformats.org/officeDocument/2006/relationships/hyperlink" Target="https://en.wikipedia.org/wiki/Hyperparameter_optimization" TargetMode="External"/><Relationship Id="rId44" Type="http://schemas.openxmlformats.org/officeDocument/2006/relationships/hyperlink" Target="https://arxiv.org/abs/1801.04381"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rxiv.org/abs/1512.03385" TargetMode="External"/><Relationship Id="rId34"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ai.googleblog.com/2018/08/mnasnet-towards-automating-design-of.html" TargetMode="External"/><Relationship Id="rId45" Type="http://schemas.openxmlformats.org/officeDocument/2006/relationships/hyperlink" Target="https://arxiv.org/abs/1801.04381" TargetMode="External"/><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rxiv.org/abs/1704.04861" TargetMode="External"/><Relationship Id="rId56" Type="http://schemas.openxmlformats.org/officeDocument/2006/relationships/hyperlink" Target="http://en.wikipedia.org/wiki/3D_projection"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FE860-499D-46B6-AA3D-FFD48323E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12496</Words>
  <Characters>78726</Characters>
  <Application>Microsoft Office Word</Application>
  <DocSecurity>0</DocSecurity>
  <Lines>656</Lines>
  <Paragraphs>182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Аксёнов Олег</dc:creator>
  <cp:keywords/>
  <dc:description/>
  <cp:lastModifiedBy>Дмитрий Легушев</cp:lastModifiedBy>
  <cp:revision>2</cp:revision>
  <cp:lastPrinted>2021-04-22T19:49:00Z</cp:lastPrinted>
  <dcterms:created xsi:type="dcterms:W3CDTF">2021-04-23T07:18:00Z</dcterms:created>
  <dcterms:modified xsi:type="dcterms:W3CDTF">2021-04-23T07:18:00Z</dcterms:modified>
</cp:coreProperties>
</file>